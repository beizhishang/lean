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page" w:tblpX="2870" w:tblpY="1"/>
        <w:tblW w:w="8255" w:type="dxa"/>
        <w:tblCellMar>
          <w:left w:w="70" w:type="dxa"/>
          <w:right w:w="70" w:type="dxa"/>
        </w:tblCellMar>
        <w:tblLook w:val="0000" w:firstRow="0" w:lastRow="0" w:firstColumn="0" w:lastColumn="0" w:noHBand="0" w:noVBand="0"/>
      </w:tblPr>
      <w:tblGrid>
        <w:gridCol w:w="1913"/>
        <w:gridCol w:w="6342"/>
      </w:tblGrid>
      <w:tr w:rsidR="00786F07" w:rsidRPr="00DE6802" w14:paraId="17D920CA" w14:textId="77777777" w:rsidTr="0003722D">
        <w:trPr>
          <w:cantSplit/>
          <w:trHeight w:val="899"/>
        </w:trPr>
        <w:tc>
          <w:tcPr>
            <w:tcW w:w="8255" w:type="dxa"/>
            <w:gridSpan w:val="2"/>
          </w:tcPr>
          <w:p w14:paraId="7E3A2638" w14:textId="77777777" w:rsidR="00786F07" w:rsidRPr="00DE6802" w:rsidRDefault="00786F07" w:rsidP="0003722D">
            <w:pPr>
              <w:rPr>
                <w:rFonts w:ascii="微软雅黑" w:eastAsia="微软雅黑" w:hAnsi="微软雅黑"/>
              </w:rPr>
            </w:pPr>
            <w:bookmarkStart w:id="0" w:name="_Toc499209258"/>
            <w:bookmarkStart w:id="1" w:name="_Toc499209470"/>
            <w:bookmarkStart w:id="2" w:name="_Toc499209573"/>
            <w:bookmarkStart w:id="3" w:name="_Toc499210069"/>
            <w:bookmarkStart w:id="4" w:name="_Toc511033220"/>
            <w:bookmarkStart w:id="5" w:name="_Toc515999379"/>
            <w:bookmarkStart w:id="6" w:name="_Toc511033221"/>
            <w:bookmarkStart w:id="7" w:name="_Toc499209262"/>
            <w:bookmarkStart w:id="8" w:name="_Toc499209474"/>
            <w:bookmarkStart w:id="9" w:name="_Toc499209577"/>
            <w:bookmarkStart w:id="10" w:name="_Toc499210073"/>
          </w:p>
        </w:tc>
      </w:tr>
      <w:tr w:rsidR="00786F07" w:rsidRPr="00DE6802" w14:paraId="05332C37" w14:textId="77777777" w:rsidTr="0003722D">
        <w:trPr>
          <w:cantSplit/>
          <w:trHeight w:val="363"/>
        </w:trPr>
        <w:tc>
          <w:tcPr>
            <w:tcW w:w="8255" w:type="dxa"/>
            <w:gridSpan w:val="2"/>
          </w:tcPr>
          <w:p w14:paraId="7FCBB554" w14:textId="5F16FD55" w:rsidR="00352576" w:rsidRPr="00DE6802" w:rsidRDefault="00732F09" w:rsidP="0003722D">
            <w:pPr>
              <w:pStyle w:val="Cover-Sheet-1"/>
              <w:spacing w:before="600" w:after="120" w:line="240" w:lineRule="auto"/>
              <w:rPr>
                <w:rFonts w:ascii="微软雅黑" w:eastAsia="微软雅黑" w:hAnsi="微软雅黑"/>
                <w:sz w:val="32"/>
                <w:lang w:eastAsia="zh-CN"/>
              </w:rPr>
            </w:pPr>
            <w:r w:rsidRPr="00732F09">
              <w:rPr>
                <w:rFonts w:ascii="微软雅黑" w:eastAsia="微软雅黑" w:hAnsi="微软雅黑" w:hint="eastAsia"/>
                <w:sz w:val="32"/>
                <w:lang w:eastAsia="zh-CN"/>
              </w:rPr>
              <w:t>信达生物制药集团M2 MES系统项目</w:t>
            </w:r>
          </w:p>
          <w:p w14:paraId="44F85073" w14:textId="2A6377B4" w:rsidR="00303135" w:rsidRPr="00DE6802" w:rsidRDefault="000612A7" w:rsidP="0003722D">
            <w:pPr>
              <w:pStyle w:val="Cover-Sheet-1"/>
              <w:spacing w:line="240" w:lineRule="auto"/>
              <w:rPr>
                <w:rFonts w:ascii="微软雅黑" w:eastAsia="微软雅黑" w:hAnsi="微软雅黑"/>
                <w:sz w:val="44"/>
                <w:lang w:eastAsia="zh-CN"/>
              </w:rPr>
            </w:pPr>
            <w:r>
              <w:rPr>
                <w:rFonts w:ascii="微软雅黑" w:eastAsia="微软雅黑" w:hAnsi="微软雅黑" w:hint="eastAsia"/>
                <w:sz w:val="44"/>
                <w:lang w:eastAsia="zh-CN"/>
              </w:rPr>
              <w:t>投标文件</w:t>
            </w:r>
            <w:r w:rsidR="002F3DD6">
              <w:rPr>
                <w:rFonts w:ascii="微软雅黑" w:eastAsia="微软雅黑" w:hAnsi="微软雅黑" w:hint="eastAsia"/>
                <w:sz w:val="44"/>
                <w:lang w:eastAsia="zh-CN"/>
              </w:rPr>
              <w:t>：技术标</w:t>
            </w:r>
          </w:p>
        </w:tc>
      </w:tr>
      <w:tr w:rsidR="00786F07" w:rsidRPr="00DE6802" w14:paraId="7105F987" w14:textId="77777777" w:rsidTr="0003722D">
        <w:trPr>
          <w:cantSplit/>
          <w:trHeight w:val="288"/>
        </w:trPr>
        <w:tc>
          <w:tcPr>
            <w:tcW w:w="1913" w:type="dxa"/>
          </w:tcPr>
          <w:p w14:paraId="1733E4B1" w14:textId="63F66B6A" w:rsidR="00786F07" w:rsidRPr="00B873F3" w:rsidRDefault="000D4E5B" w:rsidP="0003722D">
            <w:pPr>
              <w:pStyle w:val="Cover-Sheet-2"/>
              <w:spacing w:after="0"/>
              <w:rPr>
                <w:rFonts w:ascii="微软雅黑" w:eastAsia="微软雅黑" w:hAnsi="微软雅黑"/>
                <w:sz w:val="26"/>
                <w:szCs w:val="26"/>
                <w:lang w:eastAsia="zh-CN"/>
              </w:rPr>
            </w:pPr>
            <w:r w:rsidRPr="00B873F3">
              <w:rPr>
                <w:rFonts w:ascii="微软雅黑" w:eastAsia="微软雅黑" w:hAnsi="微软雅黑" w:hint="eastAsia"/>
                <w:sz w:val="26"/>
                <w:szCs w:val="26"/>
                <w:lang w:eastAsia="zh-CN"/>
              </w:rPr>
              <w:t>版 本 号</w:t>
            </w:r>
          </w:p>
        </w:tc>
        <w:tc>
          <w:tcPr>
            <w:tcW w:w="6342" w:type="dxa"/>
          </w:tcPr>
          <w:p w14:paraId="3CD9224F" w14:textId="04BDD364" w:rsidR="00786F07" w:rsidRPr="00B873F3" w:rsidRDefault="00DF5121" w:rsidP="0003722D">
            <w:pPr>
              <w:pStyle w:val="Cover-Sheet-2"/>
              <w:spacing w:after="0"/>
              <w:rPr>
                <w:rFonts w:ascii="微软雅黑" w:eastAsia="微软雅黑" w:hAnsi="微软雅黑"/>
                <w:b w:val="0"/>
                <w:sz w:val="26"/>
                <w:szCs w:val="26"/>
                <w:lang w:eastAsia="zh-CN"/>
              </w:rPr>
            </w:pPr>
            <w:r w:rsidRPr="00B873F3">
              <w:rPr>
                <w:rFonts w:ascii="微软雅黑" w:eastAsia="微软雅黑" w:hAnsi="微软雅黑" w:hint="eastAsia"/>
                <w:sz w:val="26"/>
                <w:szCs w:val="26"/>
              </w:rPr>
              <w:t>V</w:t>
            </w:r>
            <w:r w:rsidR="00A01E8D">
              <w:rPr>
                <w:rFonts w:ascii="微软雅黑" w:eastAsia="微软雅黑" w:hAnsi="微软雅黑" w:hint="eastAsia"/>
                <w:sz w:val="26"/>
                <w:szCs w:val="26"/>
                <w:lang w:eastAsia="zh-CN"/>
              </w:rPr>
              <w:t>2</w:t>
            </w:r>
            <w:r w:rsidR="007737CE" w:rsidRPr="00B873F3">
              <w:rPr>
                <w:rFonts w:ascii="微软雅黑" w:eastAsia="微软雅黑" w:hAnsi="微软雅黑" w:hint="eastAsia"/>
                <w:sz w:val="26"/>
                <w:szCs w:val="26"/>
              </w:rPr>
              <w:t>.</w:t>
            </w:r>
            <w:r w:rsidR="0086632C" w:rsidRPr="00B873F3">
              <w:rPr>
                <w:rFonts w:ascii="微软雅黑" w:eastAsia="微软雅黑" w:hAnsi="微软雅黑" w:hint="eastAsia"/>
                <w:sz w:val="26"/>
                <w:szCs w:val="26"/>
                <w:lang w:eastAsia="zh-CN"/>
              </w:rPr>
              <w:t>0</w:t>
            </w:r>
          </w:p>
        </w:tc>
      </w:tr>
      <w:tr w:rsidR="00786F07" w:rsidRPr="00DE6802" w14:paraId="7E9D0222" w14:textId="77777777" w:rsidTr="0003722D">
        <w:trPr>
          <w:cantSplit/>
          <w:trHeight w:val="288"/>
        </w:trPr>
        <w:tc>
          <w:tcPr>
            <w:tcW w:w="1913" w:type="dxa"/>
          </w:tcPr>
          <w:p w14:paraId="0D429F2A" w14:textId="14015AFE" w:rsidR="00786F07" w:rsidRPr="00B873F3" w:rsidRDefault="000D4E5B" w:rsidP="0003722D">
            <w:pPr>
              <w:pStyle w:val="Cover-Sheet-2"/>
              <w:spacing w:after="0"/>
              <w:rPr>
                <w:rFonts w:ascii="微软雅黑" w:eastAsia="微软雅黑" w:hAnsi="微软雅黑"/>
                <w:sz w:val="26"/>
                <w:szCs w:val="26"/>
              </w:rPr>
            </w:pPr>
            <w:r w:rsidRPr="00B873F3">
              <w:rPr>
                <w:rFonts w:ascii="微软雅黑" w:eastAsia="微软雅黑" w:hAnsi="微软雅黑" w:hint="eastAsia"/>
                <w:sz w:val="26"/>
                <w:szCs w:val="26"/>
                <w:lang w:eastAsia="zh-CN"/>
              </w:rPr>
              <w:t>招标单位</w:t>
            </w:r>
          </w:p>
        </w:tc>
        <w:tc>
          <w:tcPr>
            <w:tcW w:w="6342" w:type="dxa"/>
          </w:tcPr>
          <w:p w14:paraId="4FE0D01E" w14:textId="3F68CDA3" w:rsidR="00786F07" w:rsidRPr="00B873F3" w:rsidRDefault="008642C0" w:rsidP="0003722D">
            <w:pPr>
              <w:pStyle w:val="Cover-Sheet-2"/>
              <w:spacing w:after="0"/>
              <w:rPr>
                <w:rFonts w:ascii="微软雅黑" w:eastAsia="微软雅黑" w:hAnsi="微软雅黑"/>
                <w:sz w:val="26"/>
                <w:szCs w:val="26"/>
                <w:lang w:eastAsia="zh-CN"/>
              </w:rPr>
            </w:pPr>
            <w:r w:rsidRPr="008642C0">
              <w:rPr>
                <w:rFonts w:ascii="微软雅黑" w:eastAsia="微软雅黑" w:hAnsi="微软雅黑" w:hint="eastAsia"/>
                <w:sz w:val="26"/>
                <w:szCs w:val="26"/>
                <w:lang w:eastAsia="zh-CN"/>
              </w:rPr>
              <w:t>信达生物制药（苏州）有限公司</w:t>
            </w:r>
          </w:p>
        </w:tc>
      </w:tr>
      <w:tr w:rsidR="00732F09" w:rsidRPr="00DE6802" w14:paraId="28862EAE" w14:textId="77777777" w:rsidTr="0003722D">
        <w:trPr>
          <w:cantSplit/>
          <w:trHeight w:val="288"/>
        </w:trPr>
        <w:tc>
          <w:tcPr>
            <w:tcW w:w="1913" w:type="dxa"/>
          </w:tcPr>
          <w:p w14:paraId="05FD5C6D" w14:textId="36C222B8" w:rsidR="00732F09" w:rsidRPr="00B873F3" w:rsidRDefault="00732F09" w:rsidP="0003722D">
            <w:pPr>
              <w:pStyle w:val="Cover-Sheet-2"/>
              <w:spacing w:after="0"/>
              <w:rPr>
                <w:rFonts w:ascii="微软雅黑" w:eastAsia="微软雅黑" w:hAnsi="微软雅黑"/>
                <w:sz w:val="26"/>
                <w:szCs w:val="26"/>
                <w:lang w:eastAsia="zh-CN"/>
              </w:rPr>
            </w:pPr>
            <w:r w:rsidRPr="00B873F3">
              <w:rPr>
                <w:rFonts w:ascii="微软雅黑" w:eastAsia="微软雅黑" w:hAnsi="微软雅黑" w:hint="eastAsia"/>
                <w:sz w:val="26"/>
                <w:szCs w:val="26"/>
                <w:lang w:eastAsia="zh-CN"/>
              </w:rPr>
              <w:t>项目名称</w:t>
            </w:r>
          </w:p>
        </w:tc>
        <w:tc>
          <w:tcPr>
            <w:tcW w:w="6342" w:type="dxa"/>
          </w:tcPr>
          <w:p w14:paraId="63CF7346" w14:textId="3371528D" w:rsidR="00732F09" w:rsidRPr="00B873F3" w:rsidRDefault="00704351" w:rsidP="0003722D">
            <w:pPr>
              <w:pStyle w:val="Cover-Sheet-2"/>
              <w:spacing w:after="0"/>
              <w:rPr>
                <w:rFonts w:ascii="微软雅黑" w:eastAsia="微软雅黑" w:hAnsi="微软雅黑"/>
                <w:sz w:val="26"/>
                <w:szCs w:val="26"/>
                <w:lang w:eastAsia="zh-CN"/>
              </w:rPr>
            </w:pPr>
            <w:r w:rsidRPr="00704351">
              <w:rPr>
                <w:rFonts w:ascii="微软雅黑" w:eastAsia="微软雅黑" w:hAnsi="微软雅黑" w:hint="eastAsia"/>
                <w:sz w:val="26"/>
                <w:szCs w:val="26"/>
                <w:lang w:eastAsia="zh-CN"/>
              </w:rPr>
              <w:t>信达生物制药集团</w:t>
            </w:r>
            <w:r w:rsidR="00732F09" w:rsidRPr="00732F09">
              <w:rPr>
                <w:rFonts w:ascii="微软雅黑" w:eastAsia="微软雅黑" w:hAnsi="微软雅黑" w:hint="eastAsia"/>
                <w:sz w:val="26"/>
                <w:szCs w:val="26"/>
                <w:lang w:eastAsia="zh-CN"/>
              </w:rPr>
              <w:t>M2 MES系统项目</w:t>
            </w:r>
          </w:p>
        </w:tc>
      </w:tr>
      <w:tr w:rsidR="00732F09" w:rsidRPr="00DE6802" w14:paraId="72E983E6" w14:textId="77777777" w:rsidTr="0003722D">
        <w:trPr>
          <w:cantSplit/>
          <w:trHeight w:val="288"/>
        </w:trPr>
        <w:tc>
          <w:tcPr>
            <w:tcW w:w="1913" w:type="dxa"/>
          </w:tcPr>
          <w:p w14:paraId="6867E07D" w14:textId="5846A342" w:rsidR="00732F09" w:rsidRPr="00B873F3" w:rsidRDefault="00732F09" w:rsidP="0003722D">
            <w:pPr>
              <w:pStyle w:val="Cover-Sheet-2"/>
              <w:spacing w:after="0"/>
              <w:rPr>
                <w:rFonts w:ascii="微软雅黑" w:eastAsia="微软雅黑" w:hAnsi="微软雅黑"/>
                <w:sz w:val="26"/>
                <w:szCs w:val="26"/>
              </w:rPr>
            </w:pPr>
            <w:r w:rsidRPr="00B873F3">
              <w:rPr>
                <w:rFonts w:ascii="微软雅黑" w:eastAsia="微软雅黑" w:hAnsi="微软雅黑" w:hint="eastAsia"/>
                <w:sz w:val="26"/>
                <w:szCs w:val="26"/>
                <w:lang w:eastAsia="zh-CN"/>
              </w:rPr>
              <w:t>投标单位</w:t>
            </w:r>
          </w:p>
        </w:tc>
        <w:tc>
          <w:tcPr>
            <w:tcW w:w="6342" w:type="dxa"/>
          </w:tcPr>
          <w:p w14:paraId="741C0B46" w14:textId="28F21257" w:rsidR="00732F09" w:rsidRPr="00B873F3" w:rsidRDefault="00732F09" w:rsidP="0003722D">
            <w:pPr>
              <w:pStyle w:val="Cover-Sheet-2"/>
              <w:spacing w:after="0"/>
              <w:rPr>
                <w:rFonts w:ascii="微软雅黑" w:eastAsia="微软雅黑" w:hAnsi="微软雅黑"/>
                <w:sz w:val="26"/>
                <w:szCs w:val="26"/>
                <w:lang w:eastAsia="zh-CN"/>
              </w:rPr>
            </w:pPr>
            <w:r w:rsidRPr="00B873F3">
              <w:rPr>
                <w:rFonts w:ascii="微软雅黑" w:eastAsia="微软雅黑" w:hAnsi="微软雅黑"/>
                <w:sz w:val="26"/>
                <w:szCs w:val="26"/>
                <w:lang w:eastAsia="zh-CN"/>
              </w:rPr>
              <w:t>西门子（中国）有限公司</w:t>
            </w:r>
          </w:p>
        </w:tc>
      </w:tr>
      <w:tr w:rsidR="00732F09" w:rsidRPr="00DE6802" w14:paraId="0F8E7E4E" w14:textId="77777777" w:rsidTr="0003722D">
        <w:trPr>
          <w:cantSplit/>
          <w:trHeight w:val="288"/>
        </w:trPr>
        <w:tc>
          <w:tcPr>
            <w:tcW w:w="1913" w:type="dxa"/>
          </w:tcPr>
          <w:p w14:paraId="0375F7FC" w14:textId="0A68C444" w:rsidR="00732F09" w:rsidRPr="00B873F3" w:rsidRDefault="0041075D" w:rsidP="0003722D">
            <w:pPr>
              <w:pStyle w:val="Cover-Sheet-2"/>
              <w:spacing w:after="0"/>
              <w:rPr>
                <w:rFonts w:ascii="微软雅黑" w:eastAsia="微软雅黑" w:hAnsi="微软雅黑"/>
                <w:sz w:val="26"/>
                <w:szCs w:val="26"/>
                <w:lang w:eastAsia="zh-CN"/>
              </w:rPr>
            </w:pPr>
            <w:r>
              <w:rPr>
                <w:rFonts w:ascii="微软雅黑" w:eastAsia="微软雅黑" w:hAnsi="微软雅黑" w:hint="eastAsia"/>
                <w:sz w:val="26"/>
                <w:szCs w:val="26"/>
                <w:lang w:eastAsia="zh-CN"/>
              </w:rPr>
              <w:t>更新</w:t>
            </w:r>
            <w:r w:rsidR="00732F09">
              <w:rPr>
                <w:rFonts w:ascii="微软雅黑" w:eastAsia="微软雅黑" w:hAnsi="微软雅黑" w:hint="eastAsia"/>
                <w:sz w:val="26"/>
                <w:szCs w:val="26"/>
                <w:lang w:eastAsia="zh-CN"/>
              </w:rPr>
              <w:t>日期</w:t>
            </w:r>
          </w:p>
        </w:tc>
        <w:tc>
          <w:tcPr>
            <w:tcW w:w="6342" w:type="dxa"/>
          </w:tcPr>
          <w:p w14:paraId="5FB72189" w14:textId="58C227B2" w:rsidR="00732F09" w:rsidRPr="00B873F3" w:rsidRDefault="00732F09" w:rsidP="0003722D">
            <w:pPr>
              <w:pStyle w:val="Cover-Sheet-2"/>
              <w:spacing w:after="0"/>
              <w:rPr>
                <w:rFonts w:ascii="微软雅黑" w:eastAsia="微软雅黑" w:hAnsi="微软雅黑"/>
                <w:sz w:val="26"/>
                <w:szCs w:val="26"/>
                <w:lang w:eastAsia="zh-CN"/>
              </w:rPr>
            </w:pPr>
            <w:r>
              <w:rPr>
                <w:rFonts w:ascii="微软雅黑" w:eastAsia="微软雅黑" w:hAnsi="微软雅黑" w:hint="eastAsia"/>
                <w:sz w:val="26"/>
                <w:szCs w:val="26"/>
                <w:lang w:eastAsia="zh-CN"/>
              </w:rPr>
              <w:t>2</w:t>
            </w:r>
            <w:r>
              <w:rPr>
                <w:rFonts w:ascii="微软雅黑" w:eastAsia="微软雅黑" w:hAnsi="微软雅黑"/>
                <w:sz w:val="26"/>
                <w:szCs w:val="26"/>
                <w:lang w:eastAsia="zh-CN"/>
              </w:rPr>
              <w:t>021</w:t>
            </w:r>
            <w:r>
              <w:rPr>
                <w:rFonts w:ascii="微软雅黑" w:eastAsia="微软雅黑" w:hAnsi="微软雅黑" w:hint="eastAsia"/>
                <w:sz w:val="26"/>
                <w:szCs w:val="26"/>
                <w:lang w:eastAsia="zh-CN"/>
              </w:rPr>
              <w:t>年0</w:t>
            </w:r>
            <w:r w:rsidR="00A01E8D">
              <w:rPr>
                <w:rFonts w:ascii="微软雅黑" w:eastAsia="微软雅黑" w:hAnsi="微软雅黑" w:hint="eastAsia"/>
                <w:sz w:val="26"/>
                <w:szCs w:val="26"/>
                <w:lang w:eastAsia="zh-CN"/>
              </w:rPr>
              <w:t>5</w:t>
            </w:r>
            <w:r>
              <w:rPr>
                <w:rFonts w:ascii="微软雅黑" w:eastAsia="微软雅黑" w:hAnsi="微软雅黑" w:hint="eastAsia"/>
                <w:sz w:val="26"/>
                <w:szCs w:val="26"/>
                <w:lang w:eastAsia="zh-CN"/>
              </w:rPr>
              <w:t>月</w:t>
            </w:r>
            <w:r w:rsidR="00A01E8D">
              <w:rPr>
                <w:rFonts w:ascii="微软雅黑" w:eastAsia="微软雅黑" w:hAnsi="微软雅黑" w:hint="eastAsia"/>
                <w:sz w:val="26"/>
                <w:szCs w:val="26"/>
                <w:lang w:eastAsia="zh-CN"/>
              </w:rPr>
              <w:t>13</w:t>
            </w:r>
            <w:r>
              <w:rPr>
                <w:rFonts w:ascii="微软雅黑" w:eastAsia="微软雅黑" w:hAnsi="微软雅黑" w:hint="eastAsia"/>
                <w:sz w:val="26"/>
                <w:szCs w:val="26"/>
                <w:lang w:eastAsia="zh-CN"/>
              </w:rPr>
              <w:t>日</w:t>
            </w:r>
          </w:p>
        </w:tc>
      </w:tr>
      <w:tr w:rsidR="00732F09" w:rsidRPr="00DE6802" w14:paraId="0132F91D" w14:textId="77777777" w:rsidTr="0003722D">
        <w:trPr>
          <w:cantSplit/>
          <w:trHeight w:val="359"/>
        </w:trPr>
        <w:tc>
          <w:tcPr>
            <w:tcW w:w="8255" w:type="dxa"/>
            <w:gridSpan w:val="2"/>
          </w:tcPr>
          <w:p w14:paraId="689041A3" w14:textId="77777777" w:rsidR="00732F09" w:rsidRPr="00DE6802" w:rsidRDefault="00732F09" w:rsidP="0003722D">
            <w:pPr>
              <w:rPr>
                <w:rFonts w:ascii="微软雅黑" w:eastAsia="微软雅黑" w:hAnsi="微软雅黑"/>
              </w:rPr>
            </w:pPr>
          </w:p>
        </w:tc>
      </w:tr>
      <w:tr w:rsidR="00732F09" w:rsidRPr="00DE6802" w14:paraId="50E42D25" w14:textId="77777777" w:rsidTr="0003722D">
        <w:trPr>
          <w:cantSplit/>
        </w:trPr>
        <w:tc>
          <w:tcPr>
            <w:tcW w:w="8255" w:type="dxa"/>
            <w:gridSpan w:val="2"/>
          </w:tcPr>
          <w:p w14:paraId="1B8B7A6B" w14:textId="77777777" w:rsidR="00732F09" w:rsidRPr="00DE6802" w:rsidRDefault="00732F09" w:rsidP="0003722D">
            <w:pPr>
              <w:ind w:firstLine="288"/>
              <w:rPr>
                <w:rFonts w:ascii="微软雅黑" w:eastAsia="微软雅黑" w:hAnsi="微软雅黑" w:cs="Arial Unicode MS"/>
                <w:b/>
                <w:color w:val="003399"/>
                <w:sz w:val="30"/>
                <w:szCs w:val="30"/>
              </w:rPr>
            </w:pPr>
            <w:r w:rsidRPr="00DE6802">
              <w:rPr>
                <w:rFonts w:ascii="微软雅黑" w:eastAsia="微软雅黑" w:hAnsi="微软雅黑"/>
                <w:lang w:val="en-US"/>
              </w:rPr>
              <w:drawing>
                <wp:inline distT="0" distB="0" distL="0" distR="0" wp14:anchorId="0B4AC8EF" wp14:editId="216CBF38">
                  <wp:extent cx="4624705" cy="4424265"/>
                  <wp:effectExtent l="0" t="0" r="4445" b="0"/>
                  <wp:docPr id="7188" name="Picture 3" descr="42-35011794_bearb_Blister_2013-07-11_UeA_V04_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2-35011794_bearb_Blister_2013-07-11_UeA_V04_FD.jpg"/>
                          <pic:cNvPicPr>
                            <a:picLocks noChangeAspect="1" noChangeArrowheads="1"/>
                          </pic:cNvPicPr>
                        </pic:nvPicPr>
                        <pic:blipFill>
                          <a:blip r:embed="rId11" cstate="print"/>
                          <a:srcRect l="25700" t="10834" r="23833" b="28876"/>
                          <a:stretch>
                            <a:fillRect/>
                          </a:stretch>
                        </pic:blipFill>
                        <pic:spPr bwMode="auto">
                          <a:xfrm>
                            <a:off x="0" y="0"/>
                            <a:ext cx="4637720" cy="4436716"/>
                          </a:xfrm>
                          <a:prstGeom prst="rect">
                            <a:avLst/>
                          </a:prstGeom>
                          <a:noFill/>
                          <a:ln w="9525">
                            <a:noFill/>
                            <a:miter lim="800000"/>
                            <a:headEnd/>
                            <a:tailEnd/>
                          </a:ln>
                        </pic:spPr>
                      </pic:pic>
                    </a:graphicData>
                  </a:graphic>
                </wp:inline>
              </w:drawing>
            </w:r>
          </w:p>
        </w:tc>
      </w:tr>
    </w:tbl>
    <w:p w14:paraId="5CA4B45A" w14:textId="71B8D6E0" w:rsidR="00212626" w:rsidRPr="00297D30" w:rsidRDefault="00D44928">
      <w:pPr>
        <w:pageBreakBefore/>
        <w:jc w:val="center"/>
        <w:rPr>
          <w:rFonts w:ascii="微软雅黑" w:eastAsia="微软雅黑" w:hAnsi="微软雅黑" w:cs="Arial"/>
          <w:b/>
          <w:sz w:val="28"/>
        </w:rPr>
      </w:pPr>
      <w:r w:rsidRPr="00297D30">
        <w:rPr>
          <w:rFonts w:ascii="微软雅黑" w:eastAsia="微软雅黑" w:hAnsi="微软雅黑" w:cs="Arial" w:hint="eastAsia"/>
          <w:b/>
          <w:sz w:val="28"/>
        </w:rPr>
        <w:lastRenderedPageBreak/>
        <w:t>目</w:t>
      </w:r>
      <w:r w:rsidR="003D1AB3" w:rsidRPr="00297D30">
        <w:rPr>
          <w:rFonts w:ascii="微软雅黑" w:eastAsia="微软雅黑" w:hAnsi="微软雅黑" w:cs="Arial" w:hint="eastAsia"/>
          <w:b/>
          <w:sz w:val="28"/>
        </w:rPr>
        <w:t xml:space="preserve"> </w:t>
      </w:r>
      <w:r w:rsidR="003D1AB3" w:rsidRPr="00297D30">
        <w:rPr>
          <w:rFonts w:ascii="微软雅黑" w:eastAsia="微软雅黑" w:hAnsi="微软雅黑" w:cs="Arial"/>
          <w:b/>
          <w:sz w:val="28"/>
        </w:rPr>
        <w:t xml:space="preserve">  </w:t>
      </w:r>
      <w:r w:rsidRPr="00297D30">
        <w:rPr>
          <w:rFonts w:ascii="微软雅黑" w:eastAsia="微软雅黑" w:hAnsi="微软雅黑" w:cs="Arial" w:hint="eastAsia"/>
          <w:b/>
          <w:sz w:val="28"/>
        </w:rPr>
        <w:t>录</w:t>
      </w:r>
    </w:p>
    <w:p w14:paraId="4776F403" w14:textId="702CB153" w:rsidR="00A01E8D" w:rsidRPr="00A01E8D" w:rsidRDefault="00A01E8D">
      <w:pPr>
        <w:pStyle w:val="TOC1"/>
        <w:rPr>
          <w:rFonts w:ascii="微软雅黑" w:eastAsia="微软雅黑" w:hAnsi="微软雅黑" w:cstheme="minorBidi"/>
          <w:b w:val="0"/>
          <w:bCs w:val="0"/>
          <w:caps w:val="0"/>
          <w:kern w:val="2"/>
          <w:sz w:val="21"/>
          <w:szCs w:val="22"/>
          <w:lang w:val="en-US"/>
        </w:rPr>
      </w:pPr>
      <w:r w:rsidRPr="00A01E8D">
        <w:rPr>
          <w:rFonts w:ascii="微软雅黑" w:eastAsia="微软雅黑" w:hAnsi="微软雅黑" w:cs="Arial"/>
        </w:rPr>
        <w:fldChar w:fldCharType="begin"/>
      </w:r>
      <w:r w:rsidRPr="00A01E8D">
        <w:rPr>
          <w:rFonts w:ascii="微软雅黑" w:eastAsia="微软雅黑" w:hAnsi="微软雅黑" w:cs="Arial"/>
        </w:rPr>
        <w:instrText xml:space="preserve"> TOC \o "1-2" \h \z \u </w:instrText>
      </w:r>
      <w:r w:rsidRPr="00A01E8D">
        <w:rPr>
          <w:rFonts w:ascii="微软雅黑" w:eastAsia="微软雅黑" w:hAnsi="微软雅黑" w:cs="Arial"/>
        </w:rPr>
        <w:fldChar w:fldCharType="separate"/>
      </w:r>
      <w:hyperlink w:anchor="_Toc71809988" w:history="1">
        <w:r w:rsidRPr="00A01E8D">
          <w:rPr>
            <w:rStyle w:val="Hyperlink"/>
            <w:rFonts w:ascii="微软雅黑" w:eastAsia="微软雅黑" w:hAnsi="微软雅黑"/>
          </w:rPr>
          <w:t>1.</w:t>
        </w:r>
        <w:r w:rsidRPr="00A01E8D">
          <w:rPr>
            <w:rFonts w:ascii="微软雅黑" w:eastAsia="微软雅黑" w:hAnsi="微软雅黑" w:cstheme="minorBidi"/>
            <w:b w:val="0"/>
            <w:bCs w:val="0"/>
            <w:caps w:val="0"/>
            <w:kern w:val="2"/>
            <w:sz w:val="21"/>
            <w:szCs w:val="22"/>
            <w:lang w:val="en-US"/>
          </w:rPr>
          <w:tab/>
        </w:r>
        <w:r w:rsidRPr="00A01E8D">
          <w:rPr>
            <w:rStyle w:val="Hyperlink"/>
            <w:rFonts w:ascii="微软雅黑" w:eastAsia="微软雅黑" w:hAnsi="微软雅黑"/>
          </w:rPr>
          <w:t>项目组织架构及人员简历</w:t>
        </w:r>
        <w:r w:rsidRPr="00A01E8D">
          <w:rPr>
            <w:rFonts w:ascii="微软雅黑" w:eastAsia="微软雅黑" w:hAnsi="微软雅黑"/>
            <w:webHidden/>
          </w:rPr>
          <w:tab/>
        </w:r>
        <w:r w:rsidRPr="00A01E8D">
          <w:rPr>
            <w:rFonts w:ascii="微软雅黑" w:eastAsia="微软雅黑" w:hAnsi="微软雅黑"/>
            <w:webHidden/>
          </w:rPr>
          <w:fldChar w:fldCharType="begin"/>
        </w:r>
        <w:r w:rsidRPr="00A01E8D">
          <w:rPr>
            <w:rFonts w:ascii="微软雅黑" w:eastAsia="微软雅黑" w:hAnsi="微软雅黑"/>
            <w:webHidden/>
          </w:rPr>
          <w:instrText xml:space="preserve"> PAGEREF _Toc71809988 \h </w:instrText>
        </w:r>
        <w:r w:rsidRPr="00A01E8D">
          <w:rPr>
            <w:rFonts w:ascii="微软雅黑" w:eastAsia="微软雅黑" w:hAnsi="微软雅黑"/>
            <w:webHidden/>
          </w:rPr>
        </w:r>
        <w:r w:rsidRPr="00A01E8D">
          <w:rPr>
            <w:rFonts w:ascii="微软雅黑" w:eastAsia="微软雅黑" w:hAnsi="微软雅黑"/>
            <w:webHidden/>
          </w:rPr>
          <w:fldChar w:fldCharType="separate"/>
        </w:r>
        <w:r w:rsidR="00E57D8E">
          <w:rPr>
            <w:rFonts w:ascii="微软雅黑" w:eastAsia="微软雅黑" w:hAnsi="微软雅黑"/>
            <w:webHidden/>
          </w:rPr>
          <w:t>4</w:t>
        </w:r>
        <w:r w:rsidRPr="00A01E8D">
          <w:rPr>
            <w:rFonts w:ascii="微软雅黑" w:eastAsia="微软雅黑" w:hAnsi="微软雅黑"/>
            <w:webHidden/>
          </w:rPr>
          <w:fldChar w:fldCharType="end"/>
        </w:r>
      </w:hyperlink>
    </w:p>
    <w:p w14:paraId="397BDF06" w14:textId="282DFAFA"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09989"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1.1.</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项目组织架构</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_Toc71809989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4</w:t>
        </w:r>
        <w:r w:rsidR="00A01E8D" w:rsidRPr="00A01E8D">
          <w:rPr>
            <w:rFonts w:ascii="微软雅黑" w:eastAsia="微软雅黑" w:hAnsi="微软雅黑"/>
            <w:webHidden/>
          </w:rPr>
          <w:fldChar w:fldCharType="end"/>
        </w:r>
      </w:hyperlink>
    </w:p>
    <w:p w14:paraId="6027AB0A" w14:textId="736F3350"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09990"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1.2.</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核心成员详细简历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_Toc71809990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4</w:t>
        </w:r>
        <w:r w:rsidR="00A01E8D" w:rsidRPr="00A01E8D">
          <w:rPr>
            <w:rFonts w:ascii="微软雅黑" w:eastAsia="微软雅黑" w:hAnsi="微软雅黑"/>
            <w:webHidden/>
          </w:rPr>
          <w:fldChar w:fldCharType="end"/>
        </w:r>
      </w:hyperlink>
    </w:p>
    <w:p w14:paraId="6CD991DF" w14:textId="6D285F0E" w:rsidR="00A01E8D" w:rsidRPr="00A01E8D" w:rsidRDefault="00130EE6">
      <w:pPr>
        <w:pStyle w:val="TOC1"/>
        <w:rPr>
          <w:rFonts w:ascii="微软雅黑" w:eastAsia="微软雅黑" w:hAnsi="微软雅黑" w:cstheme="minorBidi"/>
          <w:b w:val="0"/>
          <w:bCs w:val="0"/>
          <w:caps w:val="0"/>
          <w:kern w:val="2"/>
          <w:sz w:val="21"/>
          <w:szCs w:val="22"/>
          <w:lang w:val="en-US"/>
        </w:rPr>
      </w:pPr>
      <w:hyperlink w:anchor="_Toc71809991" w:history="1">
        <w:r w:rsidR="00A01E8D" w:rsidRPr="00A01E8D">
          <w:rPr>
            <w:rStyle w:val="Hyperlink"/>
            <w:rFonts w:ascii="微软雅黑" w:eastAsia="微软雅黑" w:hAnsi="微软雅黑"/>
          </w:rPr>
          <w:t>2.</w:t>
        </w:r>
        <w:r w:rsidR="00A01E8D" w:rsidRPr="00A01E8D">
          <w:rPr>
            <w:rFonts w:ascii="微软雅黑" w:eastAsia="微软雅黑" w:hAnsi="微软雅黑" w:cstheme="minorBidi"/>
            <w:b w:val="0"/>
            <w:bCs w:val="0"/>
            <w:caps w:val="0"/>
            <w:kern w:val="2"/>
            <w:sz w:val="21"/>
            <w:szCs w:val="22"/>
            <w:lang w:val="en-US"/>
          </w:rPr>
          <w:tab/>
        </w:r>
        <w:r w:rsidR="00A01E8D" w:rsidRPr="00A01E8D">
          <w:rPr>
            <w:rStyle w:val="Hyperlink"/>
            <w:rFonts w:ascii="微软雅黑" w:eastAsia="微软雅黑" w:hAnsi="微软雅黑"/>
          </w:rPr>
          <w:t>URS 响应表</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_Toc71809991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8</w:t>
        </w:r>
        <w:r w:rsidR="00A01E8D" w:rsidRPr="00A01E8D">
          <w:rPr>
            <w:rFonts w:ascii="微软雅黑" w:eastAsia="微软雅黑" w:hAnsi="微软雅黑"/>
            <w:webHidden/>
          </w:rPr>
          <w:fldChar w:fldCharType="end"/>
        </w:r>
      </w:hyperlink>
    </w:p>
    <w:p w14:paraId="71BDFFC9" w14:textId="108CFB27" w:rsidR="00A01E8D" w:rsidRPr="00A01E8D" w:rsidRDefault="00130EE6">
      <w:pPr>
        <w:pStyle w:val="TOC1"/>
        <w:rPr>
          <w:rFonts w:ascii="微软雅黑" w:eastAsia="微软雅黑" w:hAnsi="微软雅黑" w:cstheme="minorBidi"/>
          <w:b w:val="0"/>
          <w:bCs w:val="0"/>
          <w:caps w:val="0"/>
          <w:kern w:val="2"/>
          <w:sz w:val="21"/>
          <w:szCs w:val="22"/>
          <w:lang w:val="en-US"/>
        </w:rPr>
      </w:pPr>
      <w:hyperlink w:anchor="_Toc71809992" w:history="1">
        <w:r w:rsidR="00A01E8D" w:rsidRPr="00A01E8D">
          <w:rPr>
            <w:rStyle w:val="Hyperlink"/>
            <w:rFonts w:ascii="微软雅黑" w:eastAsia="微软雅黑" w:hAnsi="微软雅黑"/>
          </w:rPr>
          <w:t>3.</w:t>
        </w:r>
        <w:r w:rsidR="00A01E8D" w:rsidRPr="00A01E8D">
          <w:rPr>
            <w:rFonts w:ascii="微软雅黑" w:eastAsia="微软雅黑" w:hAnsi="微软雅黑" w:cstheme="minorBidi"/>
            <w:b w:val="0"/>
            <w:bCs w:val="0"/>
            <w:caps w:val="0"/>
            <w:kern w:val="2"/>
            <w:sz w:val="21"/>
            <w:szCs w:val="22"/>
            <w:lang w:val="en-US"/>
          </w:rPr>
          <w:tab/>
        </w:r>
        <w:r w:rsidR="00A01E8D" w:rsidRPr="00A01E8D">
          <w:rPr>
            <w:rStyle w:val="Hyperlink"/>
            <w:rFonts w:ascii="微软雅黑" w:eastAsia="微软雅黑" w:hAnsi="微软雅黑"/>
          </w:rPr>
          <w:t>无价格版报价清单</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_Toc71809992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30</w:t>
        </w:r>
        <w:r w:rsidR="00A01E8D" w:rsidRPr="00A01E8D">
          <w:rPr>
            <w:rFonts w:ascii="微软雅黑" w:eastAsia="微软雅黑" w:hAnsi="微软雅黑"/>
            <w:webHidden/>
          </w:rPr>
          <w:fldChar w:fldCharType="end"/>
        </w:r>
      </w:hyperlink>
    </w:p>
    <w:p w14:paraId="210AB1E4" w14:textId="0D331EB5" w:rsidR="00A01E8D" w:rsidRPr="00A01E8D" w:rsidRDefault="00130EE6">
      <w:pPr>
        <w:pStyle w:val="TOC1"/>
        <w:rPr>
          <w:rFonts w:ascii="微软雅黑" w:eastAsia="微软雅黑" w:hAnsi="微软雅黑" w:cstheme="minorBidi"/>
          <w:b w:val="0"/>
          <w:bCs w:val="0"/>
          <w:caps w:val="0"/>
          <w:kern w:val="2"/>
          <w:sz w:val="21"/>
          <w:szCs w:val="22"/>
          <w:lang w:val="en-US"/>
        </w:rPr>
      </w:pPr>
      <w:hyperlink w:anchor="_Toc71809993" w:history="1">
        <w:r w:rsidR="00A01E8D" w:rsidRPr="00A01E8D">
          <w:rPr>
            <w:rStyle w:val="Hyperlink"/>
            <w:rFonts w:ascii="微软雅黑" w:eastAsia="微软雅黑" w:hAnsi="微软雅黑"/>
          </w:rPr>
          <w:t>4.</w:t>
        </w:r>
        <w:r w:rsidR="00A01E8D" w:rsidRPr="00A01E8D">
          <w:rPr>
            <w:rFonts w:ascii="微软雅黑" w:eastAsia="微软雅黑" w:hAnsi="微软雅黑" w:cstheme="minorBidi"/>
            <w:b w:val="0"/>
            <w:bCs w:val="0"/>
            <w:caps w:val="0"/>
            <w:kern w:val="2"/>
            <w:sz w:val="21"/>
            <w:szCs w:val="22"/>
            <w:lang w:val="en-US"/>
          </w:rPr>
          <w:tab/>
        </w:r>
        <w:r w:rsidR="00A01E8D" w:rsidRPr="00A01E8D">
          <w:rPr>
            <w:rStyle w:val="Hyperlink"/>
            <w:rFonts w:ascii="微软雅黑" w:eastAsia="微软雅黑" w:hAnsi="微软雅黑"/>
          </w:rPr>
          <w:t>项目进度计划</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_Toc71809993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31</w:t>
        </w:r>
        <w:r w:rsidR="00A01E8D" w:rsidRPr="00A01E8D">
          <w:rPr>
            <w:rFonts w:ascii="微软雅黑" w:eastAsia="微软雅黑" w:hAnsi="微软雅黑"/>
            <w:webHidden/>
          </w:rPr>
          <w:fldChar w:fldCharType="end"/>
        </w:r>
      </w:hyperlink>
    </w:p>
    <w:p w14:paraId="325732A6" w14:textId="5FF6A948"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09994"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4.1.</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一阶段项目计划</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_Toc71809994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31</w:t>
        </w:r>
        <w:r w:rsidR="00A01E8D" w:rsidRPr="00A01E8D">
          <w:rPr>
            <w:rFonts w:ascii="微软雅黑" w:eastAsia="微软雅黑" w:hAnsi="微软雅黑"/>
            <w:webHidden/>
          </w:rPr>
          <w:fldChar w:fldCharType="end"/>
        </w:r>
      </w:hyperlink>
    </w:p>
    <w:p w14:paraId="563ED455" w14:textId="036A4246"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09995"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4.2.</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二阶段项目计划</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_Toc71809995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32</w:t>
        </w:r>
        <w:r w:rsidR="00A01E8D" w:rsidRPr="00A01E8D">
          <w:rPr>
            <w:rFonts w:ascii="微软雅黑" w:eastAsia="微软雅黑" w:hAnsi="微软雅黑"/>
            <w:webHidden/>
          </w:rPr>
          <w:fldChar w:fldCharType="end"/>
        </w:r>
      </w:hyperlink>
    </w:p>
    <w:p w14:paraId="4364AC67" w14:textId="416E28C4" w:rsidR="00A01E8D" w:rsidRPr="00A01E8D" w:rsidRDefault="00130EE6">
      <w:pPr>
        <w:pStyle w:val="TOC1"/>
        <w:rPr>
          <w:rFonts w:ascii="微软雅黑" w:eastAsia="微软雅黑" w:hAnsi="微软雅黑" w:cstheme="minorBidi"/>
          <w:b w:val="0"/>
          <w:bCs w:val="0"/>
          <w:caps w:val="0"/>
          <w:kern w:val="2"/>
          <w:sz w:val="21"/>
          <w:szCs w:val="22"/>
          <w:lang w:val="en-US"/>
        </w:rPr>
      </w:pPr>
      <w:hyperlink w:anchor="_Toc71809996" w:history="1">
        <w:r w:rsidR="00A01E8D" w:rsidRPr="00A01E8D">
          <w:rPr>
            <w:rStyle w:val="Hyperlink"/>
            <w:rFonts w:ascii="微软雅黑" w:eastAsia="微软雅黑" w:hAnsi="微软雅黑"/>
          </w:rPr>
          <w:t>5.</w:t>
        </w:r>
        <w:r w:rsidR="00A01E8D" w:rsidRPr="00A01E8D">
          <w:rPr>
            <w:rFonts w:ascii="微软雅黑" w:eastAsia="微软雅黑" w:hAnsi="微软雅黑" w:cstheme="minorBidi"/>
            <w:b w:val="0"/>
            <w:bCs w:val="0"/>
            <w:caps w:val="0"/>
            <w:kern w:val="2"/>
            <w:sz w:val="21"/>
            <w:szCs w:val="22"/>
            <w:lang w:val="en-US"/>
          </w:rPr>
          <w:tab/>
        </w:r>
        <w:r w:rsidR="00A01E8D" w:rsidRPr="00A01E8D">
          <w:rPr>
            <w:rStyle w:val="Hyperlink"/>
            <w:rFonts w:ascii="微软雅黑" w:eastAsia="微软雅黑" w:hAnsi="微软雅黑"/>
          </w:rPr>
          <w:t>项目执行、调试、验证方案</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_Toc71809996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33</w:t>
        </w:r>
        <w:r w:rsidR="00A01E8D" w:rsidRPr="00A01E8D">
          <w:rPr>
            <w:rFonts w:ascii="微软雅黑" w:eastAsia="微软雅黑" w:hAnsi="微软雅黑"/>
            <w:webHidden/>
          </w:rPr>
          <w:fldChar w:fldCharType="end"/>
        </w:r>
      </w:hyperlink>
    </w:p>
    <w:p w14:paraId="0836B800" w14:textId="489B97C6"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09997"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5.1.</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项目执行</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_Toc71809997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33</w:t>
        </w:r>
        <w:r w:rsidR="00A01E8D" w:rsidRPr="00A01E8D">
          <w:rPr>
            <w:rFonts w:ascii="微软雅黑" w:eastAsia="微软雅黑" w:hAnsi="微软雅黑"/>
            <w:webHidden/>
          </w:rPr>
          <w:fldChar w:fldCharType="end"/>
        </w:r>
      </w:hyperlink>
    </w:p>
    <w:p w14:paraId="363D7D8A" w14:textId="508113F3"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09998"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5.2.</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项目调试</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_Toc71809998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37</w:t>
        </w:r>
        <w:r w:rsidR="00A01E8D" w:rsidRPr="00A01E8D">
          <w:rPr>
            <w:rFonts w:ascii="微软雅黑" w:eastAsia="微软雅黑" w:hAnsi="微软雅黑"/>
            <w:webHidden/>
          </w:rPr>
          <w:fldChar w:fldCharType="end"/>
        </w:r>
      </w:hyperlink>
    </w:p>
    <w:p w14:paraId="7005F10B" w14:textId="787C7A6E"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09999"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5.3.</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验证方案</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_Toc71809999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40</w:t>
        </w:r>
        <w:r w:rsidR="00A01E8D" w:rsidRPr="00A01E8D">
          <w:rPr>
            <w:rFonts w:ascii="微软雅黑" w:eastAsia="微软雅黑" w:hAnsi="微软雅黑"/>
            <w:webHidden/>
          </w:rPr>
          <w:fldChar w:fldCharType="end"/>
        </w:r>
      </w:hyperlink>
    </w:p>
    <w:p w14:paraId="2EFD3200" w14:textId="5B104928"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00"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5.4.</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交付文件</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_Toc71810000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42</w:t>
        </w:r>
        <w:r w:rsidR="00A01E8D" w:rsidRPr="00A01E8D">
          <w:rPr>
            <w:rFonts w:ascii="微软雅黑" w:eastAsia="微软雅黑" w:hAnsi="微软雅黑"/>
            <w:webHidden/>
          </w:rPr>
          <w:fldChar w:fldCharType="end"/>
        </w:r>
      </w:hyperlink>
    </w:p>
    <w:p w14:paraId="4273FF58" w14:textId="3A4FF012"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01"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5.5.</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人员培训及知识转移</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_Toc71810001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45</w:t>
        </w:r>
        <w:r w:rsidR="00A01E8D" w:rsidRPr="00A01E8D">
          <w:rPr>
            <w:rFonts w:ascii="微软雅黑" w:eastAsia="微软雅黑" w:hAnsi="微软雅黑"/>
            <w:webHidden/>
          </w:rPr>
          <w:fldChar w:fldCharType="end"/>
        </w:r>
      </w:hyperlink>
    </w:p>
    <w:p w14:paraId="7717A889" w14:textId="1BF2819C" w:rsidR="00A01E8D" w:rsidRPr="00A01E8D" w:rsidRDefault="00130EE6">
      <w:pPr>
        <w:pStyle w:val="TOC1"/>
        <w:rPr>
          <w:rFonts w:ascii="微软雅黑" w:eastAsia="微软雅黑" w:hAnsi="微软雅黑" w:cstheme="minorBidi"/>
          <w:b w:val="0"/>
          <w:bCs w:val="0"/>
          <w:caps w:val="0"/>
          <w:kern w:val="2"/>
          <w:sz w:val="21"/>
          <w:szCs w:val="22"/>
          <w:lang w:val="en-US"/>
        </w:rPr>
      </w:pPr>
      <w:hyperlink w:anchor="_Toc71810002" w:history="1">
        <w:r w:rsidR="00A01E8D" w:rsidRPr="00A01E8D">
          <w:rPr>
            <w:rStyle w:val="Hyperlink"/>
            <w:rFonts w:ascii="微软雅黑" w:eastAsia="微软雅黑" w:hAnsi="微软雅黑"/>
          </w:rPr>
          <w:t>6.</w:t>
        </w:r>
        <w:r w:rsidR="00A01E8D" w:rsidRPr="00A01E8D">
          <w:rPr>
            <w:rFonts w:ascii="微软雅黑" w:eastAsia="微软雅黑" w:hAnsi="微软雅黑" w:cstheme="minorBidi"/>
            <w:b w:val="0"/>
            <w:bCs w:val="0"/>
            <w:caps w:val="0"/>
            <w:kern w:val="2"/>
            <w:sz w:val="21"/>
            <w:szCs w:val="22"/>
            <w:lang w:val="en-US"/>
          </w:rPr>
          <w:tab/>
        </w:r>
        <w:r w:rsidR="00A01E8D" w:rsidRPr="00A01E8D">
          <w:rPr>
            <w:rStyle w:val="Hyperlink"/>
            <w:rFonts w:ascii="微软雅黑" w:eastAsia="微软雅黑" w:hAnsi="微软雅黑"/>
          </w:rPr>
          <w:t>项目质量，进度及安全保证措施</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_Toc71810002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49</w:t>
        </w:r>
        <w:r w:rsidR="00A01E8D" w:rsidRPr="00A01E8D">
          <w:rPr>
            <w:rFonts w:ascii="微软雅黑" w:eastAsia="微软雅黑" w:hAnsi="微软雅黑"/>
            <w:webHidden/>
          </w:rPr>
          <w:fldChar w:fldCharType="end"/>
        </w:r>
      </w:hyperlink>
    </w:p>
    <w:p w14:paraId="61A97A3E" w14:textId="0F2589D0"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03"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6.1.</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西门子全球标准项目管理制度PM@siemens</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_Toc71810003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49</w:t>
        </w:r>
        <w:r w:rsidR="00A01E8D" w:rsidRPr="00A01E8D">
          <w:rPr>
            <w:rFonts w:ascii="微软雅黑" w:eastAsia="微软雅黑" w:hAnsi="微软雅黑"/>
            <w:webHidden/>
          </w:rPr>
          <w:fldChar w:fldCharType="end"/>
        </w:r>
      </w:hyperlink>
    </w:p>
    <w:p w14:paraId="3DC37AB5" w14:textId="4DF54DF8"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04"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6.2.</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质量管理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_Toc71810004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49</w:t>
        </w:r>
        <w:r w:rsidR="00A01E8D" w:rsidRPr="00A01E8D">
          <w:rPr>
            <w:rFonts w:ascii="微软雅黑" w:eastAsia="微软雅黑" w:hAnsi="微软雅黑"/>
            <w:webHidden/>
          </w:rPr>
          <w:fldChar w:fldCharType="end"/>
        </w:r>
      </w:hyperlink>
    </w:p>
    <w:p w14:paraId="0F4757F6" w14:textId="2C514236"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05"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6.3.</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变更管理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_Toc71810005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50</w:t>
        </w:r>
        <w:r w:rsidR="00A01E8D" w:rsidRPr="00A01E8D">
          <w:rPr>
            <w:rFonts w:ascii="微软雅黑" w:eastAsia="微软雅黑" w:hAnsi="微软雅黑"/>
            <w:webHidden/>
          </w:rPr>
          <w:fldChar w:fldCharType="end"/>
        </w:r>
      </w:hyperlink>
    </w:p>
    <w:p w14:paraId="3F06228D" w14:textId="13C7A789"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06"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6.4.</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项目风险管理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_Toc71810006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52</w:t>
        </w:r>
        <w:r w:rsidR="00A01E8D" w:rsidRPr="00A01E8D">
          <w:rPr>
            <w:rFonts w:ascii="微软雅黑" w:eastAsia="微软雅黑" w:hAnsi="微软雅黑"/>
            <w:webHidden/>
          </w:rPr>
          <w:fldChar w:fldCharType="end"/>
        </w:r>
      </w:hyperlink>
    </w:p>
    <w:p w14:paraId="69685F2D" w14:textId="6B767660"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07"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6.5.</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沟通管理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_Toc71810007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53</w:t>
        </w:r>
        <w:r w:rsidR="00A01E8D" w:rsidRPr="00A01E8D">
          <w:rPr>
            <w:rFonts w:ascii="微软雅黑" w:eastAsia="微软雅黑" w:hAnsi="微软雅黑"/>
            <w:webHidden/>
          </w:rPr>
          <w:fldChar w:fldCharType="end"/>
        </w:r>
      </w:hyperlink>
    </w:p>
    <w:p w14:paraId="64182706" w14:textId="62D2B9A6"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08"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6.6.</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进度管理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_Toc71810008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53</w:t>
        </w:r>
        <w:r w:rsidR="00A01E8D" w:rsidRPr="00A01E8D">
          <w:rPr>
            <w:rFonts w:ascii="微软雅黑" w:eastAsia="微软雅黑" w:hAnsi="微软雅黑"/>
            <w:webHidden/>
          </w:rPr>
          <w:fldChar w:fldCharType="end"/>
        </w:r>
      </w:hyperlink>
    </w:p>
    <w:p w14:paraId="0D9DFDAE" w14:textId="473C58A2"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09"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6.7.</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安全保证措施</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_Toc71810009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53</w:t>
        </w:r>
        <w:r w:rsidR="00A01E8D" w:rsidRPr="00A01E8D">
          <w:rPr>
            <w:rFonts w:ascii="微软雅黑" w:eastAsia="微软雅黑" w:hAnsi="微软雅黑"/>
            <w:webHidden/>
          </w:rPr>
          <w:fldChar w:fldCharType="end"/>
        </w:r>
      </w:hyperlink>
    </w:p>
    <w:p w14:paraId="0119B04A" w14:textId="1D303650" w:rsidR="00A01E8D" w:rsidRPr="00A01E8D" w:rsidRDefault="00130EE6">
      <w:pPr>
        <w:pStyle w:val="TOC1"/>
        <w:rPr>
          <w:rFonts w:ascii="微软雅黑" w:eastAsia="微软雅黑" w:hAnsi="微软雅黑" w:cstheme="minorBidi"/>
          <w:b w:val="0"/>
          <w:bCs w:val="0"/>
          <w:caps w:val="0"/>
          <w:kern w:val="2"/>
          <w:sz w:val="21"/>
          <w:szCs w:val="22"/>
          <w:lang w:val="en-US"/>
        </w:rPr>
      </w:pPr>
      <w:hyperlink w:anchor="_Toc71810010" w:history="1">
        <w:r w:rsidR="00A01E8D" w:rsidRPr="00A01E8D">
          <w:rPr>
            <w:rStyle w:val="Hyperlink"/>
            <w:rFonts w:ascii="微软雅黑" w:eastAsia="微软雅黑" w:hAnsi="微软雅黑"/>
          </w:rPr>
          <w:t>7.</w:t>
        </w:r>
        <w:r w:rsidR="00A01E8D" w:rsidRPr="00A01E8D">
          <w:rPr>
            <w:rFonts w:ascii="微软雅黑" w:eastAsia="微软雅黑" w:hAnsi="微软雅黑" w:cstheme="minorBidi"/>
            <w:b w:val="0"/>
            <w:bCs w:val="0"/>
            <w:caps w:val="0"/>
            <w:kern w:val="2"/>
            <w:sz w:val="21"/>
            <w:szCs w:val="22"/>
            <w:lang w:val="en-US"/>
          </w:rPr>
          <w:tab/>
        </w:r>
        <w:r w:rsidR="00A01E8D" w:rsidRPr="00A01E8D">
          <w:rPr>
            <w:rStyle w:val="Hyperlink"/>
            <w:rFonts w:ascii="微软雅黑" w:eastAsia="微软雅黑" w:hAnsi="微软雅黑"/>
          </w:rPr>
          <w:t>流程优化方案及系统功能</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_Toc71810010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55</w:t>
        </w:r>
        <w:r w:rsidR="00A01E8D" w:rsidRPr="00A01E8D">
          <w:rPr>
            <w:rFonts w:ascii="微软雅黑" w:eastAsia="微软雅黑" w:hAnsi="微软雅黑"/>
            <w:webHidden/>
          </w:rPr>
          <w:fldChar w:fldCharType="end"/>
        </w:r>
      </w:hyperlink>
    </w:p>
    <w:p w14:paraId="518CC393" w14:textId="6B6784FD"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11"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7.1.</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生产工艺流程概述</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_Toc71810011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55</w:t>
        </w:r>
        <w:r w:rsidR="00A01E8D" w:rsidRPr="00A01E8D">
          <w:rPr>
            <w:rFonts w:ascii="微软雅黑" w:eastAsia="微软雅黑" w:hAnsi="微软雅黑"/>
            <w:webHidden/>
          </w:rPr>
          <w:fldChar w:fldCharType="end"/>
        </w:r>
      </w:hyperlink>
    </w:p>
    <w:p w14:paraId="2037BD31" w14:textId="48294EBB"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12"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7.2.</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业务需求理解及优化</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_Toc71810012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55</w:t>
        </w:r>
        <w:r w:rsidR="00A01E8D" w:rsidRPr="00A01E8D">
          <w:rPr>
            <w:rFonts w:ascii="微软雅黑" w:eastAsia="微软雅黑" w:hAnsi="微软雅黑"/>
            <w:webHidden/>
          </w:rPr>
          <w:fldChar w:fldCharType="end"/>
        </w:r>
      </w:hyperlink>
    </w:p>
    <w:p w14:paraId="1561B720" w14:textId="6275465C" w:rsidR="00A01E8D" w:rsidRPr="00A01E8D" w:rsidRDefault="00130EE6">
      <w:pPr>
        <w:pStyle w:val="TOC1"/>
        <w:rPr>
          <w:rFonts w:ascii="微软雅黑" w:eastAsia="微软雅黑" w:hAnsi="微软雅黑" w:cstheme="minorBidi"/>
          <w:b w:val="0"/>
          <w:bCs w:val="0"/>
          <w:caps w:val="0"/>
          <w:kern w:val="2"/>
          <w:sz w:val="21"/>
          <w:szCs w:val="22"/>
          <w:lang w:val="en-US"/>
        </w:rPr>
      </w:pPr>
      <w:hyperlink w:anchor="_Toc71810013" w:history="1">
        <w:r w:rsidR="00A01E8D" w:rsidRPr="00A01E8D">
          <w:rPr>
            <w:rStyle w:val="Hyperlink"/>
            <w:rFonts w:ascii="微软雅黑" w:eastAsia="微软雅黑" w:hAnsi="微软雅黑"/>
          </w:rPr>
          <w:t>8.</w:t>
        </w:r>
        <w:r w:rsidR="00A01E8D" w:rsidRPr="00A01E8D">
          <w:rPr>
            <w:rFonts w:ascii="微软雅黑" w:eastAsia="微软雅黑" w:hAnsi="微软雅黑" w:cstheme="minorBidi"/>
            <w:b w:val="0"/>
            <w:bCs w:val="0"/>
            <w:caps w:val="0"/>
            <w:kern w:val="2"/>
            <w:sz w:val="21"/>
            <w:szCs w:val="22"/>
            <w:lang w:val="en-US"/>
          </w:rPr>
          <w:tab/>
        </w:r>
        <w:r w:rsidR="00A01E8D" w:rsidRPr="00A01E8D">
          <w:rPr>
            <w:rStyle w:val="Hyperlink"/>
            <w:rFonts w:ascii="微软雅黑" w:eastAsia="微软雅黑" w:hAnsi="微软雅黑"/>
          </w:rPr>
          <w:t>MES详细技术方案</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_Toc71810013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61</w:t>
        </w:r>
        <w:r w:rsidR="00A01E8D" w:rsidRPr="00A01E8D">
          <w:rPr>
            <w:rFonts w:ascii="微软雅黑" w:eastAsia="微软雅黑" w:hAnsi="微软雅黑"/>
            <w:webHidden/>
          </w:rPr>
          <w:fldChar w:fldCharType="end"/>
        </w:r>
      </w:hyperlink>
    </w:p>
    <w:p w14:paraId="60BB148C" w14:textId="073BEC0C"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14"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8.1.</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信达生物URS要求概述</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_Toc71810014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61</w:t>
        </w:r>
        <w:r w:rsidR="00A01E8D" w:rsidRPr="00A01E8D">
          <w:rPr>
            <w:rFonts w:ascii="微软雅黑" w:eastAsia="微软雅黑" w:hAnsi="微软雅黑"/>
            <w:webHidden/>
          </w:rPr>
          <w:fldChar w:fldCharType="end"/>
        </w:r>
      </w:hyperlink>
    </w:p>
    <w:p w14:paraId="04103B78" w14:textId="15261755"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15"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8.2.</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物料及仓储管理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_Toc71810015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62</w:t>
        </w:r>
        <w:r w:rsidR="00A01E8D" w:rsidRPr="00A01E8D">
          <w:rPr>
            <w:rFonts w:ascii="微软雅黑" w:eastAsia="微软雅黑" w:hAnsi="微软雅黑"/>
            <w:webHidden/>
          </w:rPr>
          <w:fldChar w:fldCharType="end"/>
        </w:r>
      </w:hyperlink>
    </w:p>
    <w:p w14:paraId="7DC620B0" w14:textId="1D42AF14"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16"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8.3.</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车间内物料调整</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_Toc71810016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65</w:t>
        </w:r>
        <w:r w:rsidR="00A01E8D" w:rsidRPr="00A01E8D">
          <w:rPr>
            <w:rFonts w:ascii="微软雅黑" w:eastAsia="微软雅黑" w:hAnsi="微软雅黑"/>
            <w:webHidden/>
          </w:rPr>
          <w:fldChar w:fldCharType="end"/>
        </w:r>
      </w:hyperlink>
    </w:p>
    <w:p w14:paraId="34E105AF" w14:textId="0A8F536C"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17"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8.4.</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称量管理与分发</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_Toc71810017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70</w:t>
        </w:r>
        <w:r w:rsidR="00A01E8D" w:rsidRPr="00A01E8D">
          <w:rPr>
            <w:rFonts w:ascii="微软雅黑" w:eastAsia="微软雅黑" w:hAnsi="微软雅黑"/>
            <w:webHidden/>
          </w:rPr>
          <w:fldChar w:fldCharType="end"/>
        </w:r>
      </w:hyperlink>
    </w:p>
    <w:p w14:paraId="37A3ED41" w14:textId="46A8154A"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18"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8.5.</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设备、容器、耗材、计量器具管理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_Toc71810018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79</w:t>
        </w:r>
        <w:r w:rsidR="00A01E8D" w:rsidRPr="00A01E8D">
          <w:rPr>
            <w:rFonts w:ascii="微软雅黑" w:eastAsia="微软雅黑" w:hAnsi="微软雅黑"/>
            <w:webHidden/>
          </w:rPr>
          <w:fldChar w:fldCharType="end"/>
        </w:r>
      </w:hyperlink>
    </w:p>
    <w:p w14:paraId="26D1B8EC" w14:textId="3B8FC7EA"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19"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8.6.</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生产管理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_Toc71810019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82</w:t>
        </w:r>
        <w:r w:rsidR="00A01E8D" w:rsidRPr="00A01E8D">
          <w:rPr>
            <w:rFonts w:ascii="微软雅黑" w:eastAsia="微软雅黑" w:hAnsi="微软雅黑"/>
            <w:webHidden/>
          </w:rPr>
          <w:fldChar w:fldCharType="end"/>
        </w:r>
      </w:hyperlink>
    </w:p>
    <w:p w14:paraId="56AFF533" w14:textId="7CE5C311"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20"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8.7.</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配方管理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_Toc71810020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88</w:t>
        </w:r>
        <w:r w:rsidR="00A01E8D" w:rsidRPr="00A01E8D">
          <w:rPr>
            <w:rFonts w:ascii="微软雅黑" w:eastAsia="微软雅黑" w:hAnsi="微软雅黑"/>
            <w:webHidden/>
          </w:rPr>
          <w:fldChar w:fldCharType="end"/>
        </w:r>
      </w:hyperlink>
    </w:p>
    <w:p w14:paraId="375E7999" w14:textId="6CFD50F3"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21"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8.8.</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质量事件管理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_Toc71810021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93</w:t>
        </w:r>
        <w:r w:rsidR="00A01E8D" w:rsidRPr="00A01E8D">
          <w:rPr>
            <w:rFonts w:ascii="微软雅黑" w:eastAsia="微软雅黑" w:hAnsi="微软雅黑"/>
            <w:webHidden/>
          </w:rPr>
          <w:fldChar w:fldCharType="end"/>
        </w:r>
      </w:hyperlink>
    </w:p>
    <w:p w14:paraId="3E6BB4C7" w14:textId="14CBE029"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22"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8.9.</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电子批记录</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_Toc71810022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95</w:t>
        </w:r>
        <w:r w:rsidR="00A01E8D" w:rsidRPr="00A01E8D">
          <w:rPr>
            <w:rFonts w:ascii="微软雅黑" w:eastAsia="微软雅黑" w:hAnsi="微软雅黑"/>
            <w:webHidden/>
          </w:rPr>
          <w:fldChar w:fldCharType="end"/>
        </w:r>
      </w:hyperlink>
    </w:p>
    <w:p w14:paraId="45031A19" w14:textId="3705F435" w:rsidR="00A01E8D" w:rsidRPr="00A01E8D" w:rsidRDefault="00130EE6">
      <w:pPr>
        <w:pStyle w:val="TOC2"/>
        <w:tabs>
          <w:tab w:val="left" w:pos="1000"/>
          <w:tab w:val="right" w:leader="dot" w:pos="9476"/>
        </w:tabs>
        <w:rPr>
          <w:rFonts w:ascii="微软雅黑" w:eastAsia="微软雅黑" w:hAnsi="微软雅黑" w:cstheme="minorBidi"/>
          <w:smallCaps w:val="0"/>
          <w:kern w:val="2"/>
          <w:sz w:val="21"/>
          <w:szCs w:val="22"/>
          <w:lang w:val="en-US"/>
        </w:rPr>
      </w:pPr>
      <w:hyperlink w:anchor="_Toc71810023"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8.10.</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报表管理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_Toc71810023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104</w:t>
        </w:r>
        <w:r w:rsidR="00A01E8D" w:rsidRPr="00A01E8D">
          <w:rPr>
            <w:rFonts w:ascii="微软雅黑" w:eastAsia="微软雅黑" w:hAnsi="微软雅黑"/>
            <w:webHidden/>
          </w:rPr>
          <w:fldChar w:fldCharType="end"/>
        </w:r>
      </w:hyperlink>
    </w:p>
    <w:p w14:paraId="230D08D3" w14:textId="2CE6F983" w:rsidR="00A01E8D" w:rsidRPr="00A01E8D" w:rsidRDefault="00130EE6">
      <w:pPr>
        <w:pStyle w:val="TOC2"/>
        <w:tabs>
          <w:tab w:val="left" w:pos="1000"/>
          <w:tab w:val="right" w:leader="dot" w:pos="9476"/>
        </w:tabs>
        <w:rPr>
          <w:rFonts w:ascii="微软雅黑" w:eastAsia="微软雅黑" w:hAnsi="微软雅黑" w:cstheme="minorBidi"/>
          <w:smallCaps w:val="0"/>
          <w:kern w:val="2"/>
          <w:sz w:val="21"/>
          <w:szCs w:val="22"/>
          <w:lang w:val="en-US"/>
        </w:rPr>
      </w:pPr>
      <w:hyperlink w:anchor="_Toc71810024"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8.11.</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访问及权限控制</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_Toc71810024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105</w:t>
        </w:r>
        <w:r w:rsidR="00A01E8D" w:rsidRPr="00A01E8D">
          <w:rPr>
            <w:rFonts w:ascii="微软雅黑" w:eastAsia="微软雅黑" w:hAnsi="微软雅黑"/>
            <w:webHidden/>
          </w:rPr>
          <w:fldChar w:fldCharType="end"/>
        </w:r>
      </w:hyperlink>
    </w:p>
    <w:p w14:paraId="46185507" w14:textId="55018D27" w:rsidR="00A01E8D" w:rsidRPr="00A01E8D" w:rsidRDefault="00130EE6">
      <w:pPr>
        <w:pStyle w:val="TOC2"/>
        <w:tabs>
          <w:tab w:val="left" w:pos="1000"/>
          <w:tab w:val="right" w:leader="dot" w:pos="9476"/>
        </w:tabs>
        <w:rPr>
          <w:rFonts w:ascii="微软雅黑" w:eastAsia="微软雅黑" w:hAnsi="微软雅黑" w:cstheme="minorBidi"/>
          <w:smallCaps w:val="0"/>
          <w:kern w:val="2"/>
          <w:sz w:val="21"/>
          <w:szCs w:val="22"/>
          <w:lang w:val="en-US"/>
        </w:rPr>
      </w:pPr>
      <w:hyperlink w:anchor="_Toc71810025"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8.12.</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审计追踪功能</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_Toc71810025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109</w:t>
        </w:r>
        <w:r w:rsidR="00A01E8D" w:rsidRPr="00A01E8D">
          <w:rPr>
            <w:rFonts w:ascii="微软雅黑" w:eastAsia="微软雅黑" w:hAnsi="微软雅黑"/>
            <w:webHidden/>
          </w:rPr>
          <w:fldChar w:fldCharType="end"/>
        </w:r>
      </w:hyperlink>
    </w:p>
    <w:p w14:paraId="2E82C73C" w14:textId="4CE2456B" w:rsidR="00A01E8D" w:rsidRPr="00A01E8D" w:rsidRDefault="00130EE6">
      <w:pPr>
        <w:pStyle w:val="TOC2"/>
        <w:tabs>
          <w:tab w:val="left" w:pos="1000"/>
          <w:tab w:val="right" w:leader="dot" w:pos="9476"/>
        </w:tabs>
        <w:rPr>
          <w:rFonts w:ascii="微软雅黑" w:eastAsia="微软雅黑" w:hAnsi="微软雅黑" w:cstheme="minorBidi"/>
          <w:smallCaps w:val="0"/>
          <w:kern w:val="2"/>
          <w:sz w:val="21"/>
          <w:szCs w:val="22"/>
          <w:lang w:val="en-US"/>
        </w:rPr>
      </w:pPr>
      <w:hyperlink w:anchor="_Toc71810026"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8.13.</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系统架构</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_Toc71810026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111</w:t>
        </w:r>
        <w:r w:rsidR="00A01E8D" w:rsidRPr="00A01E8D">
          <w:rPr>
            <w:rFonts w:ascii="微软雅黑" w:eastAsia="微软雅黑" w:hAnsi="微软雅黑"/>
            <w:webHidden/>
          </w:rPr>
          <w:fldChar w:fldCharType="end"/>
        </w:r>
      </w:hyperlink>
    </w:p>
    <w:p w14:paraId="6A220C88" w14:textId="21C5F612" w:rsidR="00A01E8D" w:rsidRPr="00A01E8D" w:rsidRDefault="00130EE6">
      <w:pPr>
        <w:pStyle w:val="TOC2"/>
        <w:tabs>
          <w:tab w:val="left" w:pos="1000"/>
          <w:tab w:val="right" w:leader="dot" w:pos="9476"/>
        </w:tabs>
        <w:rPr>
          <w:rFonts w:ascii="微软雅黑" w:eastAsia="微软雅黑" w:hAnsi="微软雅黑" w:cstheme="minorBidi"/>
          <w:smallCaps w:val="0"/>
          <w:kern w:val="2"/>
          <w:sz w:val="21"/>
          <w:szCs w:val="22"/>
          <w:lang w:val="en-US"/>
        </w:rPr>
      </w:pPr>
      <w:hyperlink w:anchor="_Toc71810027"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8.14.</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系统管理</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_Toc71810027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115</w:t>
        </w:r>
        <w:r w:rsidR="00A01E8D" w:rsidRPr="00A01E8D">
          <w:rPr>
            <w:rFonts w:ascii="微软雅黑" w:eastAsia="微软雅黑" w:hAnsi="微软雅黑"/>
            <w:webHidden/>
          </w:rPr>
          <w:fldChar w:fldCharType="end"/>
        </w:r>
      </w:hyperlink>
    </w:p>
    <w:p w14:paraId="37479F0A" w14:textId="6FB2C9A7" w:rsidR="00A01E8D" w:rsidRPr="00A01E8D" w:rsidRDefault="00130EE6">
      <w:pPr>
        <w:pStyle w:val="TOC2"/>
        <w:tabs>
          <w:tab w:val="left" w:pos="1000"/>
          <w:tab w:val="right" w:leader="dot" w:pos="9476"/>
        </w:tabs>
        <w:rPr>
          <w:rFonts w:ascii="微软雅黑" w:eastAsia="微软雅黑" w:hAnsi="微软雅黑" w:cstheme="minorBidi"/>
          <w:smallCaps w:val="0"/>
          <w:kern w:val="2"/>
          <w:sz w:val="21"/>
          <w:szCs w:val="22"/>
          <w:lang w:val="en-US"/>
        </w:rPr>
      </w:pPr>
      <w:hyperlink w:anchor="_Toc71810028"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8.15.</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MES系统集成</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_Toc71810028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116</w:t>
        </w:r>
        <w:r w:rsidR="00A01E8D" w:rsidRPr="00A01E8D">
          <w:rPr>
            <w:rFonts w:ascii="微软雅黑" w:eastAsia="微软雅黑" w:hAnsi="微软雅黑"/>
            <w:webHidden/>
          </w:rPr>
          <w:fldChar w:fldCharType="end"/>
        </w:r>
      </w:hyperlink>
    </w:p>
    <w:p w14:paraId="51AD101C" w14:textId="468D316A" w:rsidR="00A01E8D" w:rsidRPr="00A01E8D" w:rsidRDefault="00130EE6">
      <w:pPr>
        <w:pStyle w:val="TOC2"/>
        <w:tabs>
          <w:tab w:val="left" w:pos="1000"/>
          <w:tab w:val="right" w:leader="dot" w:pos="9476"/>
        </w:tabs>
        <w:rPr>
          <w:rFonts w:ascii="微软雅黑" w:eastAsia="微软雅黑" w:hAnsi="微软雅黑" w:cstheme="minorBidi"/>
          <w:smallCaps w:val="0"/>
          <w:kern w:val="2"/>
          <w:sz w:val="21"/>
          <w:szCs w:val="22"/>
          <w:lang w:val="en-US"/>
        </w:rPr>
      </w:pPr>
      <w:hyperlink w:anchor="_Toc71810029"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8.16.</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系统备份及恢复</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_Toc71810029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124</w:t>
        </w:r>
        <w:r w:rsidR="00A01E8D" w:rsidRPr="00A01E8D">
          <w:rPr>
            <w:rFonts w:ascii="微软雅黑" w:eastAsia="微软雅黑" w:hAnsi="微软雅黑"/>
            <w:webHidden/>
          </w:rPr>
          <w:fldChar w:fldCharType="end"/>
        </w:r>
      </w:hyperlink>
    </w:p>
    <w:p w14:paraId="774FD4F7" w14:textId="670B2911" w:rsidR="00A01E8D" w:rsidRPr="00A01E8D" w:rsidRDefault="00130EE6">
      <w:pPr>
        <w:pStyle w:val="TOC1"/>
        <w:rPr>
          <w:rFonts w:ascii="微软雅黑" w:eastAsia="微软雅黑" w:hAnsi="微软雅黑" w:cstheme="minorBidi"/>
          <w:b w:val="0"/>
          <w:bCs w:val="0"/>
          <w:caps w:val="0"/>
          <w:kern w:val="2"/>
          <w:sz w:val="21"/>
          <w:szCs w:val="22"/>
          <w:lang w:val="en-US"/>
        </w:rPr>
      </w:pPr>
      <w:hyperlink w:anchor="_Toc71810030" w:history="1">
        <w:r w:rsidR="00A01E8D" w:rsidRPr="00A01E8D">
          <w:rPr>
            <w:rStyle w:val="Hyperlink"/>
            <w:rFonts w:ascii="微软雅黑" w:eastAsia="微软雅黑" w:hAnsi="微软雅黑"/>
          </w:rPr>
          <w:t>9.</w:t>
        </w:r>
        <w:r w:rsidR="00A01E8D" w:rsidRPr="00A01E8D">
          <w:rPr>
            <w:rFonts w:ascii="微软雅黑" w:eastAsia="微软雅黑" w:hAnsi="微软雅黑" w:cstheme="minorBidi"/>
            <w:b w:val="0"/>
            <w:bCs w:val="0"/>
            <w:caps w:val="0"/>
            <w:kern w:val="2"/>
            <w:sz w:val="21"/>
            <w:szCs w:val="22"/>
            <w:lang w:val="en-US"/>
          </w:rPr>
          <w:tab/>
        </w:r>
        <w:r w:rsidR="00A01E8D" w:rsidRPr="00A01E8D">
          <w:rPr>
            <w:rStyle w:val="Hyperlink"/>
            <w:rFonts w:ascii="微软雅黑" w:eastAsia="微软雅黑" w:hAnsi="微软雅黑"/>
          </w:rPr>
          <w:t>售后服务、售后体系及维修保养方案</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_Toc71810030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126</w:t>
        </w:r>
        <w:r w:rsidR="00A01E8D" w:rsidRPr="00A01E8D">
          <w:rPr>
            <w:rFonts w:ascii="微软雅黑" w:eastAsia="微软雅黑" w:hAnsi="微软雅黑"/>
            <w:webHidden/>
          </w:rPr>
          <w:fldChar w:fldCharType="end"/>
        </w:r>
      </w:hyperlink>
    </w:p>
    <w:p w14:paraId="4CA9FCEB" w14:textId="76897656"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31"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9.1.</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质保期内的售后服务</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_Toc71810031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126</w:t>
        </w:r>
        <w:r w:rsidR="00A01E8D" w:rsidRPr="00A01E8D">
          <w:rPr>
            <w:rFonts w:ascii="微软雅黑" w:eastAsia="微软雅黑" w:hAnsi="微软雅黑"/>
            <w:webHidden/>
          </w:rPr>
          <w:fldChar w:fldCharType="end"/>
        </w:r>
      </w:hyperlink>
    </w:p>
    <w:p w14:paraId="3058A082" w14:textId="60B0C1DA" w:rsidR="00A01E8D" w:rsidRPr="00A01E8D" w:rsidRDefault="00130EE6">
      <w:pPr>
        <w:pStyle w:val="TOC2"/>
        <w:tabs>
          <w:tab w:val="left" w:pos="800"/>
          <w:tab w:val="right" w:leader="dot" w:pos="9476"/>
        </w:tabs>
        <w:rPr>
          <w:rFonts w:ascii="微软雅黑" w:eastAsia="微软雅黑" w:hAnsi="微软雅黑" w:cstheme="minorBidi"/>
          <w:smallCaps w:val="0"/>
          <w:kern w:val="2"/>
          <w:sz w:val="21"/>
          <w:szCs w:val="22"/>
          <w:lang w:val="en-US"/>
        </w:rPr>
      </w:pPr>
      <w:hyperlink w:anchor="_Toc71810032" w:history="1">
        <w:r w:rsidR="00A01E8D" w:rsidRPr="00A01E8D">
          <w:rPr>
            <w:rStyle w:val="Hyperlink"/>
            <w:rFonts w:ascii="微软雅黑" w:eastAsia="微软雅黑" w:hAnsi="微软雅黑"/>
            <w14:scene3d>
              <w14:camera w14:prst="orthographicFront"/>
              <w14:lightRig w14:rig="threePt" w14:dir="t">
                <w14:rot w14:lat="0" w14:lon="0" w14:rev="0"/>
              </w14:lightRig>
            </w14:scene3d>
          </w:rPr>
          <w:t>9.2.</w:t>
        </w:r>
        <w:r w:rsidR="00A01E8D" w:rsidRPr="00A01E8D">
          <w:rPr>
            <w:rFonts w:ascii="微软雅黑" w:eastAsia="微软雅黑" w:hAnsi="微软雅黑" w:cstheme="minorBidi"/>
            <w:smallCaps w:val="0"/>
            <w:kern w:val="2"/>
            <w:sz w:val="21"/>
            <w:szCs w:val="22"/>
            <w:lang w:val="en-US"/>
          </w:rPr>
          <w:tab/>
        </w:r>
        <w:r w:rsidR="00A01E8D" w:rsidRPr="00A01E8D">
          <w:rPr>
            <w:rStyle w:val="Hyperlink"/>
            <w:rFonts w:ascii="微软雅黑" w:eastAsia="微软雅黑" w:hAnsi="微软雅黑"/>
          </w:rPr>
          <w:t>质保期后的维保服务（质保期后商谈）</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_Toc71810032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126</w:t>
        </w:r>
        <w:r w:rsidR="00A01E8D" w:rsidRPr="00A01E8D">
          <w:rPr>
            <w:rFonts w:ascii="微软雅黑" w:eastAsia="微软雅黑" w:hAnsi="微软雅黑"/>
            <w:webHidden/>
          </w:rPr>
          <w:fldChar w:fldCharType="end"/>
        </w:r>
      </w:hyperlink>
    </w:p>
    <w:p w14:paraId="53126C99" w14:textId="2452282D" w:rsidR="00A01E8D" w:rsidRPr="00A01E8D" w:rsidRDefault="00130EE6">
      <w:pPr>
        <w:pStyle w:val="TOC1"/>
        <w:rPr>
          <w:rFonts w:ascii="微软雅黑" w:eastAsia="微软雅黑" w:hAnsi="微软雅黑" w:cstheme="minorBidi"/>
          <w:b w:val="0"/>
          <w:bCs w:val="0"/>
          <w:caps w:val="0"/>
          <w:kern w:val="2"/>
          <w:sz w:val="21"/>
          <w:szCs w:val="22"/>
          <w:lang w:val="en-US"/>
        </w:rPr>
      </w:pPr>
      <w:hyperlink w:anchor="_Toc71810033" w:history="1">
        <w:r w:rsidR="00A01E8D" w:rsidRPr="00A01E8D">
          <w:rPr>
            <w:rStyle w:val="Hyperlink"/>
            <w:rFonts w:ascii="微软雅黑" w:eastAsia="微软雅黑" w:hAnsi="微软雅黑"/>
          </w:rPr>
          <w:t>10.</w:t>
        </w:r>
        <w:r w:rsidR="00A01E8D" w:rsidRPr="00A01E8D">
          <w:rPr>
            <w:rFonts w:ascii="微软雅黑" w:eastAsia="微软雅黑" w:hAnsi="微软雅黑" w:cstheme="minorBidi"/>
            <w:b w:val="0"/>
            <w:bCs w:val="0"/>
            <w:caps w:val="0"/>
            <w:kern w:val="2"/>
            <w:sz w:val="21"/>
            <w:szCs w:val="22"/>
            <w:lang w:val="en-US"/>
          </w:rPr>
          <w:tab/>
        </w:r>
        <w:r w:rsidR="00A01E8D" w:rsidRPr="00A01E8D">
          <w:rPr>
            <w:rStyle w:val="Hyperlink"/>
            <w:rFonts w:ascii="微软雅黑" w:eastAsia="微软雅黑" w:hAnsi="微软雅黑"/>
          </w:rPr>
          <w:t>其他事宜</w:t>
        </w:r>
        <w:r w:rsidR="00A01E8D" w:rsidRPr="00A01E8D">
          <w:rPr>
            <w:rFonts w:ascii="微软雅黑" w:eastAsia="微软雅黑" w:hAnsi="微软雅黑"/>
            <w:webHidden/>
          </w:rPr>
          <w:tab/>
        </w:r>
        <w:r w:rsidR="00A01E8D" w:rsidRPr="00A01E8D">
          <w:rPr>
            <w:rFonts w:ascii="微软雅黑" w:eastAsia="微软雅黑" w:hAnsi="微软雅黑"/>
            <w:webHidden/>
          </w:rPr>
          <w:fldChar w:fldCharType="begin"/>
        </w:r>
        <w:r w:rsidR="00A01E8D" w:rsidRPr="00A01E8D">
          <w:rPr>
            <w:rFonts w:ascii="微软雅黑" w:eastAsia="微软雅黑" w:hAnsi="微软雅黑"/>
            <w:webHidden/>
          </w:rPr>
          <w:instrText xml:space="preserve"> PAGEREF _Toc71810033 \h </w:instrText>
        </w:r>
        <w:r w:rsidR="00A01E8D" w:rsidRPr="00A01E8D">
          <w:rPr>
            <w:rFonts w:ascii="微软雅黑" w:eastAsia="微软雅黑" w:hAnsi="微软雅黑"/>
            <w:webHidden/>
          </w:rPr>
        </w:r>
        <w:r w:rsidR="00A01E8D" w:rsidRPr="00A01E8D">
          <w:rPr>
            <w:rFonts w:ascii="微软雅黑" w:eastAsia="微软雅黑" w:hAnsi="微软雅黑"/>
            <w:webHidden/>
          </w:rPr>
          <w:fldChar w:fldCharType="separate"/>
        </w:r>
        <w:r w:rsidR="00E57D8E">
          <w:rPr>
            <w:rFonts w:ascii="微软雅黑" w:eastAsia="微软雅黑" w:hAnsi="微软雅黑"/>
            <w:webHidden/>
          </w:rPr>
          <w:t>128</w:t>
        </w:r>
        <w:r w:rsidR="00A01E8D" w:rsidRPr="00A01E8D">
          <w:rPr>
            <w:rFonts w:ascii="微软雅黑" w:eastAsia="微软雅黑" w:hAnsi="微软雅黑"/>
            <w:webHidden/>
          </w:rPr>
          <w:fldChar w:fldCharType="end"/>
        </w:r>
      </w:hyperlink>
    </w:p>
    <w:p w14:paraId="5C59840F" w14:textId="04DD0D77" w:rsidR="00212626" w:rsidRPr="009B1759" w:rsidRDefault="00A01E8D">
      <w:pPr>
        <w:rPr>
          <w:rFonts w:ascii="微软雅黑" w:eastAsia="微软雅黑" w:hAnsi="微软雅黑" w:cs="Arial"/>
          <w:b/>
          <w:sz w:val="28"/>
        </w:rPr>
      </w:pPr>
      <w:r w:rsidRPr="00A01E8D">
        <w:rPr>
          <w:rFonts w:ascii="微软雅黑" w:eastAsia="微软雅黑" w:hAnsi="微软雅黑" w:cs="Arial"/>
        </w:rPr>
        <w:fldChar w:fldCharType="end"/>
      </w:r>
      <w:r w:rsidR="005F0B19" w:rsidRPr="009B1759">
        <w:rPr>
          <w:rFonts w:ascii="微软雅黑" w:eastAsia="微软雅黑" w:hAnsi="微软雅黑" w:cs="Arial"/>
        </w:rPr>
        <w:br w:type="page"/>
      </w:r>
    </w:p>
    <w:p w14:paraId="1BF4EBA6" w14:textId="275DFFD2" w:rsidR="005C61ED" w:rsidRDefault="004625B2" w:rsidP="00752057">
      <w:pPr>
        <w:pStyle w:val="CH-H1"/>
      </w:pPr>
      <w:bookmarkStart w:id="11" w:name="_Toc71809988"/>
      <w:r w:rsidRPr="00066A31">
        <w:lastRenderedPageBreak/>
        <w:t>项目组织架构</w:t>
      </w:r>
      <w:r w:rsidR="00837C98" w:rsidRPr="00066A31">
        <w:rPr>
          <w:rFonts w:hint="eastAsia"/>
        </w:rPr>
        <w:t>及人员简历</w:t>
      </w:r>
      <w:bookmarkEnd w:id="11"/>
    </w:p>
    <w:p w14:paraId="0C848C54" w14:textId="704CFD16" w:rsidR="002C7E89" w:rsidRDefault="006553AC" w:rsidP="004D22F3">
      <w:pPr>
        <w:pStyle w:val="CH-H2"/>
      </w:pPr>
      <w:bookmarkStart w:id="12" w:name="_Toc71809989"/>
      <w:r w:rsidRPr="00066A31">
        <w:rPr>
          <w:rFonts w:hint="eastAsia"/>
        </w:rPr>
        <w:t>项目组织架构</w:t>
      </w:r>
      <w:bookmarkEnd w:id="12"/>
    </w:p>
    <w:p w14:paraId="605302F1" w14:textId="5CE89168" w:rsidR="006553AC" w:rsidRDefault="00F62AE3" w:rsidP="00150075">
      <w:pPr>
        <w:pStyle w:val="CH-2"/>
      </w:pPr>
      <w:r>
        <w:drawing>
          <wp:inline distT="0" distB="0" distL="0" distR="0" wp14:anchorId="5FB6B775" wp14:editId="66977ECE">
            <wp:extent cx="6023610" cy="2736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3610" cy="2736850"/>
                    </a:xfrm>
                    <a:prstGeom prst="rect">
                      <a:avLst/>
                    </a:prstGeom>
                  </pic:spPr>
                </pic:pic>
              </a:graphicData>
            </a:graphic>
          </wp:inline>
        </w:drawing>
      </w:r>
    </w:p>
    <w:p w14:paraId="611F2430" w14:textId="624DA730" w:rsidR="00F62AE3" w:rsidRPr="00F62AE3" w:rsidRDefault="00F62AE3" w:rsidP="00D40326">
      <w:pPr>
        <w:pStyle w:val="CH-3"/>
      </w:pPr>
      <w:r>
        <w:rPr>
          <w:rFonts w:hint="eastAsia"/>
        </w:rPr>
        <w:t>项目组织架构图</w:t>
      </w:r>
    </w:p>
    <w:p w14:paraId="2C29ED7B" w14:textId="5BA8BAF0" w:rsidR="006553AC" w:rsidRDefault="006553AC" w:rsidP="004D22F3">
      <w:pPr>
        <w:pStyle w:val="CH-H2"/>
      </w:pPr>
      <w:bookmarkStart w:id="13" w:name="_Toc71809990"/>
      <w:r w:rsidRPr="00CD6998">
        <w:rPr>
          <w:rFonts w:hint="eastAsia"/>
        </w:rPr>
        <w:t>核心成员详细简历</w:t>
      </w:r>
      <w:bookmarkEnd w:id="13"/>
    </w:p>
    <w:p w14:paraId="7318717C" w14:textId="3F4D8512" w:rsidR="006553AC" w:rsidRDefault="006553AC" w:rsidP="004D22F3">
      <w:pPr>
        <w:pStyle w:val="CH-H3"/>
      </w:pPr>
      <w:r w:rsidRPr="00CD6998">
        <w:rPr>
          <w:rFonts w:hint="eastAsia"/>
        </w:rPr>
        <w:t>项目经理</w:t>
      </w:r>
    </w:p>
    <w:tbl>
      <w:tblPr>
        <w:tblW w:w="4999" w:type="pct"/>
        <w:jc w:val="center"/>
        <w:tblLayout w:type="fixed"/>
        <w:tblCellMar>
          <w:left w:w="216" w:type="dxa"/>
          <w:right w:w="85" w:type="dxa"/>
        </w:tblCellMar>
        <w:tblLook w:val="0000" w:firstRow="0" w:lastRow="0" w:firstColumn="0" w:lastColumn="0" w:noHBand="0" w:noVBand="0"/>
      </w:tblPr>
      <w:tblGrid>
        <w:gridCol w:w="1789"/>
        <w:gridCol w:w="1830"/>
        <w:gridCol w:w="1113"/>
        <w:gridCol w:w="1534"/>
        <w:gridCol w:w="1282"/>
        <w:gridCol w:w="1920"/>
      </w:tblGrid>
      <w:tr w:rsidR="001C253E" w:rsidRPr="005264E9" w14:paraId="7ACD1D25" w14:textId="77777777" w:rsidTr="00F412CD">
        <w:trPr>
          <w:trHeight w:hRule="exact" w:val="591"/>
          <w:jc w:val="center"/>
        </w:trPr>
        <w:tc>
          <w:tcPr>
            <w:tcW w:w="179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0FC9E3B2" w14:textId="77777777" w:rsidR="001C253E" w:rsidRPr="005264E9" w:rsidRDefault="001C253E" w:rsidP="00024B42">
            <w:pPr>
              <w:pStyle w:val="CH-TABLE"/>
            </w:pPr>
            <w:r w:rsidRPr="005264E9">
              <w:t xml:space="preserve">姓  </w:t>
            </w:r>
            <w:r w:rsidRPr="005264E9">
              <w:rPr>
                <w:rFonts w:hint="eastAsia"/>
              </w:rPr>
              <w:t xml:space="preserve"> </w:t>
            </w:r>
            <w:r w:rsidRPr="005264E9">
              <w:t xml:space="preserve">    名</w:t>
            </w:r>
          </w:p>
        </w:tc>
        <w:tc>
          <w:tcPr>
            <w:tcW w:w="295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F30EDFE" w14:textId="77777777" w:rsidR="001C253E" w:rsidRPr="005264E9" w:rsidRDefault="001C253E" w:rsidP="00024B42">
            <w:pPr>
              <w:pStyle w:val="CH-TABLE"/>
            </w:pPr>
            <w:r w:rsidRPr="005264E9">
              <w:rPr>
                <w:rFonts w:hint="eastAsia"/>
              </w:rPr>
              <w:t>陆冬华</w:t>
            </w:r>
          </w:p>
        </w:tc>
        <w:tc>
          <w:tcPr>
            <w:tcW w:w="1539"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3270A4F" w14:textId="77777777" w:rsidR="001C253E" w:rsidRPr="005264E9" w:rsidRDefault="001C253E" w:rsidP="00024B42">
            <w:pPr>
              <w:pStyle w:val="CH-TABLE"/>
            </w:pPr>
            <w:r w:rsidRPr="005264E9">
              <w:t xml:space="preserve">年  </w:t>
            </w:r>
            <w:r w:rsidRPr="005264E9">
              <w:rPr>
                <w:rFonts w:hint="eastAsia"/>
              </w:rPr>
              <w:t xml:space="preserve"> </w:t>
            </w:r>
            <w:r w:rsidRPr="005264E9">
              <w:t xml:space="preserve">    龄</w:t>
            </w:r>
          </w:p>
        </w:tc>
        <w:tc>
          <w:tcPr>
            <w:tcW w:w="3212"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BC334CB" w14:textId="4D8B220C" w:rsidR="001C253E" w:rsidRPr="005264E9" w:rsidRDefault="001C253E" w:rsidP="00024B42">
            <w:pPr>
              <w:pStyle w:val="CH-TABLE"/>
            </w:pPr>
            <w:r w:rsidRPr="005264E9">
              <w:t>39</w:t>
            </w:r>
            <w:r w:rsidR="00434474">
              <w:rPr>
                <w:rFonts w:hint="eastAsia"/>
              </w:rPr>
              <w:t>岁</w:t>
            </w:r>
          </w:p>
        </w:tc>
      </w:tr>
      <w:tr w:rsidR="001C253E" w:rsidRPr="005264E9" w14:paraId="1F7A3A68" w14:textId="77777777" w:rsidTr="00F412CD">
        <w:trPr>
          <w:trHeight w:hRule="exact" w:val="559"/>
          <w:jc w:val="center"/>
        </w:trPr>
        <w:tc>
          <w:tcPr>
            <w:tcW w:w="179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9E406A2" w14:textId="77777777" w:rsidR="001C253E" w:rsidRPr="005264E9" w:rsidRDefault="001C253E" w:rsidP="00024B42">
            <w:pPr>
              <w:pStyle w:val="CH-TABLE"/>
            </w:pPr>
            <w:r w:rsidRPr="005264E9">
              <w:t xml:space="preserve">性  </w:t>
            </w:r>
            <w:r w:rsidRPr="005264E9">
              <w:rPr>
                <w:rFonts w:hint="eastAsia"/>
              </w:rPr>
              <w:t xml:space="preserve"> </w:t>
            </w:r>
            <w:r w:rsidRPr="005264E9">
              <w:t xml:space="preserve">    别</w:t>
            </w:r>
          </w:p>
        </w:tc>
        <w:tc>
          <w:tcPr>
            <w:tcW w:w="295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BDF47CC" w14:textId="77777777" w:rsidR="001C253E" w:rsidRPr="005264E9" w:rsidRDefault="001C253E" w:rsidP="00024B42">
            <w:pPr>
              <w:pStyle w:val="CH-TABLE"/>
            </w:pPr>
            <w:r w:rsidRPr="005264E9">
              <w:rPr>
                <w:rFonts w:hint="eastAsia"/>
              </w:rPr>
              <w:t>男</w:t>
            </w:r>
          </w:p>
        </w:tc>
        <w:tc>
          <w:tcPr>
            <w:tcW w:w="1539"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FD239DF" w14:textId="77777777" w:rsidR="001C253E" w:rsidRPr="005264E9" w:rsidRDefault="001C253E" w:rsidP="00024B42">
            <w:pPr>
              <w:pStyle w:val="CH-TABLE"/>
            </w:pPr>
            <w:r w:rsidRPr="005264E9">
              <w:t>从业年限</w:t>
            </w:r>
          </w:p>
        </w:tc>
        <w:tc>
          <w:tcPr>
            <w:tcW w:w="3212"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F02F4E8" w14:textId="77777777" w:rsidR="001C253E" w:rsidRPr="005264E9" w:rsidRDefault="001C253E" w:rsidP="00024B42">
            <w:pPr>
              <w:pStyle w:val="CH-TABLE"/>
            </w:pPr>
            <w:r w:rsidRPr="005264E9">
              <w:t>17</w:t>
            </w:r>
            <w:r w:rsidRPr="005264E9">
              <w:rPr>
                <w:rFonts w:hint="eastAsia"/>
              </w:rPr>
              <w:t>年</w:t>
            </w:r>
          </w:p>
        </w:tc>
      </w:tr>
      <w:tr w:rsidR="001C253E" w:rsidRPr="005264E9" w14:paraId="79070456" w14:textId="77777777" w:rsidTr="00F412CD">
        <w:trPr>
          <w:trHeight w:hRule="exact" w:val="521"/>
          <w:jc w:val="center"/>
        </w:trPr>
        <w:tc>
          <w:tcPr>
            <w:tcW w:w="179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F1F5E41" w14:textId="77777777" w:rsidR="001C253E" w:rsidRPr="005264E9" w:rsidRDefault="001C253E" w:rsidP="00024B42">
            <w:pPr>
              <w:pStyle w:val="CH-TABLE"/>
            </w:pPr>
            <w:r w:rsidRPr="005264E9">
              <w:t>毕业院校</w:t>
            </w:r>
          </w:p>
        </w:tc>
        <w:tc>
          <w:tcPr>
            <w:tcW w:w="295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16FBF79" w14:textId="77777777" w:rsidR="001C253E" w:rsidRPr="005264E9" w:rsidRDefault="001C253E" w:rsidP="00024B42">
            <w:pPr>
              <w:pStyle w:val="CH-TABLE"/>
            </w:pPr>
            <w:r w:rsidRPr="005264E9">
              <w:rPr>
                <w:rFonts w:hint="eastAsia"/>
              </w:rPr>
              <w:t>上海交通大学</w:t>
            </w:r>
          </w:p>
        </w:tc>
        <w:tc>
          <w:tcPr>
            <w:tcW w:w="1539"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17117953" w14:textId="77777777" w:rsidR="001C253E" w:rsidRPr="005264E9" w:rsidRDefault="001C253E" w:rsidP="00024B42">
            <w:pPr>
              <w:pStyle w:val="CH-TABLE"/>
            </w:pPr>
            <w:r w:rsidRPr="005264E9">
              <w:rPr>
                <w:rFonts w:hint="eastAsia"/>
              </w:rPr>
              <w:t>学</w:t>
            </w:r>
            <w:r w:rsidRPr="005264E9">
              <w:t xml:space="preserve">  </w:t>
            </w:r>
            <w:r w:rsidRPr="005264E9">
              <w:rPr>
                <w:rFonts w:hint="eastAsia"/>
              </w:rPr>
              <w:t xml:space="preserve"> </w:t>
            </w:r>
            <w:r w:rsidRPr="005264E9">
              <w:t xml:space="preserve">    </w:t>
            </w:r>
            <w:r w:rsidRPr="005264E9">
              <w:rPr>
                <w:rFonts w:hint="eastAsia"/>
              </w:rPr>
              <w:t>历</w:t>
            </w:r>
          </w:p>
        </w:tc>
        <w:tc>
          <w:tcPr>
            <w:tcW w:w="3212"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14681C01" w14:textId="77777777" w:rsidR="001C253E" w:rsidRPr="005264E9" w:rsidRDefault="001C253E" w:rsidP="00024B42">
            <w:pPr>
              <w:pStyle w:val="CH-TABLE"/>
            </w:pPr>
            <w:r w:rsidRPr="005264E9">
              <w:rPr>
                <w:rFonts w:hint="eastAsia"/>
              </w:rPr>
              <w:t>本科</w:t>
            </w:r>
          </w:p>
        </w:tc>
      </w:tr>
      <w:tr w:rsidR="001C253E" w:rsidRPr="005264E9" w14:paraId="7EE96710" w14:textId="77777777" w:rsidTr="00F412CD">
        <w:trPr>
          <w:trHeight w:hRule="exact" w:val="537"/>
          <w:jc w:val="center"/>
        </w:trPr>
        <w:tc>
          <w:tcPr>
            <w:tcW w:w="179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1D3E5D5E" w14:textId="77777777" w:rsidR="001C253E" w:rsidRPr="005264E9" w:rsidRDefault="001C253E" w:rsidP="00024B42">
            <w:pPr>
              <w:pStyle w:val="CH-TABLE"/>
            </w:pPr>
            <w:r w:rsidRPr="005264E9">
              <w:t>所学专业</w:t>
            </w:r>
          </w:p>
        </w:tc>
        <w:tc>
          <w:tcPr>
            <w:tcW w:w="295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7C909804" w14:textId="77777777" w:rsidR="001C253E" w:rsidRPr="005264E9" w:rsidRDefault="001C253E" w:rsidP="00024B42">
            <w:pPr>
              <w:pStyle w:val="CH-TABLE"/>
            </w:pPr>
            <w:r w:rsidRPr="005264E9">
              <w:rPr>
                <w:rFonts w:hint="eastAsia"/>
              </w:rPr>
              <w:t>计算机科学与技术</w:t>
            </w:r>
          </w:p>
        </w:tc>
        <w:tc>
          <w:tcPr>
            <w:tcW w:w="1539"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5224CC7C" w14:textId="77777777" w:rsidR="001C253E" w:rsidRPr="005264E9" w:rsidRDefault="001C253E" w:rsidP="00024B42">
            <w:pPr>
              <w:pStyle w:val="CH-TABLE"/>
            </w:pPr>
            <w:r w:rsidRPr="005264E9">
              <w:t xml:space="preserve">职  </w:t>
            </w:r>
            <w:r w:rsidRPr="005264E9">
              <w:rPr>
                <w:rFonts w:hint="eastAsia"/>
              </w:rPr>
              <w:t xml:space="preserve"> </w:t>
            </w:r>
            <w:r w:rsidRPr="005264E9">
              <w:t xml:space="preserve">    务</w:t>
            </w:r>
          </w:p>
        </w:tc>
        <w:tc>
          <w:tcPr>
            <w:tcW w:w="3212"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8C594C6" w14:textId="77777777" w:rsidR="001C253E" w:rsidRPr="005264E9" w:rsidRDefault="001C253E" w:rsidP="00024B42">
            <w:pPr>
              <w:pStyle w:val="CH-TABLE"/>
            </w:pPr>
            <w:r w:rsidRPr="005264E9">
              <w:t xml:space="preserve">MES </w:t>
            </w:r>
            <w:r w:rsidRPr="005264E9">
              <w:rPr>
                <w:rFonts w:hint="eastAsia"/>
              </w:rPr>
              <w:t>项目经理</w:t>
            </w:r>
          </w:p>
        </w:tc>
      </w:tr>
      <w:tr w:rsidR="001C253E" w:rsidRPr="005264E9" w14:paraId="254DF39A" w14:textId="77777777" w:rsidTr="00F412CD">
        <w:trPr>
          <w:trHeight w:hRule="exact" w:val="501"/>
          <w:jc w:val="center"/>
        </w:trPr>
        <w:tc>
          <w:tcPr>
            <w:tcW w:w="179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5B23C9AC" w14:textId="77777777" w:rsidR="001C253E" w:rsidRPr="005264E9" w:rsidRDefault="001C253E" w:rsidP="00024B42">
            <w:pPr>
              <w:pStyle w:val="CH-TABLE"/>
            </w:pPr>
            <w:bookmarkStart w:id="14" w:name="_Hlk22036611"/>
            <w:r w:rsidRPr="005264E9">
              <w:rPr>
                <w:rFonts w:hint="eastAsia"/>
              </w:rPr>
              <w:t>资格证书</w:t>
            </w:r>
          </w:p>
        </w:tc>
        <w:tc>
          <w:tcPr>
            <w:tcW w:w="7705" w:type="dxa"/>
            <w:gridSpan w:val="5"/>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06FCA4E1" w14:textId="77777777" w:rsidR="001C253E" w:rsidRPr="005264E9" w:rsidRDefault="001C253E" w:rsidP="00024B42">
            <w:pPr>
              <w:pStyle w:val="CH-TABLE"/>
            </w:pPr>
            <w:r w:rsidRPr="005264E9">
              <w:t>2015</w:t>
            </w:r>
            <w:r w:rsidRPr="005264E9">
              <w:rPr>
                <w:rFonts w:hint="eastAsia"/>
              </w:rPr>
              <w:t xml:space="preserve"> PMP Certificate</w:t>
            </w:r>
          </w:p>
        </w:tc>
      </w:tr>
      <w:bookmarkEnd w:id="14"/>
      <w:tr w:rsidR="001C253E" w:rsidRPr="005264E9" w14:paraId="6F36A03E" w14:textId="77777777" w:rsidTr="00F412CD">
        <w:trPr>
          <w:trHeight w:hRule="exact" w:val="1221"/>
          <w:jc w:val="center"/>
        </w:trPr>
        <w:tc>
          <w:tcPr>
            <w:tcW w:w="1795" w:type="dxa"/>
            <w:tcBorders>
              <w:top w:val="single" w:sz="6" w:space="0" w:color="000000"/>
              <w:left w:val="single" w:sz="6" w:space="0" w:color="000000"/>
              <w:bottom w:val="single" w:sz="4" w:space="0" w:color="auto"/>
              <w:right w:val="single" w:sz="6" w:space="0" w:color="000000"/>
            </w:tcBorders>
            <w:tcMar>
              <w:left w:w="0" w:type="dxa"/>
              <w:right w:w="0" w:type="dxa"/>
            </w:tcMar>
            <w:vAlign w:val="center"/>
          </w:tcPr>
          <w:p w14:paraId="3A8726B3" w14:textId="77777777" w:rsidR="001C253E" w:rsidRPr="005264E9" w:rsidRDefault="001C253E" w:rsidP="00024B42">
            <w:pPr>
              <w:pStyle w:val="CH-TABLE"/>
            </w:pPr>
            <w:r w:rsidRPr="005264E9">
              <w:t>擅长领域</w:t>
            </w:r>
          </w:p>
        </w:tc>
        <w:tc>
          <w:tcPr>
            <w:tcW w:w="7705" w:type="dxa"/>
            <w:gridSpan w:val="5"/>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DE46D01" w14:textId="77777777" w:rsidR="001C253E" w:rsidRPr="005264E9" w:rsidRDefault="001C253E" w:rsidP="00024B42">
            <w:pPr>
              <w:pStyle w:val="CH-TABLE"/>
            </w:pPr>
            <w:r w:rsidRPr="005264E9">
              <w:rPr>
                <w:rFonts w:hint="eastAsia"/>
              </w:rPr>
              <w:t>1</w:t>
            </w:r>
            <w:r w:rsidRPr="005264E9">
              <w:t>7</w:t>
            </w:r>
            <w:r w:rsidRPr="005264E9">
              <w:rPr>
                <w:rFonts w:hint="eastAsia"/>
              </w:rPr>
              <w:t>年以上ERP、MES、WMS和APS项目实施、产品研发、业务咨询、项目管理、团队管理和售前支持经验，熟悉制药（包括生物制药）等流程行业企业的制造执行和业务流程。</w:t>
            </w:r>
          </w:p>
        </w:tc>
      </w:tr>
      <w:tr w:rsidR="001C253E" w:rsidRPr="005264E9" w14:paraId="603BB2EC" w14:textId="77777777" w:rsidTr="00F412CD">
        <w:trPr>
          <w:trHeight w:val="429"/>
          <w:jc w:val="center"/>
        </w:trPr>
        <w:tc>
          <w:tcPr>
            <w:tcW w:w="1795" w:type="dxa"/>
            <w:vMerge w:val="restart"/>
            <w:tcBorders>
              <w:top w:val="single" w:sz="4" w:space="0" w:color="auto"/>
              <w:left w:val="single" w:sz="4" w:space="0" w:color="auto"/>
              <w:right w:val="single" w:sz="6" w:space="0" w:color="000000"/>
            </w:tcBorders>
            <w:tcMar>
              <w:left w:w="0" w:type="dxa"/>
              <w:right w:w="0" w:type="dxa"/>
            </w:tcMar>
            <w:vAlign w:val="center"/>
          </w:tcPr>
          <w:p w14:paraId="1DAE657C" w14:textId="77777777" w:rsidR="001C253E" w:rsidRPr="005264E9" w:rsidRDefault="001C253E" w:rsidP="00024B42">
            <w:pPr>
              <w:pStyle w:val="CH-TABLE"/>
            </w:pPr>
            <w:bookmarkStart w:id="15" w:name="_Hlk22030952"/>
            <w:r w:rsidRPr="005264E9">
              <w:t>主要项目</w:t>
            </w:r>
            <w:r w:rsidRPr="005264E9">
              <w:rPr>
                <w:rFonts w:hint="eastAsia"/>
              </w:rPr>
              <w:t>业绩</w:t>
            </w:r>
          </w:p>
        </w:tc>
        <w:tc>
          <w:tcPr>
            <w:tcW w:w="1837" w:type="dxa"/>
            <w:tcBorders>
              <w:top w:val="single" w:sz="6" w:space="0" w:color="000000"/>
              <w:left w:val="single" w:sz="6" w:space="0" w:color="000000"/>
            </w:tcBorders>
            <w:tcMar>
              <w:left w:w="0" w:type="dxa"/>
              <w:right w:w="0" w:type="dxa"/>
            </w:tcMar>
            <w:vAlign w:val="center"/>
          </w:tcPr>
          <w:p w14:paraId="4677FC5F" w14:textId="77777777" w:rsidR="001C253E" w:rsidRPr="005264E9" w:rsidRDefault="001C253E" w:rsidP="00024B42">
            <w:pPr>
              <w:pStyle w:val="CH-TABLE"/>
            </w:pPr>
            <w:r w:rsidRPr="005264E9">
              <w:t>2020.03-</w:t>
            </w:r>
            <w:r w:rsidRPr="005264E9">
              <w:rPr>
                <w:rFonts w:hint="eastAsia"/>
              </w:rPr>
              <w:t>至今</w:t>
            </w:r>
          </w:p>
        </w:tc>
        <w:tc>
          <w:tcPr>
            <w:tcW w:w="3942" w:type="dxa"/>
            <w:gridSpan w:val="3"/>
            <w:tcBorders>
              <w:top w:val="single" w:sz="6" w:space="0" w:color="000000"/>
            </w:tcBorders>
            <w:vAlign w:val="center"/>
          </w:tcPr>
          <w:p w14:paraId="04199671" w14:textId="77777777" w:rsidR="001C253E" w:rsidRPr="005264E9" w:rsidRDefault="001C253E" w:rsidP="00024B42">
            <w:pPr>
              <w:pStyle w:val="CH-TABLE"/>
            </w:pPr>
            <w:r w:rsidRPr="005264E9">
              <w:t>天士力生物</w:t>
            </w:r>
            <w:r w:rsidRPr="005264E9">
              <w:rPr>
                <w:rFonts w:hint="eastAsia"/>
              </w:rPr>
              <w:t>M</w:t>
            </w:r>
            <w:r w:rsidRPr="005264E9">
              <w:t>ES项目</w:t>
            </w:r>
          </w:p>
        </w:tc>
        <w:tc>
          <w:tcPr>
            <w:tcW w:w="1926" w:type="dxa"/>
            <w:tcBorders>
              <w:top w:val="single" w:sz="6" w:space="0" w:color="000000"/>
              <w:right w:val="single" w:sz="6" w:space="0" w:color="000000"/>
            </w:tcBorders>
            <w:vAlign w:val="center"/>
          </w:tcPr>
          <w:p w14:paraId="64AD1CEE" w14:textId="77777777" w:rsidR="001C253E" w:rsidRPr="005264E9" w:rsidRDefault="001C253E" w:rsidP="00024B42">
            <w:pPr>
              <w:pStyle w:val="CH-TABLE"/>
            </w:pPr>
            <w:r w:rsidRPr="005264E9">
              <w:t>项目经理</w:t>
            </w:r>
          </w:p>
        </w:tc>
      </w:tr>
      <w:bookmarkEnd w:id="15"/>
      <w:tr w:rsidR="001C253E" w:rsidRPr="005264E9" w14:paraId="1167DE05" w14:textId="77777777" w:rsidTr="00F412CD">
        <w:trPr>
          <w:trHeight w:val="429"/>
          <w:jc w:val="center"/>
        </w:trPr>
        <w:tc>
          <w:tcPr>
            <w:tcW w:w="1795" w:type="dxa"/>
            <w:vMerge/>
            <w:tcBorders>
              <w:left w:val="single" w:sz="4" w:space="0" w:color="auto"/>
              <w:right w:val="single" w:sz="6" w:space="0" w:color="000000"/>
            </w:tcBorders>
            <w:tcMar>
              <w:left w:w="0" w:type="dxa"/>
              <w:right w:w="0" w:type="dxa"/>
            </w:tcMar>
            <w:vAlign w:val="center"/>
          </w:tcPr>
          <w:p w14:paraId="6D4BE71E" w14:textId="77777777" w:rsidR="001C253E" w:rsidRPr="005264E9" w:rsidRDefault="001C253E" w:rsidP="00024B42">
            <w:pPr>
              <w:pStyle w:val="CH-TABLE"/>
            </w:pPr>
          </w:p>
        </w:tc>
        <w:tc>
          <w:tcPr>
            <w:tcW w:w="1837" w:type="dxa"/>
            <w:tcBorders>
              <w:left w:val="single" w:sz="6" w:space="0" w:color="000000"/>
            </w:tcBorders>
            <w:tcMar>
              <w:left w:w="0" w:type="dxa"/>
              <w:right w:w="0" w:type="dxa"/>
            </w:tcMar>
            <w:vAlign w:val="center"/>
          </w:tcPr>
          <w:p w14:paraId="13EE4C82" w14:textId="77777777" w:rsidR="001C253E" w:rsidRPr="005264E9" w:rsidRDefault="001C253E" w:rsidP="00024B42">
            <w:pPr>
              <w:pStyle w:val="CH-TABLE"/>
            </w:pPr>
            <w:r w:rsidRPr="005264E9">
              <w:rPr>
                <w:rFonts w:hint="eastAsia"/>
              </w:rPr>
              <w:t>2019.0</w:t>
            </w:r>
            <w:r w:rsidRPr="005264E9">
              <w:t>3</w:t>
            </w:r>
            <w:r w:rsidRPr="005264E9">
              <w:rPr>
                <w:rFonts w:hint="eastAsia"/>
              </w:rPr>
              <w:t>-2</w:t>
            </w:r>
            <w:r w:rsidRPr="005264E9">
              <w:t>020.1</w:t>
            </w:r>
            <w:r>
              <w:t>0</w:t>
            </w:r>
          </w:p>
        </w:tc>
        <w:tc>
          <w:tcPr>
            <w:tcW w:w="3942" w:type="dxa"/>
            <w:gridSpan w:val="3"/>
            <w:vAlign w:val="center"/>
          </w:tcPr>
          <w:p w14:paraId="37F9CC34" w14:textId="77777777" w:rsidR="001C253E" w:rsidRPr="005264E9" w:rsidRDefault="001C253E" w:rsidP="00024B42">
            <w:pPr>
              <w:pStyle w:val="CH-TABLE"/>
            </w:pPr>
            <w:r w:rsidRPr="005264E9">
              <w:rPr>
                <w:rFonts w:hint="eastAsia"/>
              </w:rPr>
              <w:t>中美华东综合制剂及虫草MES项目</w:t>
            </w:r>
          </w:p>
        </w:tc>
        <w:tc>
          <w:tcPr>
            <w:tcW w:w="1926" w:type="dxa"/>
            <w:tcBorders>
              <w:right w:val="single" w:sz="6" w:space="0" w:color="000000"/>
            </w:tcBorders>
            <w:vAlign w:val="center"/>
          </w:tcPr>
          <w:p w14:paraId="051BAA7B" w14:textId="77777777" w:rsidR="001C253E" w:rsidRPr="005264E9" w:rsidRDefault="001C253E" w:rsidP="00024B42">
            <w:pPr>
              <w:pStyle w:val="CH-TABLE"/>
            </w:pPr>
            <w:r w:rsidRPr="005264E9">
              <w:rPr>
                <w:rFonts w:hint="eastAsia"/>
              </w:rPr>
              <w:t>项目经理</w:t>
            </w:r>
          </w:p>
        </w:tc>
      </w:tr>
      <w:tr w:rsidR="001C253E" w:rsidRPr="005264E9" w14:paraId="1234DCA3" w14:textId="77777777" w:rsidTr="00F412CD">
        <w:trPr>
          <w:trHeight w:val="429"/>
          <w:jc w:val="center"/>
        </w:trPr>
        <w:tc>
          <w:tcPr>
            <w:tcW w:w="1795" w:type="dxa"/>
            <w:vMerge/>
            <w:tcBorders>
              <w:left w:val="single" w:sz="4" w:space="0" w:color="auto"/>
              <w:right w:val="single" w:sz="6" w:space="0" w:color="000000"/>
            </w:tcBorders>
            <w:tcMar>
              <w:left w:w="0" w:type="dxa"/>
              <w:right w:w="0" w:type="dxa"/>
            </w:tcMar>
            <w:vAlign w:val="center"/>
          </w:tcPr>
          <w:p w14:paraId="58BD152B" w14:textId="77777777" w:rsidR="001C253E" w:rsidRPr="005264E9" w:rsidRDefault="001C253E" w:rsidP="00024B42">
            <w:pPr>
              <w:pStyle w:val="CH-TABLE"/>
            </w:pPr>
          </w:p>
        </w:tc>
        <w:tc>
          <w:tcPr>
            <w:tcW w:w="1837" w:type="dxa"/>
            <w:tcBorders>
              <w:left w:val="single" w:sz="6" w:space="0" w:color="000000"/>
            </w:tcBorders>
            <w:tcMar>
              <w:left w:w="0" w:type="dxa"/>
              <w:right w:w="0" w:type="dxa"/>
            </w:tcMar>
            <w:vAlign w:val="center"/>
          </w:tcPr>
          <w:p w14:paraId="68E20B07" w14:textId="77777777" w:rsidR="001C253E" w:rsidRPr="005264E9" w:rsidRDefault="001C253E" w:rsidP="00024B42">
            <w:pPr>
              <w:pStyle w:val="CH-TABLE"/>
            </w:pPr>
            <w:r w:rsidRPr="005264E9">
              <w:rPr>
                <w:rFonts w:hint="eastAsia"/>
              </w:rPr>
              <w:t>2018.0</w:t>
            </w:r>
            <w:r w:rsidRPr="005264E9">
              <w:t>3</w:t>
            </w:r>
            <w:r w:rsidRPr="005264E9">
              <w:rPr>
                <w:rFonts w:hint="eastAsia"/>
              </w:rPr>
              <w:t>-</w:t>
            </w:r>
            <w:r w:rsidRPr="005264E9">
              <w:t>2018.07</w:t>
            </w:r>
          </w:p>
        </w:tc>
        <w:tc>
          <w:tcPr>
            <w:tcW w:w="3942" w:type="dxa"/>
            <w:gridSpan w:val="3"/>
            <w:vAlign w:val="center"/>
          </w:tcPr>
          <w:p w14:paraId="42CE07C6" w14:textId="77777777" w:rsidR="001C253E" w:rsidRPr="005264E9" w:rsidRDefault="001C253E" w:rsidP="00024B42">
            <w:pPr>
              <w:pStyle w:val="CH-TABLE"/>
            </w:pPr>
            <w:r w:rsidRPr="005264E9">
              <w:rPr>
                <w:rFonts w:hint="eastAsia"/>
              </w:rPr>
              <w:t>齐鲁安替八期制剂园信息化咨询项目</w:t>
            </w:r>
          </w:p>
        </w:tc>
        <w:tc>
          <w:tcPr>
            <w:tcW w:w="1926" w:type="dxa"/>
            <w:tcBorders>
              <w:right w:val="single" w:sz="6" w:space="0" w:color="000000"/>
            </w:tcBorders>
            <w:vAlign w:val="center"/>
          </w:tcPr>
          <w:p w14:paraId="750D16E9" w14:textId="77777777" w:rsidR="001C253E" w:rsidRPr="005264E9" w:rsidRDefault="001C253E" w:rsidP="00024B42">
            <w:pPr>
              <w:pStyle w:val="CH-TABLE"/>
            </w:pPr>
            <w:r w:rsidRPr="005264E9">
              <w:rPr>
                <w:rFonts w:hint="eastAsia"/>
              </w:rPr>
              <w:t>项目经理</w:t>
            </w:r>
          </w:p>
        </w:tc>
      </w:tr>
      <w:tr w:rsidR="001C253E" w:rsidRPr="005264E9" w14:paraId="56BB2805" w14:textId="77777777" w:rsidTr="00F412CD">
        <w:trPr>
          <w:trHeight w:val="429"/>
          <w:jc w:val="center"/>
        </w:trPr>
        <w:tc>
          <w:tcPr>
            <w:tcW w:w="1795" w:type="dxa"/>
            <w:vMerge/>
            <w:tcBorders>
              <w:left w:val="single" w:sz="4" w:space="0" w:color="auto"/>
              <w:right w:val="single" w:sz="6" w:space="0" w:color="000000"/>
            </w:tcBorders>
            <w:tcMar>
              <w:left w:w="0" w:type="dxa"/>
              <w:right w:w="0" w:type="dxa"/>
            </w:tcMar>
            <w:vAlign w:val="center"/>
          </w:tcPr>
          <w:p w14:paraId="11011396" w14:textId="77777777" w:rsidR="001C253E" w:rsidRPr="005264E9" w:rsidRDefault="001C253E" w:rsidP="00024B42">
            <w:pPr>
              <w:pStyle w:val="CH-TABLE"/>
            </w:pPr>
          </w:p>
        </w:tc>
        <w:tc>
          <w:tcPr>
            <w:tcW w:w="1837" w:type="dxa"/>
            <w:tcBorders>
              <w:left w:val="single" w:sz="6" w:space="0" w:color="000000"/>
            </w:tcBorders>
            <w:tcMar>
              <w:left w:w="0" w:type="dxa"/>
              <w:right w:w="0" w:type="dxa"/>
            </w:tcMar>
            <w:vAlign w:val="center"/>
          </w:tcPr>
          <w:p w14:paraId="71592812" w14:textId="77777777" w:rsidR="001C253E" w:rsidRPr="005264E9" w:rsidRDefault="001C253E" w:rsidP="00024B42">
            <w:pPr>
              <w:pStyle w:val="CH-TABLE"/>
            </w:pPr>
            <w:r w:rsidRPr="005264E9">
              <w:rPr>
                <w:rFonts w:hint="eastAsia"/>
              </w:rPr>
              <w:t>2018.01-2</w:t>
            </w:r>
            <w:r w:rsidRPr="005264E9">
              <w:t>019.08</w:t>
            </w:r>
          </w:p>
        </w:tc>
        <w:tc>
          <w:tcPr>
            <w:tcW w:w="3942" w:type="dxa"/>
            <w:gridSpan w:val="3"/>
            <w:vAlign w:val="center"/>
          </w:tcPr>
          <w:p w14:paraId="04633ECB" w14:textId="77777777" w:rsidR="001C253E" w:rsidRPr="005264E9" w:rsidRDefault="001C253E" w:rsidP="00024B42">
            <w:pPr>
              <w:pStyle w:val="CH-TABLE"/>
            </w:pPr>
            <w:r w:rsidRPr="005264E9">
              <w:rPr>
                <w:rFonts w:hint="eastAsia"/>
              </w:rPr>
              <w:t>南京绿叶制药MES项目</w:t>
            </w:r>
          </w:p>
        </w:tc>
        <w:tc>
          <w:tcPr>
            <w:tcW w:w="1926" w:type="dxa"/>
            <w:tcBorders>
              <w:right w:val="single" w:sz="6" w:space="0" w:color="000000"/>
            </w:tcBorders>
            <w:vAlign w:val="center"/>
          </w:tcPr>
          <w:p w14:paraId="6E6C95C9" w14:textId="77777777" w:rsidR="001C253E" w:rsidRPr="005264E9" w:rsidRDefault="001C253E" w:rsidP="00024B42">
            <w:pPr>
              <w:pStyle w:val="CH-TABLE"/>
            </w:pPr>
            <w:r w:rsidRPr="005264E9">
              <w:rPr>
                <w:rFonts w:hint="eastAsia"/>
              </w:rPr>
              <w:t>项目经理</w:t>
            </w:r>
          </w:p>
        </w:tc>
      </w:tr>
      <w:tr w:rsidR="001C253E" w:rsidRPr="005264E9" w14:paraId="7297DAFE" w14:textId="77777777" w:rsidTr="00F412CD">
        <w:trPr>
          <w:trHeight w:val="429"/>
          <w:jc w:val="center"/>
        </w:trPr>
        <w:tc>
          <w:tcPr>
            <w:tcW w:w="1795" w:type="dxa"/>
            <w:vMerge/>
            <w:tcBorders>
              <w:left w:val="single" w:sz="4" w:space="0" w:color="auto"/>
              <w:right w:val="single" w:sz="6" w:space="0" w:color="000000"/>
            </w:tcBorders>
            <w:tcMar>
              <w:left w:w="0" w:type="dxa"/>
              <w:right w:w="0" w:type="dxa"/>
            </w:tcMar>
            <w:vAlign w:val="center"/>
          </w:tcPr>
          <w:p w14:paraId="64FB2626" w14:textId="77777777" w:rsidR="001C253E" w:rsidRPr="005264E9" w:rsidRDefault="001C253E" w:rsidP="00024B42">
            <w:pPr>
              <w:pStyle w:val="CH-TABLE"/>
            </w:pPr>
          </w:p>
        </w:tc>
        <w:tc>
          <w:tcPr>
            <w:tcW w:w="1837" w:type="dxa"/>
            <w:tcBorders>
              <w:left w:val="single" w:sz="6" w:space="0" w:color="000000"/>
            </w:tcBorders>
            <w:tcMar>
              <w:left w:w="0" w:type="dxa"/>
              <w:right w:w="0" w:type="dxa"/>
            </w:tcMar>
            <w:vAlign w:val="center"/>
          </w:tcPr>
          <w:p w14:paraId="11F373F2" w14:textId="77777777" w:rsidR="001C253E" w:rsidRPr="005264E9" w:rsidRDefault="001C253E" w:rsidP="00024B42">
            <w:pPr>
              <w:pStyle w:val="CH-TABLE"/>
            </w:pPr>
            <w:r w:rsidRPr="005264E9">
              <w:t>2017.08-2017.12</w:t>
            </w:r>
          </w:p>
        </w:tc>
        <w:tc>
          <w:tcPr>
            <w:tcW w:w="3942" w:type="dxa"/>
            <w:gridSpan w:val="3"/>
            <w:vAlign w:val="center"/>
          </w:tcPr>
          <w:p w14:paraId="43B3D338" w14:textId="77777777" w:rsidR="001C253E" w:rsidRPr="005264E9" w:rsidRDefault="001C253E" w:rsidP="00024B42">
            <w:pPr>
              <w:pStyle w:val="CH-TABLE"/>
            </w:pPr>
            <w:r w:rsidRPr="005264E9">
              <w:rPr>
                <w:rFonts w:hint="eastAsia"/>
              </w:rPr>
              <w:t>上海和黄药业信息化咨询项目</w:t>
            </w:r>
          </w:p>
        </w:tc>
        <w:tc>
          <w:tcPr>
            <w:tcW w:w="1926" w:type="dxa"/>
            <w:tcBorders>
              <w:right w:val="single" w:sz="6" w:space="0" w:color="000000"/>
            </w:tcBorders>
            <w:vAlign w:val="center"/>
          </w:tcPr>
          <w:p w14:paraId="64BAF00C" w14:textId="77777777" w:rsidR="001C253E" w:rsidRPr="005264E9" w:rsidRDefault="001C253E" w:rsidP="00024B42">
            <w:pPr>
              <w:pStyle w:val="CH-TABLE"/>
            </w:pPr>
            <w:r w:rsidRPr="005264E9">
              <w:rPr>
                <w:rFonts w:hint="eastAsia"/>
              </w:rPr>
              <w:t>主任工程师</w:t>
            </w:r>
          </w:p>
        </w:tc>
      </w:tr>
      <w:tr w:rsidR="001C253E" w:rsidRPr="005264E9" w14:paraId="1F0E10B7" w14:textId="77777777" w:rsidTr="00F412CD">
        <w:trPr>
          <w:trHeight w:val="429"/>
          <w:jc w:val="center"/>
        </w:trPr>
        <w:tc>
          <w:tcPr>
            <w:tcW w:w="1795" w:type="dxa"/>
            <w:vMerge/>
            <w:tcBorders>
              <w:left w:val="single" w:sz="4" w:space="0" w:color="auto"/>
              <w:right w:val="single" w:sz="6" w:space="0" w:color="000000"/>
            </w:tcBorders>
            <w:tcMar>
              <w:left w:w="0" w:type="dxa"/>
              <w:right w:w="0" w:type="dxa"/>
            </w:tcMar>
            <w:vAlign w:val="center"/>
          </w:tcPr>
          <w:p w14:paraId="46B92BEC" w14:textId="77777777" w:rsidR="001C253E" w:rsidRPr="005264E9" w:rsidRDefault="001C253E" w:rsidP="00024B42">
            <w:pPr>
              <w:pStyle w:val="CH-TABLE"/>
            </w:pPr>
          </w:p>
        </w:tc>
        <w:tc>
          <w:tcPr>
            <w:tcW w:w="1837" w:type="dxa"/>
            <w:tcBorders>
              <w:left w:val="single" w:sz="6" w:space="0" w:color="000000"/>
            </w:tcBorders>
            <w:tcMar>
              <w:left w:w="0" w:type="dxa"/>
              <w:right w:w="0" w:type="dxa"/>
            </w:tcMar>
            <w:vAlign w:val="center"/>
          </w:tcPr>
          <w:p w14:paraId="48D6DB12" w14:textId="77777777" w:rsidR="001C253E" w:rsidRPr="005264E9" w:rsidRDefault="001C253E" w:rsidP="00024B42">
            <w:pPr>
              <w:pStyle w:val="CH-TABLE"/>
            </w:pPr>
            <w:r w:rsidRPr="005264E9">
              <w:t>2017.06-2018.05</w:t>
            </w:r>
          </w:p>
        </w:tc>
        <w:tc>
          <w:tcPr>
            <w:tcW w:w="3942" w:type="dxa"/>
            <w:gridSpan w:val="3"/>
            <w:vAlign w:val="center"/>
          </w:tcPr>
          <w:p w14:paraId="759F0F50" w14:textId="77777777" w:rsidR="001C253E" w:rsidRPr="005264E9" w:rsidRDefault="001C253E" w:rsidP="00024B42">
            <w:pPr>
              <w:pStyle w:val="CH-TABLE"/>
            </w:pPr>
            <w:r w:rsidRPr="005264E9">
              <w:rPr>
                <w:rFonts w:hint="eastAsia"/>
              </w:rPr>
              <w:t>天津天士力之骄药业称量配料项目</w:t>
            </w:r>
          </w:p>
        </w:tc>
        <w:tc>
          <w:tcPr>
            <w:tcW w:w="1926" w:type="dxa"/>
            <w:tcBorders>
              <w:right w:val="single" w:sz="6" w:space="0" w:color="000000"/>
            </w:tcBorders>
            <w:vAlign w:val="center"/>
          </w:tcPr>
          <w:p w14:paraId="721B5EBB" w14:textId="77777777" w:rsidR="001C253E" w:rsidRPr="005264E9" w:rsidRDefault="001C253E" w:rsidP="00024B42">
            <w:pPr>
              <w:pStyle w:val="CH-TABLE"/>
            </w:pPr>
            <w:r w:rsidRPr="005264E9">
              <w:rPr>
                <w:rFonts w:hint="eastAsia"/>
              </w:rPr>
              <w:t>项目经理</w:t>
            </w:r>
          </w:p>
        </w:tc>
      </w:tr>
      <w:tr w:rsidR="001C253E" w:rsidRPr="005264E9" w14:paraId="6D1BB504" w14:textId="77777777" w:rsidTr="00F412CD">
        <w:trPr>
          <w:trHeight w:val="429"/>
          <w:jc w:val="center"/>
        </w:trPr>
        <w:tc>
          <w:tcPr>
            <w:tcW w:w="1795" w:type="dxa"/>
            <w:vMerge/>
            <w:tcBorders>
              <w:left w:val="single" w:sz="4" w:space="0" w:color="auto"/>
              <w:right w:val="single" w:sz="6" w:space="0" w:color="000000"/>
            </w:tcBorders>
            <w:tcMar>
              <w:left w:w="0" w:type="dxa"/>
              <w:right w:w="0" w:type="dxa"/>
            </w:tcMar>
            <w:vAlign w:val="center"/>
          </w:tcPr>
          <w:p w14:paraId="79A3FBCB" w14:textId="77777777" w:rsidR="001C253E" w:rsidRPr="005264E9" w:rsidRDefault="001C253E" w:rsidP="00024B42">
            <w:pPr>
              <w:pStyle w:val="CH-TABLE"/>
            </w:pPr>
          </w:p>
        </w:tc>
        <w:tc>
          <w:tcPr>
            <w:tcW w:w="1837" w:type="dxa"/>
            <w:tcBorders>
              <w:left w:val="single" w:sz="6" w:space="0" w:color="000000"/>
            </w:tcBorders>
            <w:tcMar>
              <w:left w:w="0" w:type="dxa"/>
              <w:right w:w="0" w:type="dxa"/>
            </w:tcMar>
            <w:vAlign w:val="center"/>
          </w:tcPr>
          <w:p w14:paraId="22FF873F" w14:textId="77777777" w:rsidR="001C253E" w:rsidRPr="005264E9" w:rsidRDefault="001C253E" w:rsidP="00024B42">
            <w:pPr>
              <w:pStyle w:val="CH-TABLE"/>
            </w:pPr>
            <w:r w:rsidRPr="005264E9">
              <w:t>2016.</w:t>
            </w:r>
            <w:r w:rsidRPr="005264E9">
              <w:rPr>
                <w:rFonts w:hint="eastAsia"/>
              </w:rPr>
              <w:t>11</w:t>
            </w:r>
            <w:r w:rsidRPr="005264E9">
              <w:t>-2018.05</w:t>
            </w:r>
          </w:p>
        </w:tc>
        <w:tc>
          <w:tcPr>
            <w:tcW w:w="3942" w:type="dxa"/>
            <w:gridSpan w:val="3"/>
            <w:vAlign w:val="center"/>
          </w:tcPr>
          <w:p w14:paraId="3FF42FF6" w14:textId="77777777" w:rsidR="001C253E" w:rsidRPr="005264E9" w:rsidRDefault="001C253E" w:rsidP="00024B42">
            <w:pPr>
              <w:pStyle w:val="CH-TABLE"/>
            </w:pPr>
            <w:r w:rsidRPr="005264E9">
              <w:rPr>
                <w:rFonts w:hint="eastAsia"/>
              </w:rPr>
              <w:t>内蒙古金宇保灵生物药品工厂MES项目</w:t>
            </w:r>
          </w:p>
        </w:tc>
        <w:tc>
          <w:tcPr>
            <w:tcW w:w="1926" w:type="dxa"/>
            <w:tcBorders>
              <w:right w:val="single" w:sz="6" w:space="0" w:color="000000"/>
            </w:tcBorders>
            <w:vAlign w:val="center"/>
          </w:tcPr>
          <w:p w14:paraId="15E0D36D" w14:textId="77777777" w:rsidR="001C253E" w:rsidRPr="005264E9" w:rsidRDefault="001C253E" w:rsidP="00024B42">
            <w:pPr>
              <w:pStyle w:val="CH-TABLE"/>
            </w:pPr>
            <w:r w:rsidRPr="005264E9">
              <w:rPr>
                <w:rFonts w:hint="eastAsia"/>
              </w:rPr>
              <w:t>主任工程师</w:t>
            </w:r>
          </w:p>
        </w:tc>
      </w:tr>
      <w:tr w:rsidR="001C253E" w:rsidRPr="005264E9" w14:paraId="5F932A7E" w14:textId="77777777" w:rsidTr="00F412CD">
        <w:trPr>
          <w:trHeight w:val="429"/>
          <w:jc w:val="center"/>
        </w:trPr>
        <w:tc>
          <w:tcPr>
            <w:tcW w:w="1795" w:type="dxa"/>
            <w:vMerge/>
            <w:tcBorders>
              <w:left w:val="single" w:sz="4" w:space="0" w:color="auto"/>
              <w:right w:val="single" w:sz="6" w:space="0" w:color="000000"/>
            </w:tcBorders>
            <w:tcMar>
              <w:left w:w="0" w:type="dxa"/>
              <w:right w:w="0" w:type="dxa"/>
            </w:tcMar>
            <w:vAlign w:val="center"/>
          </w:tcPr>
          <w:p w14:paraId="5AFC520A" w14:textId="77777777" w:rsidR="001C253E" w:rsidRPr="005264E9" w:rsidRDefault="001C253E" w:rsidP="00024B42">
            <w:pPr>
              <w:pStyle w:val="CH-TABLE"/>
            </w:pPr>
          </w:p>
        </w:tc>
        <w:tc>
          <w:tcPr>
            <w:tcW w:w="1837" w:type="dxa"/>
            <w:tcBorders>
              <w:left w:val="single" w:sz="6" w:space="0" w:color="000000"/>
            </w:tcBorders>
            <w:tcMar>
              <w:left w:w="0" w:type="dxa"/>
              <w:right w:w="0" w:type="dxa"/>
            </w:tcMar>
            <w:vAlign w:val="center"/>
          </w:tcPr>
          <w:p w14:paraId="1CE41F94" w14:textId="77777777" w:rsidR="001C253E" w:rsidRPr="005264E9" w:rsidRDefault="001C253E" w:rsidP="00024B42">
            <w:pPr>
              <w:pStyle w:val="CH-TABLE"/>
            </w:pPr>
            <w:r w:rsidRPr="005264E9">
              <w:t>2016.02-2017.11</w:t>
            </w:r>
          </w:p>
        </w:tc>
        <w:tc>
          <w:tcPr>
            <w:tcW w:w="3942" w:type="dxa"/>
            <w:gridSpan w:val="3"/>
            <w:vAlign w:val="center"/>
          </w:tcPr>
          <w:p w14:paraId="769C315A" w14:textId="77777777" w:rsidR="001C253E" w:rsidRPr="005264E9" w:rsidRDefault="001C253E" w:rsidP="00024B42">
            <w:pPr>
              <w:pStyle w:val="CH-TABLE"/>
            </w:pPr>
            <w:r w:rsidRPr="005264E9">
              <w:rPr>
                <w:rFonts w:hint="eastAsia"/>
              </w:rPr>
              <w:t>连云港康缘药业MES项目</w:t>
            </w:r>
          </w:p>
        </w:tc>
        <w:tc>
          <w:tcPr>
            <w:tcW w:w="1926" w:type="dxa"/>
            <w:tcBorders>
              <w:right w:val="single" w:sz="6" w:space="0" w:color="000000"/>
            </w:tcBorders>
            <w:vAlign w:val="center"/>
          </w:tcPr>
          <w:p w14:paraId="611E3990" w14:textId="77777777" w:rsidR="001C253E" w:rsidRPr="005264E9" w:rsidRDefault="001C253E" w:rsidP="00024B42">
            <w:pPr>
              <w:pStyle w:val="CH-TABLE"/>
            </w:pPr>
            <w:r w:rsidRPr="005264E9">
              <w:rPr>
                <w:rFonts w:hint="eastAsia"/>
              </w:rPr>
              <w:t>主任工程师</w:t>
            </w:r>
          </w:p>
        </w:tc>
      </w:tr>
      <w:tr w:rsidR="001C253E" w:rsidRPr="005264E9" w14:paraId="690BC0F0" w14:textId="77777777" w:rsidTr="00F412CD">
        <w:trPr>
          <w:trHeight w:val="429"/>
          <w:jc w:val="center"/>
        </w:trPr>
        <w:tc>
          <w:tcPr>
            <w:tcW w:w="1795" w:type="dxa"/>
            <w:vMerge/>
            <w:tcBorders>
              <w:left w:val="single" w:sz="4" w:space="0" w:color="auto"/>
              <w:right w:val="single" w:sz="6" w:space="0" w:color="000000"/>
            </w:tcBorders>
            <w:tcMar>
              <w:left w:w="0" w:type="dxa"/>
              <w:right w:w="0" w:type="dxa"/>
            </w:tcMar>
            <w:vAlign w:val="center"/>
          </w:tcPr>
          <w:p w14:paraId="2BD2142B" w14:textId="77777777" w:rsidR="001C253E" w:rsidRPr="005264E9" w:rsidRDefault="001C253E" w:rsidP="00024B42">
            <w:pPr>
              <w:pStyle w:val="CH-TABLE"/>
            </w:pPr>
          </w:p>
        </w:tc>
        <w:tc>
          <w:tcPr>
            <w:tcW w:w="1837" w:type="dxa"/>
            <w:tcBorders>
              <w:left w:val="single" w:sz="6" w:space="0" w:color="000000"/>
            </w:tcBorders>
            <w:tcMar>
              <w:left w:w="0" w:type="dxa"/>
              <w:right w:w="0" w:type="dxa"/>
            </w:tcMar>
            <w:vAlign w:val="center"/>
          </w:tcPr>
          <w:p w14:paraId="355C7AC8" w14:textId="77777777" w:rsidR="001C253E" w:rsidRPr="005264E9" w:rsidRDefault="001C253E" w:rsidP="00024B42">
            <w:pPr>
              <w:pStyle w:val="CH-TABLE"/>
            </w:pPr>
            <w:r w:rsidRPr="005264E9">
              <w:t>2016.02-2016.06</w:t>
            </w:r>
          </w:p>
        </w:tc>
        <w:tc>
          <w:tcPr>
            <w:tcW w:w="3942" w:type="dxa"/>
            <w:gridSpan w:val="3"/>
            <w:vAlign w:val="center"/>
          </w:tcPr>
          <w:p w14:paraId="37DF173C" w14:textId="77777777" w:rsidR="001C253E" w:rsidRPr="005264E9" w:rsidRDefault="001C253E" w:rsidP="00024B42">
            <w:pPr>
              <w:pStyle w:val="CH-TABLE"/>
            </w:pPr>
            <w:r w:rsidRPr="005264E9">
              <w:rPr>
                <w:rFonts w:hint="eastAsia"/>
              </w:rPr>
              <w:t>江苏必康制药数字化工厂咨询项目</w:t>
            </w:r>
          </w:p>
        </w:tc>
        <w:tc>
          <w:tcPr>
            <w:tcW w:w="1926" w:type="dxa"/>
            <w:tcBorders>
              <w:right w:val="single" w:sz="6" w:space="0" w:color="000000"/>
            </w:tcBorders>
            <w:vAlign w:val="center"/>
          </w:tcPr>
          <w:p w14:paraId="048B24B4" w14:textId="77777777" w:rsidR="001C253E" w:rsidRPr="005264E9" w:rsidRDefault="001C253E" w:rsidP="00024B42">
            <w:pPr>
              <w:pStyle w:val="CH-TABLE"/>
            </w:pPr>
            <w:r w:rsidRPr="005264E9">
              <w:rPr>
                <w:rFonts w:hint="eastAsia"/>
              </w:rPr>
              <w:t>主任工程师</w:t>
            </w:r>
          </w:p>
        </w:tc>
      </w:tr>
      <w:tr w:rsidR="001C253E" w:rsidRPr="005264E9" w14:paraId="7F9D45CE" w14:textId="77777777" w:rsidTr="00F412CD">
        <w:trPr>
          <w:trHeight w:val="429"/>
          <w:jc w:val="center"/>
        </w:trPr>
        <w:tc>
          <w:tcPr>
            <w:tcW w:w="1795" w:type="dxa"/>
            <w:vMerge/>
            <w:tcBorders>
              <w:left w:val="single" w:sz="4" w:space="0" w:color="auto"/>
              <w:right w:val="single" w:sz="6" w:space="0" w:color="000000"/>
            </w:tcBorders>
            <w:tcMar>
              <w:left w:w="0" w:type="dxa"/>
              <w:right w:w="0" w:type="dxa"/>
            </w:tcMar>
            <w:vAlign w:val="center"/>
          </w:tcPr>
          <w:p w14:paraId="02F5B632" w14:textId="77777777" w:rsidR="001C253E" w:rsidRPr="005264E9" w:rsidRDefault="001C253E" w:rsidP="00024B42">
            <w:pPr>
              <w:pStyle w:val="CH-TABLE"/>
            </w:pPr>
          </w:p>
        </w:tc>
        <w:tc>
          <w:tcPr>
            <w:tcW w:w="1837" w:type="dxa"/>
            <w:tcBorders>
              <w:left w:val="single" w:sz="6" w:space="0" w:color="000000"/>
            </w:tcBorders>
            <w:tcMar>
              <w:left w:w="0" w:type="dxa"/>
              <w:right w:w="0" w:type="dxa"/>
            </w:tcMar>
            <w:vAlign w:val="center"/>
          </w:tcPr>
          <w:p w14:paraId="275B4B12" w14:textId="77777777" w:rsidR="001C253E" w:rsidRPr="005264E9" w:rsidRDefault="001C253E" w:rsidP="00024B42">
            <w:pPr>
              <w:pStyle w:val="CH-TABLE"/>
            </w:pPr>
            <w:r w:rsidRPr="005264E9">
              <w:t>2014.07-2016.04</w:t>
            </w:r>
          </w:p>
        </w:tc>
        <w:tc>
          <w:tcPr>
            <w:tcW w:w="3942" w:type="dxa"/>
            <w:gridSpan w:val="3"/>
            <w:vAlign w:val="center"/>
          </w:tcPr>
          <w:p w14:paraId="745BC023" w14:textId="77777777" w:rsidR="001C253E" w:rsidRPr="005264E9" w:rsidRDefault="001C253E" w:rsidP="00024B42">
            <w:pPr>
              <w:pStyle w:val="CH-TABLE"/>
            </w:pPr>
            <w:r w:rsidRPr="005264E9">
              <w:rPr>
                <w:rFonts w:hint="eastAsia"/>
              </w:rPr>
              <w:t>江西汇仁药业MES项目</w:t>
            </w:r>
          </w:p>
        </w:tc>
        <w:tc>
          <w:tcPr>
            <w:tcW w:w="1926" w:type="dxa"/>
            <w:tcBorders>
              <w:right w:val="single" w:sz="6" w:space="0" w:color="000000"/>
            </w:tcBorders>
            <w:vAlign w:val="center"/>
          </w:tcPr>
          <w:p w14:paraId="7EE7044F" w14:textId="77777777" w:rsidR="001C253E" w:rsidRPr="005264E9" w:rsidRDefault="001C253E" w:rsidP="00024B42">
            <w:pPr>
              <w:pStyle w:val="CH-TABLE"/>
            </w:pPr>
            <w:r w:rsidRPr="005264E9">
              <w:rPr>
                <w:rFonts w:hint="eastAsia"/>
              </w:rPr>
              <w:t>主任工程师</w:t>
            </w:r>
          </w:p>
        </w:tc>
      </w:tr>
      <w:tr w:rsidR="001C253E" w:rsidRPr="005264E9" w14:paraId="63C152CB" w14:textId="77777777" w:rsidTr="00F412CD">
        <w:trPr>
          <w:trHeight w:val="429"/>
          <w:jc w:val="center"/>
        </w:trPr>
        <w:tc>
          <w:tcPr>
            <w:tcW w:w="1795" w:type="dxa"/>
            <w:vMerge/>
            <w:tcBorders>
              <w:left w:val="single" w:sz="4" w:space="0" w:color="auto"/>
              <w:bottom w:val="single" w:sz="4" w:space="0" w:color="auto"/>
              <w:right w:val="single" w:sz="6" w:space="0" w:color="000000"/>
            </w:tcBorders>
            <w:tcMar>
              <w:left w:w="0" w:type="dxa"/>
              <w:right w:w="0" w:type="dxa"/>
            </w:tcMar>
            <w:vAlign w:val="center"/>
          </w:tcPr>
          <w:p w14:paraId="4F8BDA75" w14:textId="77777777" w:rsidR="001C253E" w:rsidRPr="005264E9" w:rsidRDefault="001C253E" w:rsidP="00024B42">
            <w:pPr>
              <w:pStyle w:val="CH-TABLE"/>
            </w:pPr>
          </w:p>
        </w:tc>
        <w:tc>
          <w:tcPr>
            <w:tcW w:w="1837" w:type="dxa"/>
            <w:tcBorders>
              <w:left w:val="single" w:sz="6" w:space="0" w:color="000000"/>
              <w:bottom w:val="single" w:sz="6" w:space="0" w:color="000000"/>
            </w:tcBorders>
            <w:tcMar>
              <w:left w:w="0" w:type="dxa"/>
              <w:right w:w="0" w:type="dxa"/>
            </w:tcMar>
            <w:vAlign w:val="center"/>
          </w:tcPr>
          <w:p w14:paraId="4348A6A0" w14:textId="77777777" w:rsidR="001C253E" w:rsidRPr="005264E9" w:rsidRDefault="001C253E" w:rsidP="00024B42">
            <w:pPr>
              <w:pStyle w:val="CH-TABLE"/>
            </w:pPr>
            <w:r w:rsidRPr="005264E9">
              <w:t>2014.07-2014.12</w:t>
            </w:r>
          </w:p>
        </w:tc>
        <w:tc>
          <w:tcPr>
            <w:tcW w:w="3942" w:type="dxa"/>
            <w:gridSpan w:val="3"/>
            <w:tcBorders>
              <w:bottom w:val="single" w:sz="6" w:space="0" w:color="000000"/>
            </w:tcBorders>
            <w:vAlign w:val="center"/>
          </w:tcPr>
          <w:p w14:paraId="552D2616" w14:textId="77777777" w:rsidR="001C253E" w:rsidRPr="005264E9" w:rsidRDefault="001C253E" w:rsidP="00024B42">
            <w:pPr>
              <w:pStyle w:val="CH-TABLE"/>
            </w:pPr>
            <w:r w:rsidRPr="005264E9">
              <w:rPr>
                <w:rFonts w:hint="eastAsia"/>
              </w:rPr>
              <w:t>成都蓉生药业MES项目（三期）</w:t>
            </w:r>
          </w:p>
        </w:tc>
        <w:tc>
          <w:tcPr>
            <w:tcW w:w="1926" w:type="dxa"/>
            <w:tcBorders>
              <w:bottom w:val="single" w:sz="6" w:space="0" w:color="000000"/>
              <w:right w:val="single" w:sz="6" w:space="0" w:color="000000"/>
            </w:tcBorders>
            <w:vAlign w:val="center"/>
          </w:tcPr>
          <w:p w14:paraId="401AEB4A" w14:textId="77777777" w:rsidR="001C253E" w:rsidRPr="005264E9" w:rsidRDefault="001C253E" w:rsidP="00024B42">
            <w:pPr>
              <w:pStyle w:val="CH-TABLE"/>
            </w:pPr>
            <w:r w:rsidRPr="005264E9">
              <w:rPr>
                <w:rFonts w:hint="eastAsia"/>
              </w:rPr>
              <w:t>高级工程师</w:t>
            </w:r>
          </w:p>
        </w:tc>
      </w:tr>
    </w:tbl>
    <w:p w14:paraId="2EE491A2" w14:textId="5D2895C7" w:rsidR="001C253E" w:rsidRPr="001C253E" w:rsidRDefault="00434474" w:rsidP="00150075">
      <w:pPr>
        <w:pStyle w:val="CH-2"/>
      </w:pPr>
      <w:r>
        <w:drawing>
          <wp:inline distT="0" distB="0" distL="0" distR="0" wp14:anchorId="7906C82F" wp14:editId="143AAB90">
            <wp:extent cx="5618618" cy="40386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3822" cy="4078280"/>
                    </a:xfrm>
                    <a:prstGeom prst="rect">
                      <a:avLst/>
                    </a:prstGeom>
                  </pic:spPr>
                </pic:pic>
              </a:graphicData>
            </a:graphic>
          </wp:inline>
        </w:drawing>
      </w:r>
    </w:p>
    <w:p w14:paraId="6F3ED7DC" w14:textId="48645FFF" w:rsidR="00434474" w:rsidRDefault="00434474" w:rsidP="004D22F3">
      <w:pPr>
        <w:pStyle w:val="CH-H3"/>
      </w:pPr>
      <w:r>
        <w:rPr>
          <w:rFonts w:hint="eastAsia"/>
        </w:rPr>
        <w:t>方案顾问</w:t>
      </w:r>
    </w:p>
    <w:tbl>
      <w:tblPr>
        <w:tblW w:w="4999" w:type="pct"/>
        <w:jc w:val="center"/>
        <w:tblCellMar>
          <w:left w:w="173" w:type="dxa"/>
          <w:right w:w="85" w:type="dxa"/>
        </w:tblCellMar>
        <w:tblLook w:val="0000" w:firstRow="0" w:lastRow="0" w:firstColumn="0" w:lastColumn="0" w:noHBand="0" w:noVBand="0"/>
      </w:tblPr>
      <w:tblGrid>
        <w:gridCol w:w="1419"/>
        <w:gridCol w:w="1842"/>
        <w:gridCol w:w="1530"/>
        <w:gridCol w:w="1526"/>
        <w:gridCol w:w="1743"/>
        <w:gridCol w:w="1408"/>
      </w:tblGrid>
      <w:tr w:rsidR="00434474" w:rsidRPr="005264E9" w14:paraId="4B46A210" w14:textId="77777777" w:rsidTr="00AD4F69">
        <w:trPr>
          <w:trHeight w:hRule="exact" w:val="591"/>
          <w:jc w:val="center"/>
        </w:trPr>
        <w:tc>
          <w:tcPr>
            <w:tcW w:w="142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7CE5BB0F" w14:textId="77777777" w:rsidR="00434474" w:rsidRPr="005264E9" w:rsidRDefault="00434474" w:rsidP="00024B42">
            <w:pPr>
              <w:pStyle w:val="CH-TABLE"/>
            </w:pPr>
            <w:r w:rsidRPr="005264E9">
              <w:t xml:space="preserve">姓  </w:t>
            </w:r>
            <w:r w:rsidRPr="005264E9">
              <w:rPr>
                <w:rFonts w:hint="eastAsia"/>
              </w:rPr>
              <w:t xml:space="preserve"> </w:t>
            </w:r>
            <w:r w:rsidRPr="005264E9">
              <w:t xml:space="preserve">    名</w:t>
            </w:r>
          </w:p>
        </w:tc>
        <w:tc>
          <w:tcPr>
            <w:tcW w:w="3379"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14462F2E" w14:textId="1C7687C1" w:rsidR="00434474" w:rsidRPr="005264E9" w:rsidRDefault="00434474" w:rsidP="00024B42">
            <w:pPr>
              <w:pStyle w:val="CH-TABLE"/>
            </w:pPr>
            <w:r>
              <w:rPr>
                <w:rFonts w:hint="eastAsia"/>
              </w:rPr>
              <w:t>程皓</w:t>
            </w:r>
          </w:p>
        </w:tc>
        <w:tc>
          <w:tcPr>
            <w:tcW w:w="1532"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38CAD95" w14:textId="77777777" w:rsidR="00434474" w:rsidRPr="005264E9" w:rsidRDefault="00434474" w:rsidP="00024B42">
            <w:pPr>
              <w:pStyle w:val="CH-TABLE"/>
            </w:pPr>
            <w:r w:rsidRPr="005264E9">
              <w:t xml:space="preserve">年  </w:t>
            </w:r>
            <w:r w:rsidRPr="005264E9">
              <w:rPr>
                <w:rFonts w:hint="eastAsia"/>
              </w:rPr>
              <w:t xml:space="preserve"> </w:t>
            </w:r>
            <w:r w:rsidRPr="005264E9">
              <w:t xml:space="preserve">    龄</w:t>
            </w:r>
          </w:p>
        </w:tc>
        <w:tc>
          <w:tcPr>
            <w:tcW w:w="316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6EC1DF9" w14:textId="3EB985C9" w:rsidR="00434474" w:rsidRPr="005264E9" w:rsidRDefault="00434474" w:rsidP="00024B42">
            <w:pPr>
              <w:pStyle w:val="CH-TABLE"/>
            </w:pPr>
            <w:r>
              <w:rPr>
                <w:rFonts w:hint="eastAsia"/>
              </w:rPr>
              <w:t>4</w:t>
            </w:r>
            <w:r>
              <w:t>3</w:t>
            </w:r>
            <w:r>
              <w:rPr>
                <w:rFonts w:hint="eastAsia"/>
              </w:rPr>
              <w:t>岁</w:t>
            </w:r>
          </w:p>
        </w:tc>
      </w:tr>
      <w:tr w:rsidR="00434474" w:rsidRPr="005264E9" w14:paraId="058A0FED" w14:textId="77777777" w:rsidTr="00AD4F69">
        <w:trPr>
          <w:trHeight w:hRule="exact" w:val="559"/>
          <w:jc w:val="center"/>
        </w:trPr>
        <w:tc>
          <w:tcPr>
            <w:tcW w:w="142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FC41A06" w14:textId="77777777" w:rsidR="00434474" w:rsidRPr="005264E9" w:rsidRDefault="00434474" w:rsidP="00024B42">
            <w:pPr>
              <w:pStyle w:val="CH-TABLE"/>
            </w:pPr>
            <w:r w:rsidRPr="005264E9">
              <w:t xml:space="preserve">性  </w:t>
            </w:r>
            <w:r w:rsidRPr="005264E9">
              <w:rPr>
                <w:rFonts w:hint="eastAsia"/>
              </w:rPr>
              <w:t xml:space="preserve"> </w:t>
            </w:r>
            <w:r w:rsidRPr="005264E9">
              <w:t xml:space="preserve">    别</w:t>
            </w:r>
          </w:p>
        </w:tc>
        <w:tc>
          <w:tcPr>
            <w:tcW w:w="3379"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51274CB1" w14:textId="068A611A" w:rsidR="00434474" w:rsidRPr="005264E9" w:rsidRDefault="00434474" w:rsidP="00024B42">
            <w:pPr>
              <w:pStyle w:val="CH-TABLE"/>
            </w:pPr>
            <w:r>
              <w:rPr>
                <w:rFonts w:hint="eastAsia"/>
              </w:rPr>
              <w:t>女</w:t>
            </w:r>
          </w:p>
        </w:tc>
        <w:tc>
          <w:tcPr>
            <w:tcW w:w="1532"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BB60D85" w14:textId="77777777" w:rsidR="00434474" w:rsidRPr="005264E9" w:rsidRDefault="00434474" w:rsidP="00024B42">
            <w:pPr>
              <w:pStyle w:val="CH-TABLE"/>
            </w:pPr>
            <w:r w:rsidRPr="005264E9">
              <w:t>从业年限</w:t>
            </w:r>
          </w:p>
        </w:tc>
        <w:tc>
          <w:tcPr>
            <w:tcW w:w="316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231A4BF" w14:textId="6E4E5120" w:rsidR="00434474" w:rsidRPr="005264E9" w:rsidRDefault="00434474" w:rsidP="00024B42">
            <w:pPr>
              <w:pStyle w:val="CH-TABLE"/>
            </w:pPr>
            <w:r>
              <w:rPr>
                <w:rFonts w:hint="eastAsia"/>
              </w:rPr>
              <w:t>2</w:t>
            </w:r>
            <w:r>
              <w:t>2</w:t>
            </w:r>
            <w:r>
              <w:rPr>
                <w:rFonts w:hint="eastAsia"/>
              </w:rPr>
              <w:t>年</w:t>
            </w:r>
          </w:p>
        </w:tc>
      </w:tr>
      <w:tr w:rsidR="00434474" w:rsidRPr="005264E9" w14:paraId="45AE3455" w14:textId="77777777" w:rsidTr="00AD4F69">
        <w:trPr>
          <w:trHeight w:hRule="exact" w:val="521"/>
          <w:jc w:val="center"/>
        </w:trPr>
        <w:tc>
          <w:tcPr>
            <w:tcW w:w="142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1C91B717" w14:textId="77777777" w:rsidR="00434474" w:rsidRPr="005264E9" w:rsidRDefault="00434474" w:rsidP="00024B42">
            <w:pPr>
              <w:pStyle w:val="CH-TABLE"/>
            </w:pPr>
            <w:r w:rsidRPr="005264E9">
              <w:t>毕业院校</w:t>
            </w:r>
          </w:p>
        </w:tc>
        <w:tc>
          <w:tcPr>
            <w:tcW w:w="3379"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1D29A57B" w14:textId="2F5DB700" w:rsidR="00434474" w:rsidRPr="005264E9" w:rsidRDefault="00434474" w:rsidP="00024B42">
            <w:pPr>
              <w:pStyle w:val="CH-TABLE"/>
            </w:pPr>
            <w:r>
              <w:rPr>
                <w:rFonts w:hint="eastAsia"/>
              </w:rPr>
              <w:t>北京交通大学</w:t>
            </w:r>
          </w:p>
        </w:tc>
        <w:tc>
          <w:tcPr>
            <w:tcW w:w="1532"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1BE1508" w14:textId="77777777" w:rsidR="00434474" w:rsidRPr="005264E9" w:rsidRDefault="00434474" w:rsidP="00024B42">
            <w:pPr>
              <w:pStyle w:val="CH-TABLE"/>
            </w:pPr>
            <w:r w:rsidRPr="005264E9">
              <w:rPr>
                <w:rFonts w:hint="eastAsia"/>
              </w:rPr>
              <w:t>学</w:t>
            </w:r>
            <w:r w:rsidRPr="005264E9">
              <w:t xml:space="preserve">  </w:t>
            </w:r>
            <w:r w:rsidRPr="005264E9">
              <w:rPr>
                <w:rFonts w:hint="eastAsia"/>
              </w:rPr>
              <w:t xml:space="preserve"> </w:t>
            </w:r>
            <w:r w:rsidRPr="005264E9">
              <w:t xml:space="preserve">    </w:t>
            </w:r>
            <w:r w:rsidRPr="005264E9">
              <w:rPr>
                <w:rFonts w:hint="eastAsia"/>
              </w:rPr>
              <w:t>历</w:t>
            </w:r>
          </w:p>
        </w:tc>
        <w:tc>
          <w:tcPr>
            <w:tcW w:w="316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5439BA55" w14:textId="2AE741E2" w:rsidR="00434474" w:rsidRPr="005264E9" w:rsidRDefault="00434474" w:rsidP="00024B42">
            <w:pPr>
              <w:pStyle w:val="CH-TABLE"/>
            </w:pPr>
            <w:r>
              <w:rPr>
                <w:rFonts w:hint="eastAsia"/>
              </w:rPr>
              <w:t>硕士</w:t>
            </w:r>
          </w:p>
        </w:tc>
      </w:tr>
      <w:tr w:rsidR="00434474" w:rsidRPr="005264E9" w14:paraId="00794A00" w14:textId="77777777" w:rsidTr="00AD4F69">
        <w:trPr>
          <w:trHeight w:hRule="exact" w:val="537"/>
          <w:jc w:val="center"/>
        </w:trPr>
        <w:tc>
          <w:tcPr>
            <w:tcW w:w="142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71A7878" w14:textId="77777777" w:rsidR="00434474" w:rsidRPr="005264E9" w:rsidRDefault="00434474" w:rsidP="00024B42">
            <w:pPr>
              <w:pStyle w:val="CH-TABLE"/>
            </w:pPr>
            <w:r w:rsidRPr="005264E9">
              <w:t>所学专业</w:t>
            </w:r>
          </w:p>
        </w:tc>
        <w:tc>
          <w:tcPr>
            <w:tcW w:w="3379"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5D8C7A65" w14:textId="53303B3D" w:rsidR="00434474" w:rsidRPr="005264E9" w:rsidRDefault="00434474" w:rsidP="00024B42">
            <w:pPr>
              <w:pStyle w:val="CH-TABLE"/>
            </w:pPr>
            <w:r>
              <w:rPr>
                <w:rFonts w:hint="eastAsia"/>
              </w:rPr>
              <w:t>软件工程</w:t>
            </w:r>
          </w:p>
        </w:tc>
        <w:tc>
          <w:tcPr>
            <w:tcW w:w="1532"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7140569F" w14:textId="77777777" w:rsidR="00434474" w:rsidRPr="005264E9" w:rsidRDefault="00434474" w:rsidP="00024B42">
            <w:pPr>
              <w:pStyle w:val="CH-TABLE"/>
            </w:pPr>
            <w:r w:rsidRPr="005264E9">
              <w:t xml:space="preserve">职  </w:t>
            </w:r>
            <w:r w:rsidRPr="005264E9">
              <w:rPr>
                <w:rFonts w:hint="eastAsia"/>
              </w:rPr>
              <w:t xml:space="preserve"> </w:t>
            </w:r>
            <w:r w:rsidRPr="005264E9">
              <w:t xml:space="preserve">    务</w:t>
            </w:r>
          </w:p>
        </w:tc>
        <w:tc>
          <w:tcPr>
            <w:tcW w:w="316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C47FB1C" w14:textId="27979965" w:rsidR="00434474" w:rsidRPr="005264E9" w:rsidRDefault="00434474" w:rsidP="00024B42">
            <w:pPr>
              <w:pStyle w:val="CH-TABLE"/>
            </w:pPr>
            <w:r>
              <w:rPr>
                <w:rFonts w:hint="eastAsia"/>
              </w:rPr>
              <w:t>方案专家</w:t>
            </w:r>
          </w:p>
        </w:tc>
      </w:tr>
      <w:tr w:rsidR="00434474" w:rsidRPr="005264E9" w14:paraId="69BD6EAD" w14:textId="77777777" w:rsidTr="00AD4F69">
        <w:trPr>
          <w:trHeight w:hRule="exact" w:val="501"/>
          <w:jc w:val="center"/>
        </w:trPr>
        <w:tc>
          <w:tcPr>
            <w:tcW w:w="1425"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81899E5" w14:textId="77777777" w:rsidR="00434474" w:rsidRPr="005264E9" w:rsidRDefault="00434474" w:rsidP="00024B42">
            <w:pPr>
              <w:pStyle w:val="CH-TABLE"/>
            </w:pPr>
            <w:r w:rsidRPr="005264E9">
              <w:rPr>
                <w:rFonts w:hint="eastAsia"/>
              </w:rPr>
              <w:lastRenderedPageBreak/>
              <w:t>资格证书</w:t>
            </w:r>
          </w:p>
        </w:tc>
        <w:tc>
          <w:tcPr>
            <w:tcW w:w="8075" w:type="dxa"/>
            <w:gridSpan w:val="5"/>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72D4D35C" w14:textId="49DF741E" w:rsidR="00434474" w:rsidRPr="005264E9" w:rsidRDefault="00434474" w:rsidP="00024B42">
            <w:pPr>
              <w:pStyle w:val="CH-TABLE"/>
            </w:pPr>
            <w:r w:rsidRPr="005264E9">
              <w:t>201</w:t>
            </w:r>
            <w:r>
              <w:t>6</w:t>
            </w:r>
            <w:r w:rsidRPr="005264E9">
              <w:rPr>
                <w:rFonts w:hint="eastAsia"/>
              </w:rPr>
              <w:t xml:space="preserve"> PMP Certificate</w:t>
            </w:r>
          </w:p>
        </w:tc>
      </w:tr>
      <w:tr w:rsidR="00434474" w:rsidRPr="005264E9" w14:paraId="5343B358" w14:textId="77777777" w:rsidTr="00AD4F69">
        <w:trPr>
          <w:trHeight w:hRule="exact" w:val="1104"/>
          <w:jc w:val="center"/>
        </w:trPr>
        <w:tc>
          <w:tcPr>
            <w:tcW w:w="1425" w:type="dxa"/>
            <w:tcBorders>
              <w:top w:val="single" w:sz="6" w:space="0" w:color="000000"/>
              <w:left w:val="single" w:sz="6" w:space="0" w:color="000000"/>
              <w:bottom w:val="single" w:sz="4" w:space="0" w:color="auto"/>
              <w:right w:val="single" w:sz="6" w:space="0" w:color="000000"/>
            </w:tcBorders>
            <w:tcMar>
              <w:left w:w="0" w:type="dxa"/>
              <w:right w:w="0" w:type="dxa"/>
            </w:tcMar>
            <w:vAlign w:val="center"/>
          </w:tcPr>
          <w:p w14:paraId="234BBF3C" w14:textId="77777777" w:rsidR="00434474" w:rsidRPr="005264E9" w:rsidRDefault="00434474" w:rsidP="00024B42">
            <w:pPr>
              <w:pStyle w:val="CH-TABLE"/>
            </w:pPr>
            <w:r w:rsidRPr="005264E9">
              <w:t>擅长领域</w:t>
            </w:r>
          </w:p>
        </w:tc>
        <w:tc>
          <w:tcPr>
            <w:tcW w:w="8075" w:type="dxa"/>
            <w:gridSpan w:val="5"/>
            <w:tcBorders>
              <w:top w:val="single" w:sz="6" w:space="0" w:color="000000"/>
              <w:left w:val="single" w:sz="6" w:space="0" w:color="000000"/>
              <w:bottom w:val="single" w:sz="4" w:space="0" w:color="auto"/>
              <w:right w:val="single" w:sz="6" w:space="0" w:color="000000"/>
            </w:tcBorders>
            <w:tcMar>
              <w:left w:w="0" w:type="dxa"/>
              <w:right w:w="0" w:type="dxa"/>
            </w:tcMar>
            <w:vAlign w:val="center"/>
          </w:tcPr>
          <w:p w14:paraId="2BF43937" w14:textId="7069D1BB" w:rsidR="00434474" w:rsidRPr="005264E9" w:rsidRDefault="00434474" w:rsidP="00024B42">
            <w:pPr>
              <w:pStyle w:val="CH-TABLE"/>
            </w:pPr>
            <w:r w:rsidRPr="00434474">
              <w:rPr>
                <w:rFonts w:hint="eastAsia"/>
              </w:rPr>
              <w:t>10年以上MES、WMS项目管理、项目实施、业务咨询、团队管理、验证咨询经验。熟悉制药行业尤其是生物制品、固体制剂、注射剂生产相关业务流程，熟悉制药行业质量体系要求、生产管理体系、验证、法规、计算机化系统等相关管理要求。</w:t>
            </w:r>
          </w:p>
        </w:tc>
      </w:tr>
      <w:tr w:rsidR="00434474" w:rsidRPr="005264E9" w14:paraId="1E75EF3B" w14:textId="77777777" w:rsidTr="00AD4F69">
        <w:trPr>
          <w:trHeight w:val="429"/>
          <w:jc w:val="center"/>
        </w:trPr>
        <w:tc>
          <w:tcPr>
            <w:tcW w:w="1425"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74411EE" w14:textId="77777777" w:rsidR="00434474" w:rsidRPr="005264E9" w:rsidRDefault="00434474" w:rsidP="00024B42">
            <w:pPr>
              <w:pStyle w:val="CH-TABLE"/>
            </w:pPr>
            <w:r w:rsidRPr="005264E9">
              <w:t>主要项目</w:t>
            </w:r>
            <w:r w:rsidRPr="005264E9">
              <w:rPr>
                <w:rFonts w:hint="eastAsia"/>
              </w:rPr>
              <w:t>业绩</w:t>
            </w:r>
          </w:p>
        </w:tc>
        <w:tc>
          <w:tcPr>
            <w:tcW w:w="1843" w:type="dxa"/>
            <w:tcBorders>
              <w:top w:val="single" w:sz="4" w:space="0" w:color="auto"/>
              <w:left w:val="single" w:sz="4" w:space="0" w:color="auto"/>
            </w:tcBorders>
            <w:shd w:val="clear" w:color="auto" w:fill="auto"/>
            <w:tcMar>
              <w:left w:w="0" w:type="dxa"/>
              <w:right w:w="0" w:type="dxa"/>
            </w:tcMar>
            <w:vAlign w:val="center"/>
          </w:tcPr>
          <w:p w14:paraId="3970C4EF" w14:textId="5034A653" w:rsidR="00434474" w:rsidRPr="00434474" w:rsidRDefault="00434474" w:rsidP="00024B42">
            <w:pPr>
              <w:pStyle w:val="CH-TABLE"/>
            </w:pPr>
            <w:r w:rsidRPr="00434474">
              <w:rPr>
                <w:rFonts w:hint="eastAsia"/>
              </w:rPr>
              <w:t>2021.03~至今</w:t>
            </w:r>
          </w:p>
        </w:tc>
        <w:tc>
          <w:tcPr>
            <w:tcW w:w="4819" w:type="dxa"/>
            <w:gridSpan w:val="3"/>
            <w:tcBorders>
              <w:top w:val="single" w:sz="4" w:space="0" w:color="auto"/>
            </w:tcBorders>
            <w:shd w:val="clear" w:color="auto" w:fill="auto"/>
            <w:vAlign w:val="center"/>
          </w:tcPr>
          <w:p w14:paraId="363FC6C3" w14:textId="0EDDAB07" w:rsidR="00434474" w:rsidRPr="00434474" w:rsidRDefault="00434474" w:rsidP="00024B42">
            <w:pPr>
              <w:pStyle w:val="CH-TABLE"/>
            </w:pPr>
            <w:r w:rsidRPr="00434474">
              <w:rPr>
                <w:rFonts w:hint="eastAsia"/>
              </w:rPr>
              <w:t>复宏汉霖 MES 项目（单抗）</w:t>
            </w:r>
          </w:p>
        </w:tc>
        <w:tc>
          <w:tcPr>
            <w:tcW w:w="1413" w:type="dxa"/>
            <w:tcBorders>
              <w:top w:val="single" w:sz="4" w:space="0" w:color="auto"/>
              <w:right w:val="single" w:sz="4" w:space="0" w:color="auto"/>
            </w:tcBorders>
            <w:shd w:val="clear" w:color="auto" w:fill="auto"/>
            <w:vAlign w:val="center"/>
          </w:tcPr>
          <w:p w14:paraId="47B8FAAF" w14:textId="2BEB8FA3" w:rsidR="00434474" w:rsidRPr="00434474" w:rsidRDefault="00AD4F69" w:rsidP="00024B42">
            <w:pPr>
              <w:pStyle w:val="CH-TABLE"/>
            </w:pPr>
            <w:r>
              <w:rPr>
                <w:rFonts w:hint="eastAsia"/>
              </w:rPr>
              <w:t>项目顾问</w:t>
            </w:r>
          </w:p>
        </w:tc>
      </w:tr>
      <w:tr w:rsidR="00434474" w:rsidRPr="005264E9" w14:paraId="095E4CC1" w14:textId="77777777" w:rsidTr="00AD4F69">
        <w:trPr>
          <w:trHeight w:val="429"/>
          <w:jc w:val="center"/>
        </w:trPr>
        <w:tc>
          <w:tcPr>
            <w:tcW w:w="1425"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D67743D" w14:textId="77777777" w:rsidR="00434474" w:rsidRPr="005264E9" w:rsidRDefault="00434474" w:rsidP="00024B42">
            <w:pPr>
              <w:pStyle w:val="CH-TABLE"/>
            </w:pPr>
          </w:p>
        </w:tc>
        <w:tc>
          <w:tcPr>
            <w:tcW w:w="1843" w:type="dxa"/>
            <w:tcBorders>
              <w:left w:val="single" w:sz="4" w:space="0" w:color="auto"/>
            </w:tcBorders>
            <w:shd w:val="clear" w:color="auto" w:fill="auto"/>
            <w:tcMar>
              <w:left w:w="0" w:type="dxa"/>
              <w:right w:w="0" w:type="dxa"/>
            </w:tcMar>
            <w:vAlign w:val="center"/>
          </w:tcPr>
          <w:p w14:paraId="74E31EC6" w14:textId="61667988" w:rsidR="00434474" w:rsidRPr="00434474" w:rsidRDefault="00434474" w:rsidP="00024B42">
            <w:pPr>
              <w:pStyle w:val="CH-TABLE"/>
            </w:pPr>
            <w:r w:rsidRPr="00434474">
              <w:rPr>
                <w:rFonts w:hint="eastAsia"/>
              </w:rPr>
              <w:t>2020.08~2020.12</w:t>
            </w:r>
          </w:p>
        </w:tc>
        <w:tc>
          <w:tcPr>
            <w:tcW w:w="4819" w:type="dxa"/>
            <w:gridSpan w:val="3"/>
            <w:shd w:val="clear" w:color="auto" w:fill="auto"/>
            <w:vAlign w:val="center"/>
          </w:tcPr>
          <w:p w14:paraId="4820913C" w14:textId="33513711" w:rsidR="00434474" w:rsidRPr="00434474" w:rsidRDefault="00434474" w:rsidP="00024B42">
            <w:pPr>
              <w:pStyle w:val="CH-TABLE"/>
            </w:pPr>
            <w:r w:rsidRPr="00434474">
              <w:rPr>
                <w:rFonts w:hint="eastAsia"/>
              </w:rPr>
              <w:t>哈尔滨派斯菲科 MES 项目（血液制品）</w:t>
            </w:r>
          </w:p>
        </w:tc>
        <w:tc>
          <w:tcPr>
            <w:tcW w:w="1413" w:type="dxa"/>
            <w:tcBorders>
              <w:right w:val="single" w:sz="4" w:space="0" w:color="auto"/>
            </w:tcBorders>
            <w:shd w:val="clear" w:color="auto" w:fill="auto"/>
            <w:vAlign w:val="center"/>
          </w:tcPr>
          <w:p w14:paraId="247075A7" w14:textId="12B8DEA5" w:rsidR="00434474" w:rsidRPr="00434474" w:rsidRDefault="00AD4F69" w:rsidP="00024B42">
            <w:pPr>
              <w:pStyle w:val="CH-TABLE"/>
            </w:pPr>
            <w:r>
              <w:rPr>
                <w:rFonts w:hint="eastAsia"/>
              </w:rPr>
              <w:t>项目顾问</w:t>
            </w:r>
          </w:p>
        </w:tc>
      </w:tr>
      <w:tr w:rsidR="00434474" w:rsidRPr="005264E9" w14:paraId="4E7FC592" w14:textId="77777777" w:rsidTr="00AD4F69">
        <w:trPr>
          <w:trHeight w:val="429"/>
          <w:jc w:val="center"/>
        </w:trPr>
        <w:tc>
          <w:tcPr>
            <w:tcW w:w="1425"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1B34DBA" w14:textId="77777777" w:rsidR="00434474" w:rsidRPr="005264E9" w:rsidRDefault="00434474" w:rsidP="00024B42">
            <w:pPr>
              <w:pStyle w:val="CH-TABLE"/>
            </w:pPr>
          </w:p>
        </w:tc>
        <w:tc>
          <w:tcPr>
            <w:tcW w:w="1843" w:type="dxa"/>
            <w:tcBorders>
              <w:left w:val="single" w:sz="4" w:space="0" w:color="auto"/>
            </w:tcBorders>
            <w:shd w:val="clear" w:color="auto" w:fill="auto"/>
            <w:tcMar>
              <w:left w:w="0" w:type="dxa"/>
              <w:right w:w="0" w:type="dxa"/>
            </w:tcMar>
            <w:vAlign w:val="center"/>
          </w:tcPr>
          <w:p w14:paraId="56B9823B" w14:textId="7E3A9563" w:rsidR="00434474" w:rsidRPr="00434474" w:rsidRDefault="00434474" w:rsidP="00024B42">
            <w:pPr>
              <w:pStyle w:val="CH-TABLE"/>
            </w:pPr>
            <w:r w:rsidRPr="00434474">
              <w:rPr>
                <w:rFonts w:hint="eastAsia"/>
              </w:rPr>
              <w:t>2020.03~至今</w:t>
            </w:r>
          </w:p>
        </w:tc>
        <w:tc>
          <w:tcPr>
            <w:tcW w:w="4819" w:type="dxa"/>
            <w:gridSpan w:val="3"/>
            <w:shd w:val="clear" w:color="auto" w:fill="auto"/>
            <w:vAlign w:val="center"/>
          </w:tcPr>
          <w:p w14:paraId="25C5EAFA" w14:textId="2881E749" w:rsidR="00434474" w:rsidRPr="00434474" w:rsidRDefault="00434474" w:rsidP="00024B42">
            <w:pPr>
              <w:pStyle w:val="CH-TABLE"/>
            </w:pPr>
            <w:r w:rsidRPr="00434474">
              <w:rPr>
                <w:rFonts w:hint="eastAsia"/>
              </w:rPr>
              <w:t>天士力生物 MES 项目（重组蛋白 CHO 细胞）</w:t>
            </w:r>
          </w:p>
        </w:tc>
        <w:tc>
          <w:tcPr>
            <w:tcW w:w="1413" w:type="dxa"/>
            <w:tcBorders>
              <w:right w:val="single" w:sz="4" w:space="0" w:color="auto"/>
            </w:tcBorders>
            <w:shd w:val="clear" w:color="auto" w:fill="auto"/>
            <w:vAlign w:val="center"/>
          </w:tcPr>
          <w:p w14:paraId="34D4459F" w14:textId="57B338BF" w:rsidR="00434474" w:rsidRPr="00434474" w:rsidRDefault="00AD4F69" w:rsidP="00024B42">
            <w:pPr>
              <w:pStyle w:val="CH-TABLE"/>
            </w:pPr>
            <w:r>
              <w:rPr>
                <w:rFonts w:hint="eastAsia"/>
              </w:rPr>
              <w:t>项目顾问</w:t>
            </w:r>
          </w:p>
        </w:tc>
      </w:tr>
      <w:tr w:rsidR="00434474" w:rsidRPr="005264E9" w14:paraId="4D6ACFE0" w14:textId="77777777" w:rsidTr="00AD4F69">
        <w:trPr>
          <w:trHeight w:val="429"/>
          <w:jc w:val="center"/>
        </w:trPr>
        <w:tc>
          <w:tcPr>
            <w:tcW w:w="1425"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6CB3F98" w14:textId="77777777" w:rsidR="00434474" w:rsidRPr="005264E9" w:rsidRDefault="00434474" w:rsidP="00024B42">
            <w:pPr>
              <w:pStyle w:val="CH-TABLE"/>
            </w:pPr>
          </w:p>
        </w:tc>
        <w:tc>
          <w:tcPr>
            <w:tcW w:w="1843" w:type="dxa"/>
            <w:tcBorders>
              <w:left w:val="single" w:sz="4" w:space="0" w:color="auto"/>
            </w:tcBorders>
            <w:shd w:val="clear" w:color="auto" w:fill="auto"/>
            <w:tcMar>
              <w:left w:w="0" w:type="dxa"/>
              <w:right w:w="0" w:type="dxa"/>
            </w:tcMar>
            <w:vAlign w:val="center"/>
          </w:tcPr>
          <w:p w14:paraId="0E535D9F" w14:textId="05228BB1" w:rsidR="00434474" w:rsidRPr="00434474" w:rsidRDefault="00434474" w:rsidP="00024B42">
            <w:pPr>
              <w:pStyle w:val="CH-TABLE"/>
            </w:pPr>
            <w:r w:rsidRPr="00434474">
              <w:rPr>
                <w:rFonts w:hint="eastAsia"/>
              </w:rPr>
              <w:t>2019.05~至今</w:t>
            </w:r>
          </w:p>
        </w:tc>
        <w:tc>
          <w:tcPr>
            <w:tcW w:w="4819" w:type="dxa"/>
            <w:gridSpan w:val="3"/>
            <w:shd w:val="clear" w:color="auto" w:fill="auto"/>
            <w:vAlign w:val="center"/>
          </w:tcPr>
          <w:p w14:paraId="2F3B6777" w14:textId="1955A659" w:rsidR="00434474" w:rsidRPr="00434474" w:rsidRDefault="00434474" w:rsidP="00024B42">
            <w:pPr>
              <w:pStyle w:val="CH-TABLE"/>
            </w:pPr>
            <w:r w:rsidRPr="00434474">
              <w:rPr>
                <w:rFonts w:hint="eastAsia"/>
              </w:rPr>
              <w:t>上药集团北方药业单抗+ADC生产基地 MES 项目</w:t>
            </w:r>
          </w:p>
        </w:tc>
        <w:tc>
          <w:tcPr>
            <w:tcW w:w="1413" w:type="dxa"/>
            <w:tcBorders>
              <w:right w:val="single" w:sz="4" w:space="0" w:color="auto"/>
            </w:tcBorders>
            <w:shd w:val="clear" w:color="auto" w:fill="auto"/>
            <w:vAlign w:val="center"/>
          </w:tcPr>
          <w:p w14:paraId="14FD1DBE" w14:textId="1919827B" w:rsidR="00434474" w:rsidRPr="00434474" w:rsidRDefault="00AD4F69" w:rsidP="00024B42">
            <w:pPr>
              <w:pStyle w:val="CH-TABLE"/>
            </w:pPr>
            <w:r>
              <w:rPr>
                <w:rFonts w:hint="eastAsia"/>
              </w:rPr>
              <w:t>项目顾问</w:t>
            </w:r>
          </w:p>
        </w:tc>
      </w:tr>
      <w:tr w:rsidR="00434474" w:rsidRPr="005264E9" w14:paraId="500BFB92" w14:textId="77777777" w:rsidTr="00AD4F69">
        <w:trPr>
          <w:trHeight w:val="429"/>
          <w:jc w:val="center"/>
        </w:trPr>
        <w:tc>
          <w:tcPr>
            <w:tcW w:w="1425"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B593A7" w14:textId="77777777" w:rsidR="00434474" w:rsidRPr="005264E9" w:rsidRDefault="00434474" w:rsidP="00024B42">
            <w:pPr>
              <w:pStyle w:val="CH-TABLE"/>
            </w:pPr>
          </w:p>
        </w:tc>
        <w:tc>
          <w:tcPr>
            <w:tcW w:w="1843" w:type="dxa"/>
            <w:tcBorders>
              <w:left w:val="single" w:sz="4" w:space="0" w:color="auto"/>
            </w:tcBorders>
            <w:shd w:val="clear" w:color="auto" w:fill="auto"/>
            <w:tcMar>
              <w:left w:w="0" w:type="dxa"/>
              <w:right w:w="0" w:type="dxa"/>
            </w:tcMar>
            <w:vAlign w:val="center"/>
          </w:tcPr>
          <w:p w14:paraId="71EE27E2" w14:textId="4B5CCB04" w:rsidR="00434474" w:rsidRPr="00434474" w:rsidRDefault="00434474" w:rsidP="00024B42">
            <w:pPr>
              <w:pStyle w:val="CH-TABLE"/>
            </w:pPr>
            <w:r w:rsidRPr="00434474">
              <w:rPr>
                <w:rFonts w:hint="eastAsia"/>
              </w:rPr>
              <w:t>2019.03~2021.01</w:t>
            </w:r>
          </w:p>
        </w:tc>
        <w:tc>
          <w:tcPr>
            <w:tcW w:w="4819" w:type="dxa"/>
            <w:gridSpan w:val="3"/>
            <w:shd w:val="clear" w:color="auto" w:fill="auto"/>
            <w:vAlign w:val="center"/>
          </w:tcPr>
          <w:p w14:paraId="587D0E79" w14:textId="41E53D9B" w:rsidR="00434474" w:rsidRPr="00434474" w:rsidRDefault="00434474" w:rsidP="00024B42">
            <w:pPr>
              <w:pStyle w:val="CH-TABLE"/>
            </w:pPr>
            <w:r w:rsidRPr="00434474">
              <w:rPr>
                <w:rFonts w:hint="eastAsia"/>
              </w:rPr>
              <w:t>江苏扬子江海浪 MES 项目（固体制剂）</w:t>
            </w:r>
          </w:p>
        </w:tc>
        <w:tc>
          <w:tcPr>
            <w:tcW w:w="1413" w:type="dxa"/>
            <w:tcBorders>
              <w:right w:val="single" w:sz="4" w:space="0" w:color="auto"/>
            </w:tcBorders>
            <w:shd w:val="clear" w:color="auto" w:fill="auto"/>
            <w:vAlign w:val="center"/>
          </w:tcPr>
          <w:p w14:paraId="50A11E15" w14:textId="1EAE48B4" w:rsidR="00434474" w:rsidRPr="00434474" w:rsidRDefault="00AD4F69" w:rsidP="00024B42">
            <w:pPr>
              <w:pStyle w:val="CH-TABLE"/>
            </w:pPr>
            <w:r>
              <w:rPr>
                <w:rFonts w:hint="eastAsia"/>
              </w:rPr>
              <w:t>项目顾问</w:t>
            </w:r>
          </w:p>
        </w:tc>
      </w:tr>
      <w:tr w:rsidR="00434474" w:rsidRPr="005264E9" w14:paraId="124A9E80" w14:textId="77777777" w:rsidTr="00AD4F69">
        <w:trPr>
          <w:trHeight w:val="429"/>
          <w:jc w:val="center"/>
        </w:trPr>
        <w:tc>
          <w:tcPr>
            <w:tcW w:w="1425"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6BEF81D" w14:textId="77777777" w:rsidR="00434474" w:rsidRPr="005264E9" w:rsidRDefault="00434474" w:rsidP="00024B42">
            <w:pPr>
              <w:pStyle w:val="CH-TABLE"/>
            </w:pPr>
          </w:p>
        </w:tc>
        <w:tc>
          <w:tcPr>
            <w:tcW w:w="1843" w:type="dxa"/>
            <w:tcBorders>
              <w:left w:val="single" w:sz="4" w:space="0" w:color="auto"/>
            </w:tcBorders>
            <w:shd w:val="clear" w:color="auto" w:fill="auto"/>
            <w:tcMar>
              <w:left w:w="0" w:type="dxa"/>
              <w:right w:w="0" w:type="dxa"/>
            </w:tcMar>
            <w:vAlign w:val="center"/>
          </w:tcPr>
          <w:p w14:paraId="174155D7" w14:textId="5167DE40" w:rsidR="00434474" w:rsidRPr="00434474" w:rsidRDefault="00434474" w:rsidP="00024B42">
            <w:pPr>
              <w:pStyle w:val="CH-TABLE"/>
            </w:pPr>
            <w:r w:rsidRPr="00434474">
              <w:rPr>
                <w:rFonts w:hint="eastAsia"/>
              </w:rPr>
              <w:t>2019.03~2019.05</w:t>
            </w:r>
          </w:p>
        </w:tc>
        <w:tc>
          <w:tcPr>
            <w:tcW w:w="4819" w:type="dxa"/>
            <w:gridSpan w:val="3"/>
            <w:shd w:val="clear" w:color="auto" w:fill="auto"/>
            <w:vAlign w:val="center"/>
          </w:tcPr>
          <w:p w14:paraId="4086E2C3" w14:textId="18C61DAF" w:rsidR="00434474" w:rsidRPr="00434474" w:rsidRDefault="00434474" w:rsidP="00024B42">
            <w:pPr>
              <w:pStyle w:val="CH-TABLE"/>
            </w:pPr>
            <w:r w:rsidRPr="00434474">
              <w:rPr>
                <w:rFonts w:hint="eastAsia"/>
              </w:rPr>
              <w:t>深圳信立泰大亚湾基地生产信息化咨询项目</w:t>
            </w:r>
          </w:p>
        </w:tc>
        <w:tc>
          <w:tcPr>
            <w:tcW w:w="1413" w:type="dxa"/>
            <w:tcBorders>
              <w:right w:val="single" w:sz="4" w:space="0" w:color="auto"/>
            </w:tcBorders>
            <w:shd w:val="clear" w:color="auto" w:fill="auto"/>
            <w:vAlign w:val="center"/>
          </w:tcPr>
          <w:p w14:paraId="11B61B86" w14:textId="036D93A7" w:rsidR="00434474" w:rsidRPr="00434474" w:rsidRDefault="00434474" w:rsidP="00024B42">
            <w:pPr>
              <w:pStyle w:val="CH-TABLE"/>
            </w:pPr>
            <w:r w:rsidRPr="00434474">
              <w:rPr>
                <w:rFonts w:hint="eastAsia"/>
              </w:rPr>
              <w:t>项目经理</w:t>
            </w:r>
          </w:p>
        </w:tc>
      </w:tr>
      <w:tr w:rsidR="00434474" w:rsidRPr="005264E9" w14:paraId="2FC0E1DE" w14:textId="77777777" w:rsidTr="00AD4F69">
        <w:trPr>
          <w:trHeight w:val="429"/>
          <w:jc w:val="center"/>
        </w:trPr>
        <w:tc>
          <w:tcPr>
            <w:tcW w:w="1425"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3AF5E87" w14:textId="77777777" w:rsidR="00434474" w:rsidRPr="005264E9" w:rsidRDefault="00434474" w:rsidP="00024B42">
            <w:pPr>
              <w:pStyle w:val="CH-TABLE"/>
            </w:pPr>
          </w:p>
        </w:tc>
        <w:tc>
          <w:tcPr>
            <w:tcW w:w="1843" w:type="dxa"/>
            <w:tcBorders>
              <w:left w:val="single" w:sz="4" w:space="0" w:color="auto"/>
            </w:tcBorders>
            <w:shd w:val="clear" w:color="auto" w:fill="auto"/>
            <w:tcMar>
              <w:left w:w="0" w:type="dxa"/>
              <w:right w:w="0" w:type="dxa"/>
            </w:tcMar>
            <w:vAlign w:val="center"/>
          </w:tcPr>
          <w:p w14:paraId="09CA4C92" w14:textId="1DC60F50" w:rsidR="00434474" w:rsidRPr="00434474" w:rsidRDefault="00434474" w:rsidP="00024B42">
            <w:pPr>
              <w:pStyle w:val="CH-TABLE"/>
            </w:pPr>
            <w:r w:rsidRPr="00434474">
              <w:rPr>
                <w:rFonts w:hint="eastAsia"/>
              </w:rPr>
              <w:t>2018.05~2019.05</w:t>
            </w:r>
          </w:p>
        </w:tc>
        <w:tc>
          <w:tcPr>
            <w:tcW w:w="4819" w:type="dxa"/>
            <w:gridSpan w:val="3"/>
            <w:shd w:val="clear" w:color="auto" w:fill="auto"/>
            <w:vAlign w:val="center"/>
          </w:tcPr>
          <w:p w14:paraId="30E82341" w14:textId="524638E4" w:rsidR="00434474" w:rsidRPr="00434474" w:rsidRDefault="00434474" w:rsidP="00024B42">
            <w:pPr>
              <w:pStyle w:val="CH-TABLE"/>
            </w:pPr>
            <w:r w:rsidRPr="00434474">
              <w:rPr>
                <w:rFonts w:hint="eastAsia"/>
              </w:rPr>
              <w:t>福建三棵树生产信息化咨询项目</w:t>
            </w:r>
          </w:p>
        </w:tc>
        <w:tc>
          <w:tcPr>
            <w:tcW w:w="1413" w:type="dxa"/>
            <w:tcBorders>
              <w:right w:val="single" w:sz="4" w:space="0" w:color="auto"/>
            </w:tcBorders>
            <w:shd w:val="clear" w:color="auto" w:fill="auto"/>
            <w:vAlign w:val="center"/>
          </w:tcPr>
          <w:p w14:paraId="549D4084" w14:textId="6B0171F2" w:rsidR="00434474" w:rsidRPr="00434474" w:rsidRDefault="00434474" w:rsidP="00024B42">
            <w:pPr>
              <w:pStyle w:val="CH-TABLE"/>
            </w:pPr>
            <w:r w:rsidRPr="00434474">
              <w:rPr>
                <w:rFonts w:hint="eastAsia"/>
              </w:rPr>
              <w:t>项目经理</w:t>
            </w:r>
          </w:p>
        </w:tc>
      </w:tr>
      <w:tr w:rsidR="00434474" w:rsidRPr="005264E9" w14:paraId="041E54D9" w14:textId="77777777" w:rsidTr="00AD4F69">
        <w:trPr>
          <w:trHeight w:val="429"/>
          <w:jc w:val="center"/>
        </w:trPr>
        <w:tc>
          <w:tcPr>
            <w:tcW w:w="1425"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A5DA4B" w14:textId="77777777" w:rsidR="00434474" w:rsidRPr="005264E9" w:rsidRDefault="00434474" w:rsidP="00024B42">
            <w:pPr>
              <w:pStyle w:val="CH-TABLE"/>
            </w:pPr>
          </w:p>
        </w:tc>
        <w:tc>
          <w:tcPr>
            <w:tcW w:w="1843" w:type="dxa"/>
            <w:tcBorders>
              <w:left w:val="single" w:sz="4" w:space="0" w:color="auto"/>
            </w:tcBorders>
            <w:shd w:val="clear" w:color="auto" w:fill="auto"/>
            <w:tcMar>
              <w:left w:w="0" w:type="dxa"/>
              <w:right w:w="0" w:type="dxa"/>
            </w:tcMar>
            <w:vAlign w:val="center"/>
          </w:tcPr>
          <w:p w14:paraId="16B41E27" w14:textId="317D3911" w:rsidR="00434474" w:rsidRPr="00434474" w:rsidRDefault="00434474" w:rsidP="00024B42">
            <w:pPr>
              <w:pStyle w:val="CH-TABLE"/>
            </w:pPr>
            <w:r w:rsidRPr="00434474">
              <w:rPr>
                <w:rFonts w:hint="eastAsia"/>
              </w:rPr>
              <w:t>2017.06~2018.08</w:t>
            </w:r>
          </w:p>
        </w:tc>
        <w:tc>
          <w:tcPr>
            <w:tcW w:w="4819" w:type="dxa"/>
            <w:gridSpan w:val="3"/>
            <w:shd w:val="clear" w:color="auto" w:fill="auto"/>
            <w:vAlign w:val="center"/>
          </w:tcPr>
          <w:p w14:paraId="16F58CC5" w14:textId="2C03073C" w:rsidR="00434474" w:rsidRPr="00434474" w:rsidRDefault="00434474" w:rsidP="00024B42">
            <w:pPr>
              <w:pStyle w:val="CH-TABLE"/>
            </w:pPr>
            <w:r w:rsidRPr="00434474">
              <w:rPr>
                <w:rFonts w:hint="eastAsia"/>
              </w:rPr>
              <w:t>无限极新会工厂  MES 项目</w:t>
            </w:r>
          </w:p>
        </w:tc>
        <w:tc>
          <w:tcPr>
            <w:tcW w:w="1413" w:type="dxa"/>
            <w:tcBorders>
              <w:right w:val="single" w:sz="4" w:space="0" w:color="auto"/>
            </w:tcBorders>
            <w:shd w:val="clear" w:color="auto" w:fill="auto"/>
            <w:vAlign w:val="center"/>
          </w:tcPr>
          <w:p w14:paraId="652629CC" w14:textId="0B395C45" w:rsidR="00434474" w:rsidRPr="00434474" w:rsidRDefault="00434474" w:rsidP="00024B42">
            <w:pPr>
              <w:pStyle w:val="CH-TABLE"/>
            </w:pPr>
            <w:r w:rsidRPr="00434474">
              <w:rPr>
                <w:rFonts w:hint="eastAsia"/>
              </w:rPr>
              <w:t>项目经理</w:t>
            </w:r>
          </w:p>
        </w:tc>
      </w:tr>
      <w:tr w:rsidR="00434474" w:rsidRPr="005264E9" w14:paraId="5DCEF11A" w14:textId="77777777" w:rsidTr="00AD4F69">
        <w:trPr>
          <w:trHeight w:val="429"/>
          <w:jc w:val="center"/>
        </w:trPr>
        <w:tc>
          <w:tcPr>
            <w:tcW w:w="1425"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AA9C53A" w14:textId="77777777" w:rsidR="00434474" w:rsidRPr="005264E9" w:rsidRDefault="00434474" w:rsidP="00024B42">
            <w:pPr>
              <w:pStyle w:val="CH-TABLE"/>
            </w:pPr>
          </w:p>
        </w:tc>
        <w:tc>
          <w:tcPr>
            <w:tcW w:w="1843" w:type="dxa"/>
            <w:tcBorders>
              <w:left w:val="single" w:sz="4" w:space="0" w:color="auto"/>
            </w:tcBorders>
            <w:shd w:val="clear" w:color="auto" w:fill="auto"/>
            <w:tcMar>
              <w:left w:w="0" w:type="dxa"/>
              <w:right w:w="0" w:type="dxa"/>
            </w:tcMar>
            <w:vAlign w:val="center"/>
          </w:tcPr>
          <w:p w14:paraId="7E0004FA" w14:textId="329583E1" w:rsidR="00434474" w:rsidRPr="00434474" w:rsidRDefault="00434474" w:rsidP="00024B42">
            <w:pPr>
              <w:pStyle w:val="CH-TABLE"/>
            </w:pPr>
            <w:r w:rsidRPr="00434474">
              <w:rPr>
                <w:rFonts w:hint="eastAsia"/>
              </w:rPr>
              <w:t>2017.03~2017.12</w:t>
            </w:r>
          </w:p>
        </w:tc>
        <w:tc>
          <w:tcPr>
            <w:tcW w:w="4819" w:type="dxa"/>
            <w:gridSpan w:val="3"/>
            <w:shd w:val="clear" w:color="auto" w:fill="auto"/>
            <w:vAlign w:val="center"/>
          </w:tcPr>
          <w:p w14:paraId="61CBF2E3" w14:textId="2CF12D26" w:rsidR="00434474" w:rsidRPr="00434474" w:rsidRDefault="00434474" w:rsidP="00024B42">
            <w:pPr>
              <w:pStyle w:val="CH-TABLE"/>
            </w:pPr>
            <w:r w:rsidRPr="00434474">
              <w:rPr>
                <w:rFonts w:hint="eastAsia"/>
              </w:rPr>
              <w:t>上药集团信谊 MES 项目 （生物API+固体制剂）</w:t>
            </w:r>
          </w:p>
        </w:tc>
        <w:tc>
          <w:tcPr>
            <w:tcW w:w="1413" w:type="dxa"/>
            <w:tcBorders>
              <w:right w:val="single" w:sz="4" w:space="0" w:color="auto"/>
            </w:tcBorders>
            <w:shd w:val="clear" w:color="auto" w:fill="auto"/>
            <w:vAlign w:val="center"/>
          </w:tcPr>
          <w:p w14:paraId="6831E945" w14:textId="3B5DDF8D" w:rsidR="00434474" w:rsidRPr="00434474" w:rsidRDefault="00434474" w:rsidP="00024B42">
            <w:pPr>
              <w:pStyle w:val="CH-TABLE"/>
            </w:pPr>
            <w:r w:rsidRPr="00434474">
              <w:rPr>
                <w:rFonts w:hint="eastAsia"/>
              </w:rPr>
              <w:t>项目经理</w:t>
            </w:r>
          </w:p>
        </w:tc>
      </w:tr>
      <w:tr w:rsidR="00434474" w:rsidRPr="005264E9" w14:paraId="0F9F3BD4" w14:textId="77777777" w:rsidTr="00AD4F69">
        <w:trPr>
          <w:trHeight w:val="429"/>
          <w:jc w:val="center"/>
        </w:trPr>
        <w:tc>
          <w:tcPr>
            <w:tcW w:w="1425"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7046801" w14:textId="77777777" w:rsidR="00434474" w:rsidRPr="005264E9" w:rsidRDefault="00434474" w:rsidP="00024B42">
            <w:pPr>
              <w:pStyle w:val="CH-TABLE"/>
            </w:pPr>
          </w:p>
        </w:tc>
        <w:tc>
          <w:tcPr>
            <w:tcW w:w="1843" w:type="dxa"/>
            <w:tcBorders>
              <w:left w:val="single" w:sz="4" w:space="0" w:color="auto"/>
              <w:bottom w:val="single" w:sz="4" w:space="0" w:color="auto"/>
            </w:tcBorders>
            <w:shd w:val="clear" w:color="auto" w:fill="auto"/>
            <w:tcMar>
              <w:left w:w="0" w:type="dxa"/>
              <w:right w:w="0" w:type="dxa"/>
            </w:tcMar>
            <w:vAlign w:val="center"/>
          </w:tcPr>
          <w:p w14:paraId="2F16EE58" w14:textId="1B55E869" w:rsidR="00434474" w:rsidRPr="00434474" w:rsidRDefault="00434474" w:rsidP="00024B42">
            <w:pPr>
              <w:pStyle w:val="CH-TABLE"/>
            </w:pPr>
            <w:r w:rsidRPr="00434474">
              <w:rPr>
                <w:rFonts w:hint="eastAsia"/>
              </w:rPr>
              <w:t>2011.06~2016.12</w:t>
            </w:r>
          </w:p>
        </w:tc>
        <w:tc>
          <w:tcPr>
            <w:tcW w:w="4819" w:type="dxa"/>
            <w:gridSpan w:val="3"/>
            <w:tcBorders>
              <w:bottom w:val="single" w:sz="4" w:space="0" w:color="auto"/>
            </w:tcBorders>
            <w:shd w:val="clear" w:color="auto" w:fill="auto"/>
            <w:vAlign w:val="center"/>
          </w:tcPr>
          <w:p w14:paraId="1DC262BD" w14:textId="49C1C2DC" w:rsidR="00434474" w:rsidRPr="00434474" w:rsidRDefault="00434474" w:rsidP="00024B42">
            <w:pPr>
              <w:pStyle w:val="CH-TABLE"/>
            </w:pPr>
            <w:r w:rsidRPr="00434474">
              <w:rPr>
                <w:rFonts w:hint="eastAsia"/>
              </w:rPr>
              <w:t>成都蓉生药业 MES 项目（共四期）</w:t>
            </w:r>
          </w:p>
        </w:tc>
        <w:tc>
          <w:tcPr>
            <w:tcW w:w="1413" w:type="dxa"/>
            <w:tcBorders>
              <w:bottom w:val="single" w:sz="4" w:space="0" w:color="auto"/>
              <w:right w:val="single" w:sz="4" w:space="0" w:color="auto"/>
            </w:tcBorders>
            <w:shd w:val="clear" w:color="auto" w:fill="auto"/>
            <w:vAlign w:val="center"/>
          </w:tcPr>
          <w:p w14:paraId="4552AC0D" w14:textId="295D4D09" w:rsidR="00434474" w:rsidRPr="00434474" w:rsidRDefault="00434474" w:rsidP="00024B42">
            <w:pPr>
              <w:pStyle w:val="CH-TABLE"/>
            </w:pPr>
            <w:r w:rsidRPr="00434474">
              <w:rPr>
                <w:rFonts w:hint="eastAsia"/>
              </w:rPr>
              <w:t>技术负责人</w:t>
            </w:r>
          </w:p>
        </w:tc>
      </w:tr>
    </w:tbl>
    <w:p w14:paraId="5D654D57" w14:textId="039466F8" w:rsidR="006553AC" w:rsidRDefault="006553AC" w:rsidP="004D22F3">
      <w:pPr>
        <w:pStyle w:val="CH-H3"/>
      </w:pPr>
      <w:r>
        <w:rPr>
          <w:rFonts w:hint="eastAsia"/>
        </w:rPr>
        <w:t>主任工程师</w:t>
      </w:r>
    </w:p>
    <w:tbl>
      <w:tblPr>
        <w:tblW w:w="4999" w:type="pct"/>
        <w:jc w:val="center"/>
        <w:tblCellMar>
          <w:left w:w="198" w:type="dxa"/>
          <w:right w:w="85" w:type="dxa"/>
        </w:tblCellMar>
        <w:tblLook w:val="0000" w:firstRow="0" w:lastRow="0" w:firstColumn="0" w:lastColumn="0" w:noHBand="0" w:noVBand="0"/>
      </w:tblPr>
      <w:tblGrid>
        <w:gridCol w:w="1749"/>
        <w:gridCol w:w="1945"/>
        <w:gridCol w:w="1096"/>
        <w:gridCol w:w="1526"/>
        <w:gridCol w:w="1584"/>
        <w:gridCol w:w="1568"/>
      </w:tblGrid>
      <w:tr w:rsidR="00434474" w:rsidRPr="005264E9" w14:paraId="07DA7053" w14:textId="77777777" w:rsidTr="00AD4F69">
        <w:trPr>
          <w:trHeight w:hRule="exact" w:val="591"/>
          <w:jc w:val="center"/>
        </w:trPr>
        <w:tc>
          <w:tcPr>
            <w:tcW w:w="1757"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077F71DA" w14:textId="77777777" w:rsidR="00434474" w:rsidRPr="005264E9" w:rsidRDefault="00434474" w:rsidP="00024B42">
            <w:pPr>
              <w:pStyle w:val="CH-TABLE"/>
            </w:pPr>
            <w:r w:rsidRPr="005264E9">
              <w:t xml:space="preserve">姓  </w:t>
            </w:r>
            <w:r w:rsidRPr="005264E9">
              <w:rPr>
                <w:rFonts w:hint="eastAsia"/>
              </w:rPr>
              <w:t xml:space="preserve"> </w:t>
            </w:r>
            <w:r w:rsidRPr="005264E9">
              <w:t xml:space="preserve">    名</w:t>
            </w:r>
          </w:p>
        </w:tc>
        <w:tc>
          <w:tcPr>
            <w:tcW w:w="3047"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3F3F5DBC" w14:textId="2E1C8D3C" w:rsidR="00434474" w:rsidRPr="005264E9" w:rsidRDefault="00434474" w:rsidP="00024B42">
            <w:pPr>
              <w:pStyle w:val="CH-TABLE"/>
            </w:pPr>
            <w:r w:rsidRPr="00434474">
              <w:rPr>
                <w:rFonts w:hint="eastAsia"/>
              </w:rPr>
              <w:t>崔军营</w:t>
            </w:r>
          </w:p>
        </w:tc>
        <w:tc>
          <w:tcPr>
            <w:tcW w:w="1532"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7CFBCF35" w14:textId="77777777" w:rsidR="00434474" w:rsidRPr="005264E9" w:rsidRDefault="00434474" w:rsidP="00024B42">
            <w:pPr>
              <w:pStyle w:val="CH-TABLE"/>
            </w:pPr>
            <w:r w:rsidRPr="005264E9">
              <w:t xml:space="preserve">年  </w:t>
            </w:r>
            <w:r w:rsidRPr="005264E9">
              <w:rPr>
                <w:rFonts w:hint="eastAsia"/>
              </w:rPr>
              <w:t xml:space="preserve"> </w:t>
            </w:r>
            <w:r w:rsidRPr="005264E9">
              <w:t xml:space="preserve">    龄</w:t>
            </w:r>
          </w:p>
        </w:tc>
        <w:tc>
          <w:tcPr>
            <w:tcW w:w="316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3492341" w14:textId="162258E8" w:rsidR="00434474" w:rsidRPr="005264E9" w:rsidRDefault="00434474" w:rsidP="00024B42">
            <w:pPr>
              <w:pStyle w:val="CH-TABLE"/>
            </w:pPr>
            <w:r>
              <w:rPr>
                <w:rFonts w:hint="eastAsia"/>
              </w:rPr>
              <w:t>3</w:t>
            </w:r>
            <w:r>
              <w:t>1</w:t>
            </w:r>
            <w:r>
              <w:rPr>
                <w:rFonts w:hint="eastAsia"/>
              </w:rPr>
              <w:t>岁</w:t>
            </w:r>
          </w:p>
        </w:tc>
      </w:tr>
      <w:tr w:rsidR="00434474" w:rsidRPr="005264E9" w14:paraId="0F79E82F" w14:textId="77777777" w:rsidTr="00AD4F69">
        <w:trPr>
          <w:trHeight w:hRule="exact" w:val="559"/>
          <w:jc w:val="center"/>
        </w:trPr>
        <w:tc>
          <w:tcPr>
            <w:tcW w:w="1757"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213CF5B" w14:textId="77777777" w:rsidR="00434474" w:rsidRPr="005264E9" w:rsidRDefault="00434474" w:rsidP="00024B42">
            <w:pPr>
              <w:pStyle w:val="CH-TABLE"/>
            </w:pPr>
            <w:r w:rsidRPr="005264E9">
              <w:t xml:space="preserve">性  </w:t>
            </w:r>
            <w:r w:rsidRPr="005264E9">
              <w:rPr>
                <w:rFonts w:hint="eastAsia"/>
              </w:rPr>
              <w:t xml:space="preserve"> </w:t>
            </w:r>
            <w:r w:rsidRPr="005264E9">
              <w:t xml:space="preserve">    别</w:t>
            </w:r>
          </w:p>
        </w:tc>
        <w:tc>
          <w:tcPr>
            <w:tcW w:w="3047"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D06C088" w14:textId="526E25E4" w:rsidR="00434474" w:rsidRPr="005264E9" w:rsidRDefault="00434474" w:rsidP="00024B42">
            <w:pPr>
              <w:pStyle w:val="CH-TABLE"/>
            </w:pPr>
            <w:r w:rsidRPr="00434474">
              <w:rPr>
                <w:rFonts w:hint="eastAsia"/>
              </w:rPr>
              <w:t>华东师范大学</w:t>
            </w:r>
          </w:p>
        </w:tc>
        <w:tc>
          <w:tcPr>
            <w:tcW w:w="1532"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7714FF83" w14:textId="77777777" w:rsidR="00434474" w:rsidRPr="005264E9" w:rsidRDefault="00434474" w:rsidP="00024B42">
            <w:pPr>
              <w:pStyle w:val="CH-TABLE"/>
            </w:pPr>
            <w:r w:rsidRPr="005264E9">
              <w:t>从业年限</w:t>
            </w:r>
          </w:p>
        </w:tc>
        <w:tc>
          <w:tcPr>
            <w:tcW w:w="316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7B9B4A2F" w14:textId="757463FE" w:rsidR="00434474" w:rsidRPr="005264E9" w:rsidRDefault="00434474" w:rsidP="00024B42">
            <w:pPr>
              <w:pStyle w:val="CH-TABLE"/>
            </w:pPr>
            <w:r>
              <w:rPr>
                <w:rFonts w:hint="eastAsia"/>
              </w:rPr>
              <w:t>7年</w:t>
            </w:r>
          </w:p>
        </w:tc>
      </w:tr>
      <w:tr w:rsidR="00434474" w:rsidRPr="005264E9" w14:paraId="5435D577" w14:textId="77777777" w:rsidTr="00AD4F69">
        <w:trPr>
          <w:trHeight w:hRule="exact" w:val="521"/>
          <w:jc w:val="center"/>
        </w:trPr>
        <w:tc>
          <w:tcPr>
            <w:tcW w:w="1757"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52CD1755" w14:textId="77777777" w:rsidR="00434474" w:rsidRPr="005264E9" w:rsidRDefault="00434474" w:rsidP="00024B42">
            <w:pPr>
              <w:pStyle w:val="CH-TABLE"/>
            </w:pPr>
            <w:r w:rsidRPr="005264E9">
              <w:t>毕业院校</w:t>
            </w:r>
          </w:p>
        </w:tc>
        <w:tc>
          <w:tcPr>
            <w:tcW w:w="3047"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10503ED" w14:textId="74121BD6" w:rsidR="00434474" w:rsidRPr="005264E9" w:rsidRDefault="00434474" w:rsidP="00024B42">
            <w:pPr>
              <w:pStyle w:val="CH-TABLE"/>
            </w:pPr>
            <w:r w:rsidRPr="00434474">
              <w:rPr>
                <w:rFonts w:hint="eastAsia"/>
              </w:rPr>
              <w:t>华东师范大学</w:t>
            </w:r>
          </w:p>
        </w:tc>
        <w:tc>
          <w:tcPr>
            <w:tcW w:w="1532"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58747217" w14:textId="77777777" w:rsidR="00434474" w:rsidRPr="005264E9" w:rsidRDefault="00434474" w:rsidP="00024B42">
            <w:pPr>
              <w:pStyle w:val="CH-TABLE"/>
            </w:pPr>
            <w:r w:rsidRPr="005264E9">
              <w:rPr>
                <w:rFonts w:hint="eastAsia"/>
              </w:rPr>
              <w:t>学</w:t>
            </w:r>
            <w:r w:rsidRPr="005264E9">
              <w:t xml:space="preserve">  </w:t>
            </w:r>
            <w:r w:rsidRPr="005264E9">
              <w:rPr>
                <w:rFonts w:hint="eastAsia"/>
              </w:rPr>
              <w:t xml:space="preserve"> </w:t>
            </w:r>
            <w:r w:rsidRPr="005264E9">
              <w:t xml:space="preserve">    </w:t>
            </w:r>
            <w:r w:rsidRPr="005264E9">
              <w:rPr>
                <w:rFonts w:hint="eastAsia"/>
              </w:rPr>
              <w:t>历</w:t>
            </w:r>
          </w:p>
        </w:tc>
        <w:tc>
          <w:tcPr>
            <w:tcW w:w="316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0649B1C7" w14:textId="724A444B" w:rsidR="00434474" w:rsidRPr="005264E9" w:rsidRDefault="00434474" w:rsidP="00024B42">
            <w:pPr>
              <w:pStyle w:val="CH-TABLE"/>
            </w:pPr>
            <w:r w:rsidRPr="00434474">
              <w:rPr>
                <w:rFonts w:hint="eastAsia"/>
              </w:rPr>
              <w:t>本科学士</w:t>
            </w:r>
          </w:p>
        </w:tc>
      </w:tr>
      <w:tr w:rsidR="00434474" w:rsidRPr="005264E9" w14:paraId="4F402A17" w14:textId="77777777" w:rsidTr="00AD4F69">
        <w:trPr>
          <w:trHeight w:hRule="exact" w:val="537"/>
          <w:jc w:val="center"/>
        </w:trPr>
        <w:tc>
          <w:tcPr>
            <w:tcW w:w="1757"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304B1C95" w14:textId="77777777" w:rsidR="00434474" w:rsidRPr="005264E9" w:rsidRDefault="00434474" w:rsidP="00024B42">
            <w:pPr>
              <w:pStyle w:val="CH-TABLE"/>
            </w:pPr>
            <w:r w:rsidRPr="005264E9">
              <w:t>所学专业</w:t>
            </w:r>
          </w:p>
        </w:tc>
        <w:tc>
          <w:tcPr>
            <w:tcW w:w="3047"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C945E9D" w14:textId="0296E27C" w:rsidR="00434474" w:rsidRPr="005264E9" w:rsidRDefault="00434474" w:rsidP="00024B42">
            <w:pPr>
              <w:pStyle w:val="CH-TABLE"/>
            </w:pPr>
            <w:r w:rsidRPr="00434474">
              <w:rPr>
                <w:rFonts w:hint="eastAsia"/>
              </w:rPr>
              <w:t>软件工程</w:t>
            </w:r>
          </w:p>
        </w:tc>
        <w:tc>
          <w:tcPr>
            <w:tcW w:w="1532"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72FE88BF" w14:textId="77777777" w:rsidR="00434474" w:rsidRPr="005264E9" w:rsidRDefault="00434474" w:rsidP="00024B42">
            <w:pPr>
              <w:pStyle w:val="CH-TABLE"/>
            </w:pPr>
            <w:r w:rsidRPr="005264E9">
              <w:t xml:space="preserve">职  </w:t>
            </w:r>
            <w:r w:rsidRPr="005264E9">
              <w:rPr>
                <w:rFonts w:hint="eastAsia"/>
              </w:rPr>
              <w:t xml:space="preserve"> </w:t>
            </w:r>
            <w:r w:rsidRPr="005264E9">
              <w:t xml:space="preserve">    务</w:t>
            </w:r>
          </w:p>
        </w:tc>
        <w:tc>
          <w:tcPr>
            <w:tcW w:w="3164"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9D0EDD1" w14:textId="2351D972" w:rsidR="00434474" w:rsidRPr="005264E9" w:rsidRDefault="00434474" w:rsidP="00024B42">
            <w:pPr>
              <w:pStyle w:val="CH-TABLE"/>
            </w:pPr>
            <w:r>
              <w:rPr>
                <w:rFonts w:hint="eastAsia"/>
              </w:rPr>
              <w:t>高级工程师</w:t>
            </w:r>
          </w:p>
        </w:tc>
      </w:tr>
      <w:tr w:rsidR="00434474" w:rsidRPr="005264E9" w14:paraId="653E189A" w14:textId="77777777" w:rsidTr="00AD4F69">
        <w:trPr>
          <w:trHeight w:hRule="exact" w:val="834"/>
          <w:jc w:val="center"/>
        </w:trPr>
        <w:tc>
          <w:tcPr>
            <w:tcW w:w="1757" w:type="dxa"/>
            <w:tcBorders>
              <w:top w:val="single" w:sz="6" w:space="0" w:color="000000"/>
              <w:left w:val="single" w:sz="6" w:space="0" w:color="000000"/>
              <w:bottom w:val="single" w:sz="4" w:space="0" w:color="auto"/>
              <w:right w:val="single" w:sz="6" w:space="0" w:color="000000"/>
            </w:tcBorders>
            <w:tcMar>
              <w:left w:w="0" w:type="dxa"/>
              <w:right w:w="0" w:type="dxa"/>
            </w:tcMar>
            <w:vAlign w:val="center"/>
          </w:tcPr>
          <w:p w14:paraId="524EAF39" w14:textId="77777777" w:rsidR="00434474" w:rsidRPr="005264E9" w:rsidRDefault="00434474" w:rsidP="00024B42">
            <w:pPr>
              <w:pStyle w:val="CH-TABLE"/>
            </w:pPr>
            <w:r w:rsidRPr="005264E9">
              <w:t>擅长领域</w:t>
            </w:r>
          </w:p>
        </w:tc>
        <w:tc>
          <w:tcPr>
            <w:tcW w:w="7743" w:type="dxa"/>
            <w:gridSpan w:val="5"/>
            <w:tcBorders>
              <w:top w:val="single" w:sz="6" w:space="0" w:color="000000"/>
              <w:left w:val="single" w:sz="6" w:space="0" w:color="000000"/>
              <w:bottom w:val="single" w:sz="4" w:space="0" w:color="auto"/>
              <w:right w:val="single" w:sz="6" w:space="0" w:color="000000"/>
            </w:tcBorders>
            <w:tcMar>
              <w:left w:w="0" w:type="dxa"/>
              <w:right w:w="0" w:type="dxa"/>
            </w:tcMar>
            <w:vAlign w:val="center"/>
          </w:tcPr>
          <w:p w14:paraId="2FA4EDA8" w14:textId="7D4245BF" w:rsidR="00434474" w:rsidRPr="005264E9" w:rsidRDefault="00434474" w:rsidP="00024B42">
            <w:pPr>
              <w:pStyle w:val="CH-TABLE"/>
            </w:pPr>
            <w:r w:rsidRPr="00434474">
              <w:rPr>
                <w:rFonts w:hint="eastAsia"/>
              </w:rPr>
              <w:t>5年以上 ERP、MES、WMS 项目实施、业务咨询、项目管理、团队管理，熟悉制药、等流程行业企业的制造执行和业务流程。</w:t>
            </w:r>
          </w:p>
        </w:tc>
      </w:tr>
      <w:tr w:rsidR="00434474" w:rsidRPr="005264E9" w14:paraId="1119E088" w14:textId="77777777" w:rsidTr="00AD4F69">
        <w:trPr>
          <w:trHeight w:val="429"/>
          <w:jc w:val="center"/>
        </w:trPr>
        <w:tc>
          <w:tcPr>
            <w:tcW w:w="1757"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A42AC3B" w14:textId="77777777" w:rsidR="00434474" w:rsidRPr="005264E9" w:rsidRDefault="00434474" w:rsidP="00024B42">
            <w:pPr>
              <w:pStyle w:val="CH-TABLE"/>
            </w:pPr>
            <w:r w:rsidRPr="005264E9">
              <w:t>主要项目</w:t>
            </w:r>
            <w:r w:rsidRPr="005264E9">
              <w:rPr>
                <w:rFonts w:hint="eastAsia"/>
              </w:rPr>
              <w:t>业绩</w:t>
            </w:r>
          </w:p>
        </w:tc>
        <w:tc>
          <w:tcPr>
            <w:tcW w:w="1946" w:type="dxa"/>
            <w:tcBorders>
              <w:top w:val="single" w:sz="4" w:space="0" w:color="auto"/>
              <w:left w:val="single" w:sz="4" w:space="0" w:color="auto"/>
            </w:tcBorders>
            <w:shd w:val="clear" w:color="auto" w:fill="auto"/>
            <w:tcMar>
              <w:left w:w="0" w:type="dxa"/>
              <w:right w:w="0" w:type="dxa"/>
            </w:tcMar>
            <w:vAlign w:val="center"/>
          </w:tcPr>
          <w:p w14:paraId="0AD61693" w14:textId="6FDA688D" w:rsidR="00434474" w:rsidRPr="00434474" w:rsidRDefault="00434474" w:rsidP="00024B42">
            <w:pPr>
              <w:pStyle w:val="CH-TABLE"/>
            </w:pPr>
            <w:r w:rsidRPr="00434474">
              <w:rPr>
                <w:rFonts w:hint="eastAsia"/>
              </w:rPr>
              <w:t>2020.08-2021.01</w:t>
            </w:r>
          </w:p>
        </w:tc>
        <w:tc>
          <w:tcPr>
            <w:tcW w:w="4224" w:type="dxa"/>
            <w:gridSpan w:val="3"/>
            <w:tcBorders>
              <w:top w:val="single" w:sz="4" w:space="0" w:color="auto"/>
            </w:tcBorders>
            <w:shd w:val="clear" w:color="auto" w:fill="auto"/>
            <w:vAlign w:val="center"/>
          </w:tcPr>
          <w:p w14:paraId="522CAF49" w14:textId="28E9E947" w:rsidR="00434474" w:rsidRPr="00434474" w:rsidRDefault="00434474" w:rsidP="00024B42">
            <w:pPr>
              <w:pStyle w:val="CH-TABLE"/>
            </w:pPr>
            <w:r w:rsidRPr="00434474">
              <w:rPr>
                <w:rFonts w:hint="eastAsia"/>
              </w:rPr>
              <w:t>天士力生物 MES 项目</w:t>
            </w:r>
          </w:p>
        </w:tc>
        <w:tc>
          <w:tcPr>
            <w:tcW w:w="1573" w:type="dxa"/>
            <w:tcBorders>
              <w:top w:val="single" w:sz="4" w:space="0" w:color="auto"/>
              <w:right w:val="single" w:sz="4" w:space="0" w:color="auto"/>
            </w:tcBorders>
            <w:shd w:val="clear" w:color="auto" w:fill="auto"/>
            <w:vAlign w:val="center"/>
          </w:tcPr>
          <w:p w14:paraId="174D71F7" w14:textId="30A70C9B" w:rsidR="00434474" w:rsidRPr="00434474" w:rsidRDefault="00434474" w:rsidP="00024B42">
            <w:pPr>
              <w:pStyle w:val="CH-TABLE"/>
            </w:pPr>
            <w:r w:rsidRPr="00434474">
              <w:rPr>
                <w:rFonts w:hint="eastAsia"/>
              </w:rPr>
              <w:t>主任工程师</w:t>
            </w:r>
          </w:p>
        </w:tc>
      </w:tr>
      <w:tr w:rsidR="00434474" w:rsidRPr="005264E9" w14:paraId="565250B4"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8C7860B" w14:textId="77777777" w:rsidR="00434474" w:rsidRPr="005264E9" w:rsidRDefault="00434474" w:rsidP="00024B42">
            <w:pPr>
              <w:pStyle w:val="CH-TABLE"/>
            </w:pPr>
          </w:p>
        </w:tc>
        <w:tc>
          <w:tcPr>
            <w:tcW w:w="1946" w:type="dxa"/>
            <w:tcBorders>
              <w:left w:val="single" w:sz="4" w:space="0" w:color="auto"/>
            </w:tcBorders>
            <w:shd w:val="clear" w:color="auto" w:fill="auto"/>
            <w:tcMar>
              <w:left w:w="0" w:type="dxa"/>
              <w:right w:w="0" w:type="dxa"/>
            </w:tcMar>
            <w:vAlign w:val="center"/>
          </w:tcPr>
          <w:p w14:paraId="096E1629" w14:textId="139B588C" w:rsidR="00434474" w:rsidRPr="00434474" w:rsidRDefault="00434474" w:rsidP="00024B42">
            <w:pPr>
              <w:pStyle w:val="CH-TABLE"/>
            </w:pPr>
            <w:r w:rsidRPr="00434474">
              <w:rPr>
                <w:rFonts w:hint="eastAsia"/>
              </w:rPr>
              <w:t>2019.12~2020.08</w:t>
            </w:r>
          </w:p>
        </w:tc>
        <w:tc>
          <w:tcPr>
            <w:tcW w:w="4224" w:type="dxa"/>
            <w:gridSpan w:val="3"/>
            <w:shd w:val="clear" w:color="auto" w:fill="auto"/>
            <w:vAlign w:val="center"/>
          </w:tcPr>
          <w:p w14:paraId="5F54E548" w14:textId="49A0BC37" w:rsidR="00434474" w:rsidRPr="00434474" w:rsidRDefault="00434474" w:rsidP="00024B42">
            <w:pPr>
              <w:pStyle w:val="CH-TABLE"/>
            </w:pPr>
            <w:r w:rsidRPr="00434474">
              <w:rPr>
                <w:rFonts w:hint="eastAsia"/>
              </w:rPr>
              <w:t>北京生物制品研究所 MES 项目</w:t>
            </w:r>
          </w:p>
        </w:tc>
        <w:tc>
          <w:tcPr>
            <w:tcW w:w="1573" w:type="dxa"/>
            <w:tcBorders>
              <w:right w:val="single" w:sz="4" w:space="0" w:color="auto"/>
            </w:tcBorders>
            <w:shd w:val="clear" w:color="auto" w:fill="auto"/>
            <w:vAlign w:val="center"/>
          </w:tcPr>
          <w:p w14:paraId="56ECD272" w14:textId="36615D27" w:rsidR="00434474" w:rsidRPr="00434474" w:rsidRDefault="00434474" w:rsidP="00024B42">
            <w:pPr>
              <w:pStyle w:val="CH-TABLE"/>
            </w:pPr>
            <w:r w:rsidRPr="00434474">
              <w:rPr>
                <w:rFonts w:hint="eastAsia"/>
              </w:rPr>
              <w:t>主任工程师</w:t>
            </w:r>
          </w:p>
        </w:tc>
      </w:tr>
      <w:tr w:rsidR="00434474" w:rsidRPr="005264E9" w14:paraId="19BC7FE6"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EEEFBCF" w14:textId="77777777" w:rsidR="00434474" w:rsidRPr="005264E9" w:rsidRDefault="00434474" w:rsidP="00024B42">
            <w:pPr>
              <w:pStyle w:val="CH-TABLE"/>
            </w:pPr>
          </w:p>
        </w:tc>
        <w:tc>
          <w:tcPr>
            <w:tcW w:w="1946" w:type="dxa"/>
            <w:tcBorders>
              <w:left w:val="single" w:sz="4" w:space="0" w:color="auto"/>
            </w:tcBorders>
            <w:shd w:val="clear" w:color="auto" w:fill="auto"/>
            <w:tcMar>
              <w:left w:w="0" w:type="dxa"/>
              <w:right w:w="0" w:type="dxa"/>
            </w:tcMar>
            <w:vAlign w:val="center"/>
          </w:tcPr>
          <w:p w14:paraId="213EF5B0" w14:textId="503F6C78" w:rsidR="00434474" w:rsidRPr="00434474" w:rsidRDefault="00434474" w:rsidP="00024B42">
            <w:pPr>
              <w:pStyle w:val="CH-TABLE"/>
            </w:pPr>
            <w:r w:rsidRPr="00434474">
              <w:rPr>
                <w:rFonts w:hint="eastAsia"/>
              </w:rPr>
              <w:t>2019.12~2021.04</w:t>
            </w:r>
          </w:p>
        </w:tc>
        <w:tc>
          <w:tcPr>
            <w:tcW w:w="4224" w:type="dxa"/>
            <w:gridSpan w:val="3"/>
            <w:shd w:val="clear" w:color="auto" w:fill="auto"/>
            <w:vAlign w:val="center"/>
          </w:tcPr>
          <w:p w14:paraId="07643157" w14:textId="2C31267D" w:rsidR="00434474" w:rsidRPr="00434474" w:rsidRDefault="00434474" w:rsidP="00024B42">
            <w:pPr>
              <w:pStyle w:val="CH-TABLE"/>
            </w:pPr>
            <w:r w:rsidRPr="00434474">
              <w:rPr>
                <w:rFonts w:hint="eastAsia"/>
              </w:rPr>
              <w:t>山东睿鹰 MES 项目</w:t>
            </w:r>
          </w:p>
        </w:tc>
        <w:tc>
          <w:tcPr>
            <w:tcW w:w="1573" w:type="dxa"/>
            <w:tcBorders>
              <w:right w:val="single" w:sz="4" w:space="0" w:color="auto"/>
            </w:tcBorders>
            <w:shd w:val="clear" w:color="auto" w:fill="auto"/>
            <w:vAlign w:val="center"/>
          </w:tcPr>
          <w:p w14:paraId="29C58643" w14:textId="749E5CA7" w:rsidR="00434474" w:rsidRPr="00434474" w:rsidRDefault="00434474" w:rsidP="00024B42">
            <w:pPr>
              <w:pStyle w:val="CH-TABLE"/>
            </w:pPr>
            <w:r w:rsidRPr="00434474">
              <w:rPr>
                <w:rFonts w:hint="eastAsia"/>
              </w:rPr>
              <w:t>项目经理</w:t>
            </w:r>
          </w:p>
        </w:tc>
      </w:tr>
      <w:tr w:rsidR="00434474" w:rsidRPr="005264E9" w14:paraId="225BB650"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F835FF0" w14:textId="77777777" w:rsidR="00434474" w:rsidRPr="005264E9" w:rsidRDefault="00434474" w:rsidP="00024B42">
            <w:pPr>
              <w:pStyle w:val="CH-TABLE"/>
            </w:pPr>
          </w:p>
        </w:tc>
        <w:tc>
          <w:tcPr>
            <w:tcW w:w="1946" w:type="dxa"/>
            <w:tcBorders>
              <w:left w:val="single" w:sz="4" w:space="0" w:color="auto"/>
            </w:tcBorders>
            <w:shd w:val="clear" w:color="auto" w:fill="auto"/>
            <w:tcMar>
              <w:left w:w="0" w:type="dxa"/>
              <w:right w:w="0" w:type="dxa"/>
            </w:tcMar>
            <w:vAlign w:val="center"/>
          </w:tcPr>
          <w:p w14:paraId="1E045BAC" w14:textId="7A556B4D" w:rsidR="00434474" w:rsidRPr="00434474" w:rsidRDefault="00434474" w:rsidP="00024B42">
            <w:pPr>
              <w:pStyle w:val="CH-TABLE"/>
            </w:pPr>
            <w:r w:rsidRPr="00434474">
              <w:rPr>
                <w:rFonts w:hint="eastAsia"/>
              </w:rPr>
              <w:t>2019.08~2020.01</w:t>
            </w:r>
          </w:p>
        </w:tc>
        <w:tc>
          <w:tcPr>
            <w:tcW w:w="4224" w:type="dxa"/>
            <w:gridSpan w:val="3"/>
            <w:shd w:val="clear" w:color="auto" w:fill="auto"/>
            <w:vAlign w:val="center"/>
          </w:tcPr>
          <w:p w14:paraId="283D951A" w14:textId="3A0253E5" w:rsidR="00434474" w:rsidRPr="00434474" w:rsidRDefault="00434474" w:rsidP="00024B42">
            <w:pPr>
              <w:pStyle w:val="CH-TABLE"/>
            </w:pPr>
            <w:r w:rsidRPr="00434474">
              <w:rPr>
                <w:rFonts w:hint="eastAsia"/>
              </w:rPr>
              <w:t>江苏扬子江海浪 MES 项目</w:t>
            </w:r>
          </w:p>
        </w:tc>
        <w:tc>
          <w:tcPr>
            <w:tcW w:w="1573" w:type="dxa"/>
            <w:tcBorders>
              <w:right w:val="single" w:sz="4" w:space="0" w:color="auto"/>
            </w:tcBorders>
            <w:shd w:val="clear" w:color="auto" w:fill="auto"/>
            <w:vAlign w:val="center"/>
          </w:tcPr>
          <w:p w14:paraId="5D8DC216" w14:textId="065959D4" w:rsidR="00434474" w:rsidRPr="00434474" w:rsidRDefault="00434474" w:rsidP="00024B42">
            <w:pPr>
              <w:pStyle w:val="CH-TABLE"/>
            </w:pPr>
            <w:r w:rsidRPr="00434474">
              <w:rPr>
                <w:rFonts w:hint="eastAsia"/>
              </w:rPr>
              <w:t>项目经理</w:t>
            </w:r>
          </w:p>
        </w:tc>
      </w:tr>
      <w:tr w:rsidR="00434474" w:rsidRPr="005264E9" w14:paraId="052BC122"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36DD941" w14:textId="77777777" w:rsidR="00434474" w:rsidRPr="005264E9" w:rsidRDefault="00434474" w:rsidP="00024B42">
            <w:pPr>
              <w:pStyle w:val="CH-TABLE"/>
            </w:pPr>
          </w:p>
        </w:tc>
        <w:tc>
          <w:tcPr>
            <w:tcW w:w="1946" w:type="dxa"/>
            <w:tcBorders>
              <w:left w:val="single" w:sz="4" w:space="0" w:color="auto"/>
            </w:tcBorders>
            <w:shd w:val="clear" w:color="auto" w:fill="auto"/>
            <w:tcMar>
              <w:left w:w="0" w:type="dxa"/>
              <w:right w:w="0" w:type="dxa"/>
            </w:tcMar>
            <w:vAlign w:val="center"/>
          </w:tcPr>
          <w:p w14:paraId="18346350" w14:textId="2CD7C121" w:rsidR="00434474" w:rsidRPr="00434474" w:rsidRDefault="00434474" w:rsidP="00024B42">
            <w:pPr>
              <w:pStyle w:val="CH-TABLE"/>
            </w:pPr>
            <w:r w:rsidRPr="00434474">
              <w:rPr>
                <w:rFonts w:hint="eastAsia"/>
              </w:rPr>
              <w:t>2019.06~2019.10</w:t>
            </w:r>
          </w:p>
        </w:tc>
        <w:tc>
          <w:tcPr>
            <w:tcW w:w="4224" w:type="dxa"/>
            <w:gridSpan w:val="3"/>
            <w:shd w:val="clear" w:color="auto" w:fill="auto"/>
            <w:vAlign w:val="center"/>
          </w:tcPr>
          <w:p w14:paraId="2CD2BF97" w14:textId="6C18E1C8" w:rsidR="00434474" w:rsidRPr="00434474" w:rsidRDefault="00434474" w:rsidP="00024B42">
            <w:pPr>
              <w:pStyle w:val="CH-TABLE"/>
            </w:pPr>
            <w:r w:rsidRPr="00434474">
              <w:rPr>
                <w:rFonts w:hint="eastAsia"/>
              </w:rPr>
              <w:t>新疆凯赛乌苏 MES 项目</w:t>
            </w:r>
          </w:p>
        </w:tc>
        <w:tc>
          <w:tcPr>
            <w:tcW w:w="1573" w:type="dxa"/>
            <w:tcBorders>
              <w:right w:val="single" w:sz="4" w:space="0" w:color="auto"/>
            </w:tcBorders>
            <w:shd w:val="clear" w:color="auto" w:fill="auto"/>
            <w:vAlign w:val="center"/>
          </w:tcPr>
          <w:p w14:paraId="2C0CE14B" w14:textId="119AAAD9" w:rsidR="00434474" w:rsidRPr="00434474" w:rsidRDefault="00434474" w:rsidP="00024B42">
            <w:pPr>
              <w:pStyle w:val="CH-TABLE"/>
            </w:pPr>
            <w:r w:rsidRPr="00434474">
              <w:rPr>
                <w:rFonts w:hint="eastAsia"/>
              </w:rPr>
              <w:t>主任工程师</w:t>
            </w:r>
          </w:p>
        </w:tc>
      </w:tr>
      <w:tr w:rsidR="00434474" w:rsidRPr="005264E9" w14:paraId="069635EB"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A9CE261" w14:textId="77777777" w:rsidR="00434474" w:rsidRPr="005264E9" w:rsidRDefault="00434474" w:rsidP="00024B42">
            <w:pPr>
              <w:pStyle w:val="CH-TABLE"/>
            </w:pPr>
          </w:p>
        </w:tc>
        <w:tc>
          <w:tcPr>
            <w:tcW w:w="1946" w:type="dxa"/>
            <w:tcBorders>
              <w:left w:val="single" w:sz="4" w:space="0" w:color="auto"/>
            </w:tcBorders>
            <w:shd w:val="clear" w:color="auto" w:fill="auto"/>
            <w:tcMar>
              <w:left w:w="0" w:type="dxa"/>
              <w:right w:w="0" w:type="dxa"/>
            </w:tcMar>
            <w:vAlign w:val="center"/>
          </w:tcPr>
          <w:p w14:paraId="6FA5A9CF" w14:textId="7598FD9A" w:rsidR="00434474" w:rsidRPr="00434474" w:rsidRDefault="00434474" w:rsidP="00024B42">
            <w:pPr>
              <w:pStyle w:val="CH-TABLE"/>
            </w:pPr>
            <w:r w:rsidRPr="00434474">
              <w:rPr>
                <w:rFonts w:hint="eastAsia"/>
              </w:rPr>
              <w:t>2019.04~2019.10</w:t>
            </w:r>
          </w:p>
        </w:tc>
        <w:tc>
          <w:tcPr>
            <w:tcW w:w="4224" w:type="dxa"/>
            <w:gridSpan w:val="3"/>
            <w:shd w:val="clear" w:color="auto" w:fill="auto"/>
            <w:vAlign w:val="center"/>
          </w:tcPr>
          <w:p w14:paraId="41704CBB" w14:textId="0945F4AF" w:rsidR="00434474" w:rsidRPr="00434474" w:rsidRDefault="00434474" w:rsidP="00024B42">
            <w:pPr>
              <w:pStyle w:val="CH-TABLE"/>
            </w:pPr>
            <w:r w:rsidRPr="00434474">
              <w:rPr>
                <w:rFonts w:hint="eastAsia"/>
              </w:rPr>
              <w:t>云南白药 MES 项目</w:t>
            </w:r>
          </w:p>
        </w:tc>
        <w:tc>
          <w:tcPr>
            <w:tcW w:w="1573" w:type="dxa"/>
            <w:tcBorders>
              <w:right w:val="single" w:sz="4" w:space="0" w:color="auto"/>
            </w:tcBorders>
            <w:shd w:val="clear" w:color="auto" w:fill="auto"/>
            <w:vAlign w:val="center"/>
          </w:tcPr>
          <w:p w14:paraId="0C3C7662" w14:textId="5BC89B3D" w:rsidR="00434474" w:rsidRPr="00434474" w:rsidRDefault="00434474" w:rsidP="00024B42">
            <w:pPr>
              <w:pStyle w:val="CH-TABLE"/>
            </w:pPr>
            <w:r w:rsidRPr="00434474">
              <w:rPr>
                <w:rFonts w:hint="eastAsia"/>
              </w:rPr>
              <w:t>主任工程师</w:t>
            </w:r>
          </w:p>
        </w:tc>
      </w:tr>
      <w:tr w:rsidR="00434474" w:rsidRPr="005264E9" w14:paraId="7A53F376"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B9F2135" w14:textId="77777777" w:rsidR="00434474" w:rsidRPr="005264E9" w:rsidRDefault="00434474" w:rsidP="00024B42">
            <w:pPr>
              <w:pStyle w:val="CH-TABLE"/>
            </w:pPr>
          </w:p>
        </w:tc>
        <w:tc>
          <w:tcPr>
            <w:tcW w:w="1946" w:type="dxa"/>
            <w:tcBorders>
              <w:left w:val="single" w:sz="4" w:space="0" w:color="auto"/>
            </w:tcBorders>
            <w:shd w:val="clear" w:color="auto" w:fill="auto"/>
            <w:tcMar>
              <w:left w:w="0" w:type="dxa"/>
              <w:right w:w="0" w:type="dxa"/>
            </w:tcMar>
            <w:vAlign w:val="center"/>
          </w:tcPr>
          <w:p w14:paraId="32C9C7DF" w14:textId="39F85FCF" w:rsidR="00434474" w:rsidRPr="00434474" w:rsidRDefault="00434474" w:rsidP="00024B42">
            <w:pPr>
              <w:pStyle w:val="CH-TABLE"/>
            </w:pPr>
            <w:r w:rsidRPr="00434474">
              <w:rPr>
                <w:rFonts w:hint="eastAsia"/>
              </w:rPr>
              <w:t>2018.11~2019.03</w:t>
            </w:r>
          </w:p>
        </w:tc>
        <w:tc>
          <w:tcPr>
            <w:tcW w:w="4224" w:type="dxa"/>
            <w:gridSpan w:val="3"/>
            <w:shd w:val="clear" w:color="auto" w:fill="auto"/>
            <w:vAlign w:val="center"/>
          </w:tcPr>
          <w:p w14:paraId="020572C8" w14:textId="08804A37" w:rsidR="00434474" w:rsidRPr="00434474" w:rsidRDefault="00434474" w:rsidP="00024B42">
            <w:pPr>
              <w:pStyle w:val="CH-TABLE"/>
            </w:pPr>
            <w:r w:rsidRPr="00434474">
              <w:rPr>
                <w:rFonts w:hint="eastAsia"/>
              </w:rPr>
              <w:t>宜昌人福 WMS 项目</w:t>
            </w:r>
          </w:p>
        </w:tc>
        <w:tc>
          <w:tcPr>
            <w:tcW w:w="1573" w:type="dxa"/>
            <w:tcBorders>
              <w:right w:val="single" w:sz="4" w:space="0" w:color="auto"/>
            </w:tcBorders>
            <w:shd w:val="clear" w:color="auto" w:fill="auto"/>
            <w:vAlign w:val="center"/>
          </w:tcPr>
          <w:p w14:paraId="2611220C" w14:textId="3CABD46E" w:rsidR="00434474" w:rsidRPr="00434474" w:rsidRDefault="00434474" w:rsidP="00024B42">
            <w:pPr>
              <w:pStyle w:val="CH-TABLE"/>
            </w:pPr>
            <w:r w:rsidRPr="00434474">
              <w:rPr>
                <w:rFonts w:hint="eastAsia"/>
              </w:rPr>
              <w:t>高级工程师</w:t>
            </w:r>
          </w:p>
        </w:tc>
      </w:tr>
      <w:tr w:rsidR="00434474" w:rsidRPr="005264E9" w14:paraId="48A838E8"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1AFE331" w14:textId="77777777" w:rsidR="00434474" w:rsidRPr="005264E9" w:rsidRDefault="00434474" w:rsidP="00024B42">
            <w:pPr>
              <w:pStyle w:val="CH-TABLE"/>
            </w:pPr>
          </w:p>
        </w:tc>
        <w:tc>
          <w:tcPr>
            <w:tcW w:w="1946" w:type="dxa"/>
            <w:tcBorders>
              <w:left w:val="single" w:sz="4" w:space="0" w:color="auto"/>
            </w:tcBorders>
            <w:shd w:val="clear" w:color="auto" w:fill="auto"/>
            <w:tcMar>
              <w:left w:w="0" w:type="dxa"/>
              <w:right w:w="0" w:type="dxa"/>
            </w:tcMar>
            <w:vAlign w:val="center"/>
          </w:tcPr>
          <w:p w14:paraId="53AB82E0" w14:textId="27015F7F" w:rsidR="00434474" w:rsidRPr="00434474" w:rsidRDefault="00434474" w:rsidP="00024B42">
            <w:pPr>
              <w:pStyle w:val="CH-TABLE"/>
            </w:pPr>
            <w:r w:rsidRPr="00434474">
              <w:rPr>
                <w:rFonts w:hint="eastAsia"/>
              </w:rPr>
              <w:t>2018.08~2018.10</w:t>
            </w:r>
          </w:p>
        </w:tc>
        <w:tc>
          <w:tcPr>
            <w:tcW w:w="4224" w:type="dxa"/>
            <w:gridSpan w:val="3"/>
            <w:shd w:val="clear" w:color="auto" w:fill="auto"/>
            <w:vAlign w:val="center"/>
          </w:tcPr>
          <w:p w14:paraId="75C8AE6E" w14:textId="7AB95550" w:rsidR="00434474" w:rsidRPr="00434474" w:rsidRDefault="00434474" w:rsidP="00024B42">
            <w:pPr>
              <w:pStyle w:val="CH-TABLE"/>
            </w:pPr>
            <w:r w:rsidRPr="00434474">
              <w:rPr>
                <w:rFonts w:hint="eastAsia"/>
              </w:rPr>
              <w:t>山东科源制药 WMS 项目</w:t>
            </w:r>
          </w:p>
        </w:tc>
        <w:tc>
          <w:tcPr>
            <w:tcW w:w="1573" w:type="dxa"/>
            <w:tcBorders>
              <w:right w:val="single" w:sz="4" w:space="0" w:color="auto"/>
            </w:tcBorders>
            <w:shd w:val="clear" w:color="auto" w:fill="auto"/>
            <w:vAlign w:val="center"/>
          </w:tcPr>
          <w:p w14:paraId="2ED8A7C0" w14:textId="330AD786" w:rsidR="00434474" w:rsidRPr="00434474" w:rsidRDefault="00434474" w:rsidP="00024B42">
            <w:pPr>
              <w:pStyle w:val="CH-TABLE"/>
            </w:pPr>
            <w:r w:rsidRPr="00434474">
              <w:rPr>
                <w:rFonts w:hint="eastAsia"/>
              </w:rPr>
              <w:t>高级工程师</w:t>
            </w:r>
          </w:p>
        </w:tc>
      </w:tr>
      <w:tr w:rsidR="00434474" w:rsidRPr="005264E9" w14:paraId="7192A2C4"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89BF30C" w14:textId="77777777" w:rsidR="00434474" w:rsidRPr="005264E9" w:rsidRDefault="00434474" w:rsidP="00024B42">
            <w:pPr>
              <w:pStyle w:val="CH-TABLE"/>
            </w:pPr>
          </w:p>
        </w:tc>
        <w:tc>
          <w:tcPr>
            <w:tcW w:w="1946" w:type="dxa"/>
            <w:tcBorders>
              <w:left w:val="single" w:sz="4" w:space="0" w:color="auto"/>
            </w:tcBorders>
            <w:shd w:val="clear" w:color="auto" w:fill="auto"/>
            <w:tcMar>
              <w:left w:w="0" w:type="dxa"/>
              <w:right w:w="0" w:type="dxa"/>
            </w:tcMar>
            <w:vAlign w:val="center"/>
          </w:tcPr>
          <w:p w14:paraId="11C7FA3D" w14:textId="41FAF417" w:rsidR="00434474" w:rsidRPr="00434474" w:rsidRDefault="00434474" w:rsidP="00024B42">
            <w:pPr>
              <w:pStyle w:val="CH-TABLE"/>
            </w:pPr>
            <w:r w:rsidRPr="00434474">
              <w:rPr>
                <w:rFonts w:hint="eastAsia"/>
              </w:rPr>
              <w:t>2018.01~2018.07</w:t>
            </w:r>
          </w:p>
        </w:tc>
        <w:tc>
          <w:tcPr>
            <w:tcW w:w="4224" w:type="dxa"/>
            <w:gridSpan w:val="3"/>
            <w:shd w:val="clear" w:color="auto" w:fill="auto"/>
            <w:vAlign w:val="center"/>
          </w:tcPr>
          <w:p w14:paraId="3FD7B8C6" w14:textId="5372E9F9" w:rsidR="00434474" w:rsidRPr="00434474" w:rsidRDefault="00434474" w:rsidP="00024B42">
            <w:pPr>
              <w:pStyle w:val="CH-TABLE"/>
            </w:pPr>
            <w:r w:rsidRPr="00434474">
              <w:rPr>
                <w:rFonts w:hint="eastAsia"/>
              </w:rPr>
              <w:t>上海家化 MES 项目</w:t>
            </w:r>
          </w:p>
        </w:tc>
        <w:tc>
          <w:tcPr>
            <w:tcW w:w="1573" w:type="dxa"/>
            <w:tcBorders>
              <w:right w:val="single" w:sz="4" w:space="0" w:color="auto"/>
            </w:tcBorders>
            <w:shd w:val="clear" w:color="auto" w:fill="auto"/>
            <w:vAlign w:val="center"/>
          </w:tcPr>
          <w:p w14:paraId="51D849C3" w14:textId="7A86EA91" w:rsidR="00434474" w:rsidRPr="00434474" w:rsidRDefault="00434474" w:rsidP="00024B42">
            <w:pPr>
              <w:pStyle w:val="CH-TABLE"/>
            </w:pPr>
            <w:r w:rsidRPr="00434474">
              <w:rPr>
                <w:rFonts w:hint="eastAsia"/>
              </w:rPr>
              <w:t>高级工程师</w:t>
            </w:r>
          </w:p>
        </w:tc>
      </w:tr>
      <w:tr w:rsidR="00434474" w:rsidRPr="005264E9" w14:paraId="517177A6"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17B2CBF" w14:textId="77777777" w:rsidR="00434474" w:rsidRPr="005264E9" w:rsidRDefault="00434474" w:rsidP="00024B42">
            <w:pPr>
              <w:pStyle w:val="CH-TABLE"/>
            </w:pPr>
          </w:p>
        </w:tc>
        <w:tc>
          <w:tcPr>
            <w:tcW w:w="1946" w:type="dxa"/>
            <w:tcBorders>
              <w:left w:val="single" w:sz="4" w:space="0" w:color="auto"/>
            </w:tcBorders>
            <w:shd w:val="clear" w:color="auto" w:fill="auto"/>
            <w:tcMar>
              <w:left w:w="0" w:type="dxa"/>
              <w:right w:w="0" w:type="dxa"/>
            </w:tcMar>
            <w:vAlign w:val="center"/>
          </w:tcPr>
          <w:p w14:paraId="0D705276" w14:textId="24E1B935" w:rsidR="00434474" w:rsidRPr="00434474" w:rsidRDefault="00434474" w:rsidP="00024B42">
            <w:pPr>
              <w:pStyle w:val="CH-TABLE"/>
            </w:pPr>
            <w:r w:rsidRPr="00434474">
              <w:rPr>
                <w:rFonts w:hint="eastAsia"/>
              </w:rPr>
              <w:t>2017.07~2017.12</w:t>
            </w:r>
          </w:p>
        </w:tc>
        <w:tc>
          <w:tcPr>
            <w:tcW w:w="4224" w:type="dxa"/>
            <w:gridSpan w:val="3"/>
            <w:shd w:val="clear" w:color="auto" w:fill="auto"/>
            <w:vAlign w:val="center"/>
          </w:tcPr>
          <w:p w14:paraId="29183FC0" w14:textId="028AFBE7" w:rsidR="00434474" w:rsidRPr="00434474" w:rsidRDefault="00434474" w:rsidP="00024B42">
            <w:pPr>
              <w:pStyle w:val="CH-TABLE"/>
            </w:pPr>
            <w:r w:rsidRPr="00434474">
              <w:rPr>
                <w:rFonts w:hint="eastAsia"/>
              </w:rPr>
              <w:t>劲酒枫林 MES 项目</w:t>
            </w:r>
          </w:p>
        </w:tc>
        <w:tc>
          <w:tcPr>
            <w:tcW w:w="1573" w:type="dxa"/>
            <w:tcBorders>
              <w:right w:val="single" w:sz="4" w:space="0" w:color="auto"/>
            </w:tcBorders>
            <w:shd w:val="clear" w:color="auto" w:fill="auto"/>
            <w:vAlign w:val="center"/>
          </w:tcPr>
          <w:p w14:paraId="22527C26" w14:textId="28EE71A2" w:rsidR="00434474" w:rsidRPr="00434474" w:rsidRDefault="00434474" w:rsidP="00024B42">
            <w:pPr>
              <w:pStyle w:val="CH-TABLE"/>
            </w:pPr>
            <w:r w:rsidRPr="00434474">
              <w:rPr>
                <w:rFonts w:hint="eastAsia"/>
              </w:rPr>
              <w:t>主任工程师</w:t>
            </w:r>
          </w:p>
        </w:tc>
      </w:tr>
      <w:tr w:rsidR="00434474" w:rsidRPr="005264E9" w14:paraId="6376EBB5" w14:textId="77777777" w:rsidTr="00AD4F69">
        <w:trPr>
          <w:trHeight w:val="429"/>
          <w:jc w:val="center"/>
        </w:trPr>
        <w:tc>
          <w:tcPr>
            <w:tcW w:w="175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907FDD7" w14:textId="77777777" w:rsidR="00434474" w:rsidRPr="005264E9" w:rsidRDefault="00434474" w:rsidP="00024B42">
            <w:pPr>
              <w:pStyle w:val="CH-TABLE"/>
            </w:pPr>
          </w:p>
        </w:tc>
        <w:tc>
          <w:tcPr>
            <w:tcW w:w="1946" w:type="dxa"/>
            <w:tcBorders>
              <w:left w:val="single" w:sz="4" w:space="0" w:color="auto"/>
              <w:bottom w:val="single" w:sz="4" w:space="0" w:color="auto"/>
            </w:tcBorders>
            <w:shd w:val="clear" w:color="auto" w:fill="auto"/>
            <w:tcMar>
              <w:left w:w="0" w:type="dxa"/>
              <w:right w:w="0" w:type="dxa"/>
            </w:tcMar>
            <w:vAlign w:val="center"/>
          </w:tcPr>
          <w:p w14:paraId="12A1CF1D" w14:textId="5E8A2DD7" w:rsidR="00434474" w:rsidRPr="00434474" w:rsidRDefault="00434474" w:rsidP="00024B42">
            <w:pPr>
              <w:pStyle w:val="CH-TABLE"/>
            </w:pPr>
            <w:r w:rsidRPr="00434474">
              <w:rPr>
                <w:rFonts w:hint="eastAsia"/>
              </w:rPr>
              <w:t>2020.08-2021.01</w:t>
            </w:r>
          </w:p>
        </w:tc>
        <w:tc>
          <w:tcPr>
            <w:tcW w:w="4224" w:type="dxa"/>
            <w:gridSpan w:val="3"/>
            <w:tcBorders>
              <w:bottom w:val="single" w:sz="4" w:space="0" w:color="auto"/>
            </w:tcBorders>
            <w:shd w:val="clear" w:color="auto" w:fill="auto"/>
            <w:vAlign w:val="center"/>
          </w:tcPr>
          <w:p w14:paraId="6493533D" w14:textId="760D87B7" w:rsidR="00434474" w:rsidRPr="00434474" w:rsidRDefault="00434474" w:rsidP="00024B42">
            <w:pPr>
              <w:pStyle w:val="CH-TABLE"/>
            </w:pPr>
            <w:r w:rsidRPr="00434474">
              <w:rPr>
                <w:rFonts w:hint="eastAsia"/>
              </w:rPr>
              <w:t>天士力生物 MES 项目</w:t>
            </w:r>
          </w:p>
        </w:tc>
        <w:tc>
          <w:tcPr>
            <w:tcW w:w="1573" w:type="dxa"/>
            <w:tcBorders>
              <w:bottom w:val="single" w:sz="4" w:space="0" w:color="auto"/>
              <w:right w:val="single" w:sz="4" w:space="0" w:color="auto"/>
            </w:tcBorders>
            <w:shd w:val="clear" w:color="auto" w:fill="auto"/>
            <w:vAlign w:val="center"/>
          </w:tcPr>
          <w:p w14:paraId="02ED44D9" w14:textId="001C65EE" w:rsidR="00434474" w:rsidRPr="00434474" w:rsidRDefault="00434474" w:rsidP="00024B42">
            <w:pPr>
              <w:pStyle w:val="CH-TABLE"/>
            </w:pPr>
            <w:r w:rsidRPr="00434474">
              <w:rPr>
                <w:rFonts w:hint="eastAsia"/>
              </w:rPr>
              <w:t>主任工程师</w:t>
            </w:r>
          </w:p>
        </w:tc>
      </w:tr>
    </w:tbl>
    <w:p w14:paraId="23B59713" w14:textId="03806FEE" w:rsidR="006553AC" w:rsidRPr="006553AC" w:rsidRDefault="006553AC" w:rsidP="004D22F3">
      <w:pPr>
        <w:pStyle w:val="CH-H3"/>
      </w:pPr>
      <w:r>
        <w:rPr>
          <w:rFonts w:hint="eastAsia"/>
        </w:rPr>
        <w:t>验证经理</w:t>
      </w:r>
    </w:p>
    <w:tbl>
      <w:tblPr>
        <w:tblW w:w="5000" w:type="pct"/>
        <w:jc w:val="center"/>
        <w:tblCellMar>
          <w:left w:w="173" w:type="dxa"/>
          <w:right w:w="85" w:type="dxa"/>
        </w:tblCellMar>
        <w:tblLook w:val="0000" w:firstRow="0" w:lastRow="0" w:firstColumn="0" w:lastColumn="0" w:noHBand="0" w:noVBand="0"/>
      </w:tblPr>
      <w:tblGrid>
        <w:gridCol w:w="1827"/>
        <w:gridCol w:w="1907"/>
        <w:gridCol w:w="1129"/>
        <w:gridCol w:w="1623"/>
        <w:gridCol w:w="737"/>
        <w:gridCol w:w="2247"/>
      </w:tblGrid>
      <w:tr w:rsidR="001C253E" w:rsidRPr="005264E9" w14:paraId="6B07B26B" w14:textId="77777777" w:rsidTr="00AD4F69">
        <w:trPr>
          <w:trHeight w:hRule="exact" w:val="591"/>
          <w:jc w:val="center"/>
        </w:trPr>
        <w:tc>
          <w:tcPr>
            <w:tcW w:w="1774"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B26EF05" w14:textId="77777777" w:rsidR="001C253E" w:rsidRPr="005264E9" w:rsidRDefault="001C253E" w:rsidP="00024B42">
            <w:pPr>
              <w:pStyle w:val="CH-TABLE"/>
            </w:pPr>
            <w:r w:rsidRPr="005264E9">
              <w:t xml:space="preserve">姓  </w:t>
            </w:r>
            <w:r w:rsidRPr="005264E9">
              <w:rPr>
                <w:rFonts w:hint="eastAsia"/>
              </w:rPr>
              <w:t xml:space="preserve"> </w:t>
            </w:r>
            <w:r w:rsidRPr="005264E9">
              <w:t xml:space="preserve">    名</w:t>
            </w:r>
          </w:p>
        </w:tc>
        <w:tc>
          <w:tcPr>
            <w:tcW w:w="2947"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FAC7B45" w14:textId="77777777" w:rsidR="001C253E" w:rsidRPr="005264E9" w:rsidRDefault="001C253E" w:rsidP="00024B42">
            <w:pPr>
              <w:pStyle w:val="CH-TABLE"/>
            </w:pPr>
            <w:r>
              <w:rPr>
                <w:rFonts w:hint="eastAsia"/>
              </w:rPr>
              <w:t>刘晓辉</w:t>
            </w:r>
          </w:p>
        </w:tc>
        <w:tc>
          <w:tcPr>
            <w:tcW w:w="1576"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0701C17D" w14:textId="77777777" w:rsidR="001C253E" w:rsidRPr="005264E9" w:rsidRDefault="001C253E" w:rsidP="00024B42">
            <w:pPr>
              <w:pStyle w:val="CH-TABLE"/>
            </w:pPr>
            <w:r w:rsidRPr="005264E9">
              <w:t xml:space="preserve">年  </w:t>
            </w:r>
            <w:r w:rsidRPr="005264E9">
              <w:rPr>
                <w:rFonts w:hint="eastAsia"/>
              </w:rPr>
              <w:t xml:space="preserve"> </w:t>
            </w:r>
            <w:r w:rsidRPr="005264E9">
              <w:t xml:space="preserve">    龄</w:t>
            </w:r>
          </w:p>
        </w:tc>
        <w:tc>
          <w:tcPr>
            <w:tcW w:w="2896"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69688D75" w14:textId="77777777" w:rsidR="001C253E" w:rsidRPr="005264E9" w:rsidRDefault="001C253E" w:rsidP="00024B42">
            <w:pPr>
              <w:pStyle w:val="CH-TABLE"/>
            </w:pPr>
            <w:r>
              <w:t>29</w:t>
            </w:r>
          </w:p>
        </w:tc>
      </w:tr>
      <w:tr w:rsidR="001C253E" w:rsidRPr="005264E9" w14:paraId="18EC8511" w14:textId="77777777" w:rsidTr="00AD4F69">
        <w:trPr>
          <w:trHeight w:hRule="exact" w:val="559"/>
          <w:jc w:val="center"/>
        </w:trPr>
        <w:tc>
          <w:tcPr>
            <w:tcW w:w="1774"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154A8CF" w14:textId="77777777" w:rsidR="001C253E" w:rsidRPr="005264E9" w:rsidRDefault="001C253E" w:rsidP="00024B42">
            <w:pPr>
              <w:pStyle w:val="CH-TABLE"/>
            </w:pPr>
            <w:r w:rsidRPr="005264E9">
              <w:t xml:space="preserve">性  </w:t>
            </w:r>
            <w:r w:rsidRPr="005264E9">
              <w:rPr>
                <w:rFonts w:hint="eastAsia"/>
              </w:rPr>
              <w:t xml:space="preserve"> </w:t>
            </w:r>
            <w:r w:rsidRPr="005264E9">
              <w:t xml:space="preserve">    别</w:t>
            </w:r>
          </w:p>
        </w:tc>
        <w:tc>
          <w:tcPr>
            <w:tcW w:w="2947"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7DCE371" w14:textId="77777777" w:rsidR="001C253E" w:rsidRPr="005264E9" w:rsidRDefault="001C253E" w:rsidP="00024B42">
            <w:pPr>
              <w:pStyle w:val="CH-TABLE"/>
            </w:pPr>
            <w:r w:rsidRPr="005264E9">
              <w:rPr>
                <w:rFonts w:hint="eastAsia"/>
              </w:rPr>
              <w:t>男</w:t>
            </w:r>
          </w:p>
        </w:tc>
        <w:tc>
          <w:tcPr>
            <w:tcW w:w="1576"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000E4284" w14:textId="77777777" w:rsidR="001C253E" w:rsidRPr="005264E9" w:rsidRDefault="001C253E" w:rsidP="00024B42">
            <w:pPr>
              <w:pStyle w:val="CH-TABLE"/>
            </w:pPr>
            <w:r w:rsidRPr="005264E9">
              <w:t>从业年限</w:t>
            </w:r>
          </w:p>
        </w:tc>
        <w:tc>
          <w:tcPr>
            <w:tcW w:w="2896"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3E1A7AF9" w14:textId="77777777" w:rsidR="001C253E" w:rsidRPr="005264E9" w:rsidRDefault="001C253E" w:rsidP="00024B42">
            <w:pPr>
              <w:pStyle w:val="CH-TABLE"/>
            </w:pPr>
            <w:r>
              <w:rPr>
                <w:rFonts w:hint="eastAsia"/>
              </w:rPr>
              <w:t>7</w:t>
            </w:r>
            <w:r w:rsidRPr="005264E9">
              <w:rPr>
                <w:rFonts w:hint="eastAsia"/>
              </w:rPr>
              <w:t>年</w:t>
            </w:r>
          </w:p>
        </w:tc>
      </w:tr>
      <w:tr w:rsidR="001C253E" w:rsidRPr="005264E9" w14:paraId="305088BA" w14:textId="77777777" w:rsidTr="00AD4F69">
        <w:trPr>
          <w:trHeight w:hRule="exact" w:val="521"/>
          <w:jc w:val="center"/>
        </w:trPr>
        <w:tc>
          <w:tcPr>
            <w:tcW w:w="1774"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4B99FC9" w14:textId="77777777" w:rsidR="001C253E" w:rsidRPr="005264E9" w:rsidRDefault="001C253E" w:rsidP="00024B42">
            <w:pPr>
              <w:pStyle w:val="CH-TABLE"/>
            </w:pPr>
            <w:r w:rsidRPr="005264E9">
              <w:t>毕业院校</w:t>
            </w:r>
          </w:p>
        </w:tc>
        <w:tc>
          <w:tcPr>
            <w:tcW w:w="2947"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2033CE38" w14:textId="77777777" w:rsidR="001C253E" w:rsidRPr="005264E9" w:rsidRDefault="001C253E" w:rsidP="00024B42">
            <w:pPr>
              <w:pStyle w:val="CH-TABLE"/>
            </w:pPr>
            <w:r>
              <w:rPr>
                <w:rFonts w:hint="eastAsia"/>
              </w:rPr>
              <w:t>东华理工</w:t>
            </w:r>
            <w:r w:rsidRPr="005264E9">
              <w:rPr>
                <w:rFonts w:hint="eastAsia"/>
              </w:rPr>
              <w:t>大学</w:t>
            </w:r>
          </w:p>
        </w:tc>
        <w:tc>
          <w:tcPr>
            <w:tcW w:w="1576"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7E7AF8E8" w14:textId="77777777" w:rsidR="001C253E" w:rsidRPr="005264E9" w:rsidRDefault="001C253E" w:rsidP="00024B42">
            <w:pPr>
              <w:pStyle w:val="CH-TABLE"/>
            </w:pPr>
            <w:r w:rsidRPr="005264E9">
              <w:rPr>
                <w:rFonts w:hint="eastAsia"/>
              </w:rPr>
              <w:t>学</w:t>
            </w:r>
            <w:r w:rsidRPr="005264E9">
              <w:t xml:space="preserve">  </w:t>
            </w:r>
            <w:r w:rsidRPr="005264E9">
              <w:rPr>
                <w:rFonts w:hint="eastAsia"/>
              </w:rPr>
              <w:t xml:space="preserve"> </w:t>
            </w:r>
            <w:r w:rsidRPr="005264E9">
              <w:t xml:space="preserve">    </w:t>
            </w:r>
            <w:r w:rsidRPr="005264E9">
              <w:rPr>
                <w:rFonts w:hint="eastAsia"/>
              </w:rPr>
              <w:t>历</w:t>
            </w:r>
          </w:p>
        </w:tc>
        <w:tc>
          <w:tcPr>
            <w:tcW w:w="2896"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4EABCFD2" w14:textId="77777777" w:rsidR="001C253E" w:rsidRPr="005264E9" w:rsidRDefault="001C253E" w:rsidP="00024B42">
            <w:pPr>
              <w:pStyle w:val="CH-TABLE"/>
            </w:pPr>
            <w:r w:rsidRPr="005264E9">
              <w:rPr>
                <w:rFonts w:hint="eastAsia"/>
              </w:rPr>
              <w:t>本科</w:t>
            </w:r>
          </w:p>
        </w:tc>
      </w:tr>
      <w:tr w:rsidR="001C253E" w:rsidRPr="005264E9" w14:paraId="2A45FC11" w14:textId="77777777" w:rsidTr="00AD4F69">
        <w:trPr>
          <w:trHeight w:hRule="exact" w:val="537"/>
          <w:jc w:val="center"/>
        </w:trPr>
        <w:tc>
          <w:tcPr>
            <w:tcW w:w="1774"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1C9A0E74" w14:textId="77777777" w:rsidR="001C253E" w:rsidRPr="005264E9" w:rsidRDefault="001C253E" w:rsidP="00024B42">
            <w:pPr>
              <w:pStyle w:val="CH-TABLE"/>
            </w:pPr>
            <w:r w:rsidRPr="005264E9">
              <w:t>所学专业</w:t>
            </w:r>
          </w:p>
        </w:tc>
        <w:tc>
          <w:tcPr>
            <w:tcW w:w="2947"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5D294B89" w14:textId="77777777" w:rsidR="001C253E" w:rsidRPr="005264E9" w:rsidRDefault="001C253E" w:rsidP="00024B42">
            <w:pPr>
              <w:pStyle w:val="CH-TABLE"/>
            </w:pPr>
            <w:r>
              <w:rPr>
                <w:rFonts w:hint="eastAsia"/>
              </w:rPr>
              <w:t>软件工程</w:t>
            </w:r>
          </w:p>
        </w:tc>
        <w:tc>
          <w:tcPr>
            <w:tcW w:w="1576"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1443A6FB" w14:textId="77777777" w:rsidR="001C253E" w:rsidRPr="005264E9" w:rsidRDefault="001C253E" w:rsidP="00024B42">
            <w:pPr>
              <w:pStyle w:val="CH-TABLE"/>
            </w:pPr>
            <w:r w:rsidRPr="005264E9">
              <w:t xml:space="preserve">职  </w:t>
            </w:r>
            <w:r w:rsidRPr="005264E9">
              <w:rPr>
                <w:rFonts w:hint="eastAsia"/>
              </w:rPr>
              <w:t xml:space="preserve"> </w:t>
            </w:r>
            <w:r w:rsidRPr="005264E9">
              <w:t xml:space="preserve">    务</w:t>
            </w:r>
          </w:p>
        </w:tc>
        <w:tc>
          <w:tcPr>
            <w:tcW w:w="2896" w:type="dxa"/>
            <w:gridSpan w:val="2"/>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0269A75B" w14:textId="77777777" w:rsidR="001C253E" w:rsidRPr="005264E9" w:rsidRDefault="001C253E" w:rsidP="00024B42">
            <w:pPr>
              <w:pStyle w:val="CH-TABLE"/>
            </w:pPr>
            <w:r w:rsidRPr="005264E9">
              <w:t xml:space="preserve">MES </w:t>
            </w:r>
            <w:r>
              <w:rPr>
                <w:rFonts w:hint="eastAsia"/>
              </w:rPr>
              <w:t>验证</w:t>
            </w:r>
            <w:r w:rsidRPr="005264E9">
              <w:rPr>
                <w:rFonts w:hint="eastAsia"/>
              </w:rPr>
              <w:t>经理</w:t>
            </w:r>
          </w:p>
        </w:tc>
      </w:tr>
      <w:tr w:rsidR="001C253E" w:rsidRPr="005264E9" w14:paraId="1D58E4C6" w14:textId="77777777" w:rsidTr="00AD4F69">
        <w:trPr>
          <w:trHeight w:hRule="exact" w:val="501"/>
          <w:jc w:val="center"/>
        </w:trPr>
        <w:tc>
          <w:tcPr>
            <w:tcW w:w="1774" w:type="dxa"/>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59E3DFE2" w14:textId="77777777" w:rsidR="001C253E" w:rsidRPr="005264E9" w:rsidRDefault="001C253E" w:rsidP="00024B42">
            <w:pPr>
              <w:pStyle w:val="CH-TABLE"/>
            </w:pPr>
            <w:r w:rsidRPr="005264E9">
              <w:rPr>
                <w:rFonts w:hint="eastAsia"/>
              </w:rPr>
              <w:t>资格证书</w:t>
            </w:r>
          </w:p>
        </w:tc>
        <w:tc>
          <w:tcPr>
            <w:tcW w:w="7419" w:type="dxa"/>
            <w:gridSpan w:val="5"/>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1610CB6D" w14:textId="77777777" w:rsidR="001C253E" w:rsidRPr="005264E9" w:rsidRDefault="001C253E" w:rsidP="00024B42">
            <w:pPr>
              <w:pStyle w:val="CH-TABLE"/>
            </w:pPr>
            <w:r w:rsidRPr="005264E9">
              <w:t>201</w:t>
            </w:r>
            <w:r>
              <w:t>8</w:t>
            </w:r>
            <w:r w:rsidRPr="005264E9">
              <w:rPr>
                <w:rFonts w:hint="eastAsia"/>
              </w:rPr>
              <w:t xml:space="preserve"> PMP Certificate</w:t>
            </w:r>
          </w:p>
        </w:tc>
      </w:tr>
      <w:tr w:rsidR="001C253E" w:rsidRPr="005264E9" w14:paraId="000CF9A3" w14:textId="77777777" w:rsidTr="00AD4F69">
        <w:trPr>
          <w:trHeight w:hRule="exact" w:val="1221"/>
          <w:jc w:val="center"/>
        </w:trPr>
        <w:tc>
          <w:tcPr>
            <w:tcW w:w="1774" w:type="dxa"/>
            <w:tcBorders>
              <w:top w:val="single" w:sz="6" w:space="0" w:color="000000"/>
              <w:left w:val="single" w:sz="6" w:space="0" w:color="000000"/>
              <w:bottom w:val="single" w:sz="4" w:space="0" w:color="auto"/>
              <w:right w:val="single" w:sz="6" w:space="0" w:color="000000"/>
            </w:tcBorders>
            <w:tcMar>
              <w:left w:w="0" w:type="dxa"/>
              <w:right w:w="0" w:type="dxa"/>
            </w:tcMar>
            <w:vAlign w:val="center"/>
          </w:tcPr>
          <w:p w14:paraId="764D410A" w14:textId="77777777" w:rsidR="001C253E" w:rsidRPr="005264E9" w:rsidRDefault="001C253E" w:rsidP="00024B42">
            <w:pPr>
              <w:pStyle w:val="CH-TABLE"/>
            </w:pPr>
            <w:r w:rsidRPr="005264E9">
              <w:t>擅长领域</w:t>
            </w:r>
          </w:p>
        </w:tc>
        <w:tc>
          <w:tcPr>
            <w:tcW w:w="7419" w:type="dxa"/>
            <w:gridSpan w:val="5"/>
            <w:tcBorders>
              <w:top w:val="single" w:sz="6" w:space="0" w:color="000000"/>
              <w:left w:val="single" w:sz="6" w:space="0" w:color="000000"/>
              <w:bottom w:val="single" w:sz="6" w:space="0" w:color="000000"/>
              <w:right w:val="single" w:sz="6" w:space="0" w:color="000000"/>
            </w:tcBorders>
            <w:tcMar>
              <w:left w:w="0" w:type="dxa"/>
              <w:right w:w="0" w:type="dxa"/>
            </w:tcMar>
            <w:vAlign w:val="center"/>
          </w:tcPr>
          <w:p w14:paraId="0CC516EB" w14:textId="77777777" w:rsidR="001C253E" w:rsidRPr="005264E9" w:rsidRDefault="001C253E" w:rsidP="00024B42">
            <w:pPr>
              <w:pStyle w:val="CH-TABLE"/>
            </w:pPr>
            <w:r>
              <w:t>7</w:t>
            </w:r>
            <w:r w:rsidRPr="005264E9">
              <w:rPr>
                <w:rFonts w:hint="eastAsia"/>
              </w:rPr>
              <w:t>年</w:t>
            </w:r>
            <w:r>
              <w:rPr>
                <w:rFonts w:hint="eastAsia"/>
              </w:rPr>
              <w:t>制药行业</w:t>
            </w:r>
            <w:r w:rsidRPr="005264E9">
              <w:rPr>
                <w:rFonts w:hint="eastAsia"/>
              </w:rPr>
              <w:t>MES项目实施、</w:t>
            </w:r>
            <w:r>
              <w:rPr>
                <w:rFonts w:hint="eastAsia"/>
              </w:rPr>
              <w:t>项目验证、业务</w:t>
            </w:r>
            <w:r w:rsidRPr="005264E9">
              <w:rPr>
                <w:rFonts w:hint="eastAsia"/>
              </w:rPr>
              <w:t>咨询、项目管理</w:t>
            </w:r>
            <w:r>
              <w:rPr>
                <w:rFonts w:hint="eastAsia"/>
              </w:rPr>
              <w:t>等经验</w:t>
            </w:r>
            <w:r w:rsidRPr="005264E9">
              <w:rPr>
                <w:rFonts w:hint="eastAsia"/>
              </w:rPr>
              <w:t>，熟悉制药（包括生物制药）等流程行业企业的制造执行和业务流程</w:t>
            </w:r>
            <w:r>
              <w:rPr>
                <w:rFonts w:hint="eastAsia"/>
              </w:rPr>
              <w:t>，熟悉制药行业GMP法规要求，熟悉计算机化系统验证方法论，有多年验证实践经验</w:t>
            </w:r>
            <w:r w:rsidRPr="005264E9">
              <w:rPr>
                <w:rFonts w:hint="eastAsia"/>
              </w:rPr>
              <w:t>。</w:t>
            </w:r>
          </w:p>
        </w:tc>
      </w:tr>
      <w:tr w:rsidR="001C253E" w:rsidRPr="005264E9" w14:paraId="1BE7978D" w14:textId="77777777" w:rsidTr="00AD4F69">
        <w:trPr>
          <w:trHeight w:val="429"/>
          <w:jc w:val="center"/>
        </w:trPr>
        <w:tc>
          <w:tcPr>
            <w:tcW w:w="1774" w:type="dxa"/>
            <w:vMerge w:val="restart"/>
            <w:tcBorders>
              <w:top w:val="single" w:sz="4" w:space="0" w:color="auto"/>
              <w:left w:val="single" w:sz="4" w:space="0" w:color="auto"/>
              <w:right w:val="single" w:sz="6" w:space="0" w:color="000000"/>
            </w:tcBorders>
            <w:tcMar>
              <w:left w:w="0" w:type="dxa"/>
              <w:right w:w="0" w:type="dxa"/>
            </w:tcMar>
            <w:vAlign w:val="center"/>
          </w:tcPr>
          <w:p w14:paraId="0CD1818A" w14:textId="77777777" w:rsidR="001C253E" w:rsidRPr="005264E9" w:rsidRDefault="001C253E" w:rsidP="00024B42">
            <w:pPr>
              <w:pStyle w:val="CH-TABLE"/>
            </w:pPr>
            <w:r w:rsidRPr="005264E9">
              <w:t>主要项目</w:t>
            </w:r>
            <w:r w:rsidRPr="005264E9">
              <w:rPr>
                <w:rFonts w:hint="eastAsia"/>
              </w:rPr>
              <w:t>业绩</w:t>
            </w:r>
          </w:p>
        </w:tc>
        <w:tc>
          <w:tcPr>
            <w:tcW w:w="1851" w:type="dxa"/>
            <w:tcBorders>
              <w:top w:val="single" w:sz="6" w:space="0" w:color="000000"/>
              <w:left w:val="single" w:sz="6" w:space="0" w:color="000000"/>
            </w:tcBorders>
            <w:tcMar>
              <w:left w:w="0" w:type="dxa"/>
              <w:right w:w="0" w:type="dxa"/>
            </w:tcMar>
            <w:vAlign w:val="center"/>
          </w:tcPr>
          <w:p w14:paraId="5C633BC3" w14:textId="77777777" w:rsidR="001C253E" w:rsidRPr="005264E9" w:rsidRDefault="001C253E" w:rsidP="00024B42">
            <w:pPr>
              <w:pStyle w:val="CH-TABLE"/>
            </w:pPr>
            <w:r w:rsidRPr="005264E9">
              <w:t>2020.</w:t>
            </w:r>
            <w:r>
              <w:t>10</w:t>
            </w:r>
            <w:r w:rsidRPr="005264E9">
              <w:t>-</w:t>
            </w:r>
            <w:r w:rsidRPr="005264E9">
              <w:rPr>
                <w:rFonts w:hint="eastAsia"/>
              </w:rPr>
              <w:t>至今</w:t>
            </w:r>
          </w:p>
        </w:tc>
        <w:tc>
          <w:tcPr>
            <w:tcW w:w="3387" w:type="dxa"/>
            <w:gridSpan w:val="3"/>
            <w:tcBorders>
              <w:top w:val="single" w:sz="6" w:space="0" w:color="000000"/>
            </w:tcBorders>
            <w:vAlign w:val="center"/>
          </w:tcPr>
          <w:p w14:paraId="65F88AE9" w14:textId="77777777" w:rsidR="001C253E" w:rsidRPr="005264E9" w:rsidRDefault="001C253E" w:rsidP="00024B42">
            <w:pPr>
              <w:pStyle w:val="CH-TABLE"/>
            </w:pPr>
            <w:r>
              <w:rPr>
                <w:rFonts w:hint="eastAsia"/>
              </w:rPr>
              <w:t>北京民海生物</w:t>
            </w:r>
            <w:r w:rsidRPr="005264E9">
              <w:rPr>
                <w:rFonts w:hint="eastAsia"/>
              </w:rPr>
              <w:t>M</w:t>
            </w:r>
            <w:r w:rsidRPr="005264E9">
              <w:t>ES项目</w:t>
            </w:r>
          </w:p>
        </w:tc>
        <w:tc>
          <w:tcPr>
            <w:tcW w:w="2181" w:type="dxa"/>
            <w:tcBorders>
              <w:top w:val="single" w:sz="6" w:space="0" w:color="000000"/>
              <w:right w:val="single" w:sz="6" w:space="0" w:color="000000"/>
            </w:tcBorders>
            <w:vAlign w:val="center"/>
          </w:tcPr>
          <w:p w14:paraId="0AF609EE" w14:textId="77777777" w:rsidR="001C253E" w:rsidRPr="005264E9" w:rsidRDefault="001C253E" w:rsidP="00024B42">
            <w:pPr>
              <w:pStyle w:val="CH-TABLE"/>
            </w:pPr>
            <w:r>
              <w:rPr>
                <w:rFonts w:hint="eastAsia"/>
              </w:rPr>
              <w:t>验证</w:t>
            </w:r>
            <w:r w:rsidRPr="005264E9">
              <w:t>经理</w:t>
            </w:r>
          </w:p>
        </w:tc>
      </w:tr>
      <w:tr w:rsidR="001C253E" w:rsidRPr="005264E9" w14:paraId="00DE537E"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1EADB685"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093FCBEF" w14:textId="77777777" w:rsidR="001C253E" w:rsidRPr="005264E9" w:rsidRDefault="001C253E" w:rsidP="00024B42">
            <w:pPr>
              <w:pStyle w:val="CH-TABLE"/>
            </w:pPr>
            <w:r>
              <w:rPr>
                <w:rFonts w:hint="eastAsia"/>
              </w:rPr>
              <w:t>2020</w:t>
            </w:r>
            <w:r w:rsidRPr="00475ED0">
              <w:rPr>
                <w:rFonts w:hint="eastAsia"/>
              </w:rPr>
              <w:t>.</w:t>
            </w:r>
            <w:r>
              <w:t>0</w:t>
            </w:r>
            <w:r>
              <w:rPr>
                <w:rFonts w:hint="eastAsia"/>
              </w:rPr>
              <w:t>7-至今</w:t>
            </w:r>
          </w:p>
        </w:tc>
        <w:tc>
          <w:tcPr>
            <w:tcW w:w="3387" w:type="dxa"/>
            <w:gridSpan w:val="3"/>
            <w:vAlign w:val="center"/>
          </w:tcPr>
          <w:p w14:paraId="6F7F4B77" w14:textId="77777777" w:rsidR="001C253E" w:rsidRDefault="001C253E" w:rsidP="00024B42">
            <w:pPr>
              <w:pStyle w:val="CH-TABLE"/>
            </w:pPr>
            <w:r>
              <w:rPr>
                <w:rFonts w:hint="eastAsia"/>
              </w:rPr>
              <w:t>珠海泰诺麦博M</w:t>
            </w:r>
            <w:r>
              <w:t>ES</w:t>
            </w:r>
            <w:r>
              <w:rPr>
                <w:rFonts w:hint="eastAsia"/>
              </w:rPr>
              <w:t>项目</w:t>
            </w:r>
          </w:p>
        </w:tc>
        <w:tc>
          <w:tcPr>
            <w:tcW w:w="2181" w:type="dxa"/>
            <w:tcBorders>
              <w:right w:val="single" w:sz="6" w:space="0" w:color="000000"/>
            </w:tcBorders>
            <w:vAlign w:val="center"/>
          </w:tcPr>
          <w:p w14:paraId="017F048D" w14:textId="77777777" w:rsidR="001C253E" w:rsidRDefault="001C253E" w:rsidP="00024B42">
            <w:pPr>
              <w:pStyle w:val="CH-TABLE"/>
            </w:pPr>
            <w:r>
              <w:rPr>
                <w:rFonts w:hint="eastAsia"/>
              </w:rPr>
              <w:t>验证经理</w:t>
            </w:r>
          </w:p>
        </w:tc>
      </w:tr>
      <w:tr w:rsidR="001C253E" w:rsidRPr="005264E9" w14:paraId="31ACA8E2"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6C35BA13"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6430642B" w14:textId="77777777" w:rsidR="001C253E" w:rsidRPr="005264E9" w:rsidRDefault="001C253E" w:rsidP="00024B42">
            <w:pPr>
              <w:pStyle w:val="CH-TABLE"/>
            </w:pPr>
            <w:r w:rsidRPr="005264E9">
              <w:rPr>
                <w:rFonts w:hint="eastAsia"/>
              </w:rPr>
              <w:t>20</w:t>
            </w:r>
            <w:r>
              <w:t>20</w:t>
            </w:r>
            <w:r w:rsidRPr="005264E9">
              <w:rPr>
                <w:rFonts w:hint="eastAsia"/>
              </w:rPr>
              <w:t>.</w:t>
            </w:r>
            <w:r>
              <w:t>12</w:t>
            </w:r>
            <w:r w:rsidRPr="005264E9">
              <w:rPr>
                <w:rFonts w:hint="eastAsia"/>
              </w:rPr>
              <w:t>-</w:t>
            </w:r>
            <w:r>
              <w:rPr>
                <w:rFonts w:hint="eastAsia"/>
              </w:rPr>
              <w:t>至今</w:t>
            </w:r>
          </w:p>
        </w:tc>
        <w:tc>
          <w:tcPr>
            <w:tcW w:w="3387" w:type="dxa"/>
            <w:gridSpan w:val="3"/>
            <w:vAlign w:val="center"/>
          </w:tcPr>
          <w:p w14:paraId="2F7FC17B" w14:textId="77777777" w:rsidR="001C253E" w:rsidRPr="005264E9" w:rsidRDefault="001C253E" w:rsidP="00024B42">
            <w:pPr>
              <w:pStyle w:val="CH-TABLE"/>
            </w:pPr>
            <w:r>
              <w:rPr>
                <w:rFonts w:hint="eastAsia"/>
              </w:rPr>
              <w:t>深圳康泰生物</w:t>
            </w:r>
            <w:r w:rsidRPr="005264E9">
              <w:rPr>
                <w:rFonts w:hint="eastAsia"/>
              </w:rPr>
              <w:t>MES项目</w:t>
            </w:r>
          </w:p>
        </w:tc>
        <w:tc>
          <w:tcPr>
            <w:tcW w:w="2181" w:type="dxa"/>
            <w:tcBorders>
              <w:right w:val="single" w:sz="6" w:space="0" w:color="000000"/>
            </w:tcBorders>
            <w:vAlign w:val="center"/>
          </w:tcPr>
          <w:p w14:paraId="532E48D3" w14:textId="77777777" w:rsidR="001C253E" w:rsidRPr="005264E9" w:rsidRDefault="001C253E" w:rsidP="00024B42">
            <w:pPr>
              <w:pStyle w:val="CH-TABLE"/>
            </w:pPr>
            <w:r>
              <w:rPr>
                <w:rFonts w:hint="eastAsia"/>
              </w:rPr>
              <w:t>验证</w:t>
            </w:r>
            <w:r w:rsidRPr="005264E9">
              <w:rPr>
                <w:rFonts w:hint="eastAsia"/>
              </w:rPr>
              <w:t>经理</w:t>
            </w:r>
          </w:p>
        </w:tc>
      </w:tr>
      <w:tr w:rsidR="001C253E" w:rsidRPr="005264E9" w14:paraId="606A572C"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47D7C4F6"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3BABE98F" w14:textId="77777777" w:rsidR="001C253E" w:rsidRPr="005264E9" w:rsidRDefault="001C253E" w:rsidP="00024B42">
            <w:pPr>
              <w:pStyle w:val="CH-TABLE"/>
            </w:pPr>
            <w:r>
              <w:t>2021.01</w:t>
            </w:r>
            <w:r>
              <w:rPr>
                <w:rFonts w:hint="eastAsia"/>
              </w:rPr>
              <w:t>-至今</w:t>
            </w:r>
          </w:p>
        </w:tc>
        <w:tc>
          <w:tcPr>
            <w:tcW w:w="3387" w:type="dxa"/>
            <w:gridSpan w:val="3"/>
            <w:vAlign w:val="center"/>
          </w:tcPr>
          <w:p w14:paraId="4D2BE4C5" w14:textId="77777777" w:rsidR="001C253E" w:rsidRDefault="001C253E" w:rsidP="00024B42">
            <w:pPr>
              <w:pStyle w:val="CH-TABLE"/>
            </w:pPr>
            <w:r>
              <w:rPr>
                <w:rFonts w:hint="eastAsia"/>
              </w:rPr>
              <w:t>上药集团(本溪)北方药业MES项目</w:t>
            </w:r>
          </w:p>
        </w:tc>
        <w:tc>
          <w:tcPr>
            <w:tcW w:w="2181" w:type="dxa"/>
            <w:tcBorders>
              <w:right w:val="single" w:sz="6" w:space="0" w:color="000000"/>
            </w:tcBorders>
            <w:vAlign w:val="center"/>
          </w:tcPr>
          <w:p w14:paraId="27F440E5" w14:textId="77777777" w:rsidR="001C253E" w:rsidRDefault="001C253E" w:rsidP="00024B42">
            <w:pPr>
              <w:pStyle w:val="CH-TABLE"/>
            </w:pPr>
            <w:r>
              <w:rPr>
                <w:rFonts w:hint="eastAsia"/>
              </w:rPr>
              <w:t>验证经理</w:t>
            </w:r>
          </w:p>
        </w:tc>
      </w:tr>
      <w:tr w:rsidR="001C253E" w:rsidRPr="005264E9" w14:paraId="1C128914"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6A9F25D9"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767BE120" w14:textId="77777777" w:rsidR="001C253E" w:rsidRPr="005264E9" w:rsidRDefault="001C253E" w:rsidP="00024B42">
            <w:pPr>
              <w:pStyle w:val="CH-TABLE"/>
            </w:pPr>
            <w:r w:rsidRPr="005264E9">
              <w:rPr>
                <w:rFonts w:hint="eastAsia"/>
              </w:rPr>
              <w:t>20</w:t>
            </w:r>
            <w:r>
              <w:t>19</w:t>
            </w:r>
            <w:r w:rsidRPr="005264E9">
              <w:rPr>
                <w:rFonts w:hint="eastAsia"/>
              </w:rPr>
              <w:t>.</w:t>
            </w:r>
            <w:r>
              <w:t>11</w:t>
            </w:r>
            <w:r w:rsidRPr="005264E9">
              <w:rPr>
                <w:rFonts w:hint="eastAsia"/>
              </w:rPr>
              <w:t>-</w:t>
            </w:r>
            <w:r w:rsidRPr="005264E9">
              <w:t>20</w:t>
            </w:r>
            <w:r>
              <w:t>20</w:t>
            </w:r>
            <w:r w:rsidRPr="005264E9">
              <w:t>.</w:t>
            </w:r>
            <w:r>
              <w:t>10</w:t>
            </w:r>
          </w:p>
        </w:tc>
        <w:tc>
          <w:tcPr>
            <w:tcW w:w="3387" w:type="dxa"/>
            <w:gridSpan w:val="3"/>
            <w:vAlign w:val="center"/>
          </w:tcPr>
          <w:p w14:paraId="09788D07" w14:textId="77777777" w:rsidR="001C253E" w:rsidRPr="005264E9" w:rsidRDefault="001C253E" w:rsidP="00024B42">
            <w:pPr>
              <w:pStyle w:val="CH-TABLE"/>
            </w:pPr>
            <w:r>
              <w:rPr>
                <w:rFonts w:hint="eastAsia"/>
              </w:rPr>
              <w:t>北京生物制品研究所MES项目</w:t>
            </w:r>
          </w:p>
        </w:tc>
        <w:tc>
          <w:tcPr>
            <w:tcW w:w="2181" w:type="dxa"/>
            <w:tcBorders>
              <w:right w:val="single" w:sz="6" w:space="0" w:color="000000"/>
            </w:tcBorders>
            <w:vAlign w:val="center"/>
          </w:tcPr>
          <w:p w14:paraId="70C6F784" w14:textId="77777777" w:rsidR="001C253E" w:rsidRPr="005264E9" w:rsidRDefault="001C253E" w:rsidP="00024B42">
            <w:pPr>
              <w:pStyle w:val="CH-TABLE"/>
            </w:pPr>
            <w:r>
              <w:rPr>
                <w:rFonts w:hint="eastAsia"/>
              </w:rPr>
              <w:t>现场</w:t>
            </w:r>
            <w:r w:rsidRPr="005264E9">
              <w:rPr>
                <w:rFonts w:hint="eastAsia"/>
              </w:rPr>
              <w:t>经理</w:t>
            </w:r>
            <w:r>
              <w:rPr>
                <w:rFonts w:hint="eastAsia"/>
              </w:rPr>
              <w:t>/验证经理</w:t>
            </w:r>
          </w:p>
        </w:tc>
      </w:tr>
      <w:tr w:rsidR="001C253E" w:rsidRPr="005264E9" w14:paraId="24D11562"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0E217D24"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35CA7C62" w14:textId="77777777" w:rsidR="001C253E" w:rsidRPr="005264E9" w:rsidRDefault="001C253E" w:rsidP="00024B42">
            <w:pPr>
              <w:pStyle w:val="CH-TABLE"/>
            </w:pPr>
            <w:r w:rsidRPr="005264E9">
              <w:rPr>
                <w:rFonts w:hint="eastAsia"/>
              </w:rPr>
              <w:t>201</w:t>
            </w:r>
            <w:r>
              <w:t>9</w:t>
            </w:r>
            <w:r w:rsidRPr="005264E9">
              <w:rPr>
                <w:rFonts w:hint="eastAsia"/>
              </w:rPr>
              <w:t>.</w:t>
            </w:r>
            <w:r>
              <w:t>12</w:t>
            </w:r>
            <w:r w:rsidRPr="005264E9">
              <w:rPr>
                <w:rFonts w:hint="eastAsia"/>
              </w:rPr>
              <w:t>-</w:t>
            </w:r>
            <w:r>
              <w:rPr>
                <w:rFonts w:hint="eastAsia"/>
              </w:rPr>
              <w:t>至今</w:t>
            </w:r>
          </w:p>
        </w:tc>
        <w:tc>
          <w:tcPr>
            <w:tcW w:w="3387" w:type="dxa"/>
            <w:gridSpan w:val="3"/>
            <w:vAlign w:val="center"/>
          </w:tcPr>
          <w:p w14:paraId="34129F2F" w14:textId="77777777" w:rsidR="001C253E" w:rsidRPr="005264E9" w:rsidRDefault="001C253E" w:rsidP="00024B42">
            <w:pPr>
              <w:pStyle w:val="CH-TABLE"/>
            </w:pPr>
            <w:r>
              <w:rPr>
                <w:rFonts w:hint="eastAsia"/>
              </w:rPr>
              <w:t>宜昌人福药业</w:t>
            </w:r>
            <w:r w:rsidRPr="005264E9">
              <w:rPr>
                <w:rFonts w:hint="eastAsia"/>
              </w:rPr>
              <w:t>MES项目</w:t>
            </w:r>
          </w:p>
        </w:tc>
        <w:tc>
          <w:tcPr>
            <w:tcW w:w="2181" w:type="dxa"/>
            <w:tcBorders>
              <w:right w:val="single" w:sz="6" w:space="0" w:color="000000"/>
            </w:tcBorders>
            <w:vAlign w:val="center"/>
          </w:tcPr>
          <w:p w14:paraId="497190E9" w14:textId="77777777" w:rsidR="001C253E" w:rsidRPr="005264E9" w:rsidRDefault="001C253E" w:rsidP="00024B42">
            <w:pPr>
              <w:pStyle w:val="CH-TABLE"/>
            </w:pPr>
            <w:r>
              <w:rPr>
                <w:rFonts w:hint="eastAsia"/>
              </w:rPr>
              <w:t>验证经理</w:t>
            </w:r>
          </w:p>
        </w:tc>
      </w:tr>
      <w:tr w:rsidR="001C253E" w:rsidRPr="005264E9" w14:paraId="4B0A1EAE"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042E292C"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79EE24EB" w14:textId="77777777" w:rsidR="001C253E" w:rsidRPr="005264E9" w:rsidRDefault="001C253E" w:rsidP="00024B42">
            <w:pPr>
              <w:pStyle w:val="CH-TABLE"/>
            </w:pPr>
            <w:r w:rsidRPr="005264E9">
              <w:t>201</w:t>
            </w:r>
            <w:r>
              <w:t>8</w:t>
            </w:r>
            <w:r w:rsidRPr="005264E9">
              <w:t>.0</w:t>
            </w:r>
            <w:r>
              <w:t>7</w:t>
            </w:r>
            <w:r w:rsidRPr="005264E9">
              <w:t>-201</w:t>
            </w:r>
            <w:r>
              <w:t>8</w:t>
            </w:r>
            <w:r w:rsidRPr="005264E9">
              <w:t>.12</w:t>
            </w:r>
          </w:p>
        </w:tc>
        <w:tc>
          <w:tcPr>
            <w:tcW w:w="3387" w:type="dxa"/>
            <w:gridSpan w:val="3"/>
            <w:vAlign w:val="center"/>
          </w:tcPr>
          <w:p w14:paraId="400B4475" w14:textId="77777777" w:rsidR="001C253E" w:rsidRPr="005264E9" w:rsidRDefault="001C253E" w:rsidP="00024B42">
            <w:pPr>
              <w:pStyle w:val="CH-TABLE"/>
            </w:pPr>
            <w:r>
              <w:rPr>
                <w:rFonts w:hint="eastAsia"/>
              </w:rPr>
              <w:t>宜昌人福药业WMS项目</w:t>
            </w:r>
          </w:p>
        </w:tc>
        <w:tc>
          <w:tcPr>
            <w:tcW w:w="2181" w:type="dxa"/>
            <w:tcBorders>
              <w:right w:val="single" w:sz="6" w:space="0" w:color="000000"/>
            </w:tcBorders>
            <w:vAlign w:val="center"/>
          </w:tcPr>
          <w:p w14:paraId="0B4E045D" w14:textId="77777777" w:rsidR="001C253E" w:rsidRPr="005264E9" w:rsidRDefault="001C253E" w:rsidP="00024B42">
            <w:pPr>
              <w:pStyle w:val="CH-TABLE"/>
            </w:pPr>
            <w:r>
              <w:rPr>
                <w:rFonts w:hint="eastAsia"/>
              </w:rPr>
              <w:t>验证经理</w:t>
            </w:r>
          </w:p>
        </w:tc>
      </w:tr>
      <w:tr w:rsidR="001C253E" w:rsidRPr="005264E9" w14:paraId="10DEA8C7"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5E47CA35"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03253AA9" w14:textId="77777777" w:rsidR="001C253E" w:rsidRPr="005264E9" w:rsidRDefault="001C253E" w:rsidP="00024B42">
            <w:pPr>
              <w:pStyle w:val="CH-TABLE"/>
            </w:pPr>
            <w:r w:rsidRPr="005264E9">
              <w:t>201</w:t>
            </w:r>
            <w:r>
              <w:t>9</w:t>
            </w:r>
            <w:r w:rsidRPr="005264E9">
              <w:t>.0</w:t>
            </w:r>
            <w:r>
              <w:t>5</w:t>
            </w:r>
            <w:r w:rsidRPr="005264E9">
              <w:t>-20</w:t>
            </w:r>
            <w:r>
              <w:t>20</w:t>
            </w:r>
            <w:r w:rsidRPr="005264E9">
              <w:t>.</w:t>
            </w:r>
            <w:r>
              <w:t>04</w:t>
            </w:r>
          </w:p>
        </w:tc>
        <w:tc>
          <w:tcPr>
            <w:tcW w:w="3387" w:type="dxa"/>
            <w:gridSpan w:val="3"/>
            <w:vAlign w:val="center"/>
          </w:tcPr>
          <w:p w14:paraId="46480BFC" w14:textId="77777777" w:rsidR="001C253E" w:rsidRPr="005264E9" w:rsidRDefault="001C253E" w:rsidP="00024B42">
            <w:pPr>
              <w:pStyle w:val="CH-TABLE"/>
            </w:pPr>
            <w:r>
              <w:rPr>
                <w:rFonts w:hint="eastAsia"/>
              </w:rPr>
              <w:t>北京同仁堂MES&amp;SCADA项目</w:t>
            </w:r>
          </w:p>
        </w:tc>
        <w:tc>
          <w:tcPr>
            <w:tcW w:w="2181" w:type="dxa"/>
            <w:tcBorders>
              <w:right w:val="single" w:sz="6" w:space="0" w:color="000000"/>
            </w:tcBorders>
            <w:vAlign w:val="center"/>
          </w:tcPr>
          <w:p w14:paraId="55008AEE" w14:textId="77777777" w:rsidR="001C253E" w:rsidRPr="005264E9" w:rsidRDefault="001C253E" w:rsidP="00024B42">
            <w:pPr>
              <w:pStyle w:val="CH-TABLE"/>
            </w:pPr>
            <w:r>
              <w:rPr>
                <w:rFonts w:hint="eastAsia"/>
              </w:rPr>
              <w:t>现场经理</w:t>
            </w:r>
          </w:p>
        </w:tc>
      </w:tr>
      <w:tr w:rsidR="001C253E" w:rsidRPr="005264E9" w14:paraId="68211633"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48FD8560"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40F29EB9" w14:textId="77777777" w:rsidR="001C253E" w:rsidRPr="005264E9" w:rsidRDefault="001C253E" w:rsidP="00024B42">
            <w:pPr>
              <w:pStyle w:val="CH-TABLE"/>
            </w:pPr>
            <w:r w:rsidRPr="005264E9">
              <w:t>20</w:t>
            </w:r>
            <w:r>
              <w:t>18</w:t>
            </w:r>
            <w:r w:rsidRPr="005264E9">
              <w:t>.</w:t>
            </w:r>
            <w:r>
              <w:t>04</w:t>
            </w:r>
            <w:r w:rsidRPr="005264E9">
              <w:t>-201</w:t>
            </w:r>
            <w:r>
              <w:t>9</w:t>
            </w:r>
            <w:r w:rsidRPr="005264E9">
              <w:t>.05</w:t>
            </w:r>
          </w:p>
        </w:tc>
        <w:tc>
          <w:tcPr>
            <w:tcW w:w="3387" w:type="dxa"/>
            <w:gridSpan w:val="3"/>
            <w:vAlign w:val="center"/>
          </w:tcPr>
          <w:p w14:paraId="36BFF9CC" w14:textId="77777777" w:rsidR="001C253E" w:rsidRPr="005264E9" w:rsidRDefault="001C253E" w:rsidP="00024B42">
            <w:pPr>
              <w:pStyle w:val="CH-TABLE"/>
            </w:pPr>
            <w:r w:rsidRPr="005264E9">
              <w:rPr>
                <w:rFonts w:hint="eastAsia"/>
              </w:rPr>
              <w:t>南京绿叶制药MES项目</w:t>
            </w:r>
          </w:p>
        </w:tc>
        <w:tc>
          <w:tcPr>
            <w:tcW w:w="2181" w:type="dxa"/>
            <w:tcBorders>
              <w:right w:val="single" w:sz="6" w:space="0" w:color="000000"/>
            </w:tcBorders>
            <w:vAlign w:val="center"/>
          </w:tcPr>
          <w:p w14:paraId="7DDED1BC" w14:textId="77777777" w:rsidR="001C253E" w:rsidRPr="005264E9" w:rsidRDefault="001C253E" w:rsidP="00024B42">
            <w:pPr>
              <w:pStyle w:val="CH-TABLE"/>
            </w:pPr>
            <w:r>
              <w:rPr>
                <w:rFonts w:hint="eastAsia"/>
              </w:rPr>
              <w:t>现场</w:t>
            </w:r>
            <w:r w:rsidRPr="005264E9">
              <w:rPr>
                <w:rFonts w:hint="eastAsia"/>
              </w:rPr>
              <w:t>经理</w:t>
            </w:r>
            <w:r>
              <w:rPr>
                <w:rFonts w:hint="eastAsia"/>
              </w:rPr>
              <w:t>/</w:t>
            </w:r>
            <w:r w:rsidRPr="005264E9">
              <w:rPr>
                <w:rFonts w:hint="eastAsia"/>
              </w:rPr>
              <w:t>主任工程师</w:t>
            </w:r>
          </w:p>
        </w:tc>
      </w:tr>
      <w:tr w:rsidR="001C253E" w:rsidRPr="005264E9" w14:paraId="7CC7E7FD"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585D9AF0"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1A0DBF0F" w14:textId="77777777" w:rsidR="001C253E" w:rsidRPr="005264E9" w:rsidRDefault="001C253E" w:rsidP="00024B42">
            <w:pPr>
              <w:pStyle w:val="CH-TABLE"/>
            </w:pPr>
            <w:r w:rsidRPr="005264E9">
              <w:t>201</w:t>
            </w:r>
            <w:r>
              <w:t>8</w:t>
            </w:r>
            <w:r w:rsidRPr="005264E9">
              <w:t>.0</w:t>
            </w:r>
            <w:r>
              <w:t>1</w:t>
            </w:r>
            <w:r w:rsidRPr="005264E9">
              <w:t>-201</w:t>
            </w:r>
            <w:r>
              <w:t>8</w:t>
            </w:r>
            <w:r w:rsidRPr="005264E9">
              <w:t>.</w:t>
            </w:r>
            <w:r>
              <w:t>04</w:t>
            </w:r>
          </w:p>
        </w:tc>
        <w:tc>
          <w:tcPr>
            <w:tcW w:w="3387" w:type="dxa"/>
            <w:gridSpan w:val="3"/>
            <w:vAlign w:val="center"/>
          </w:tcPr>
          <w:p w14:paraId="1C675C12" w14:textId="77777777" w:rsidR="001C253E" w:rsidRPr="005264E9" w:rsidRDefault="001C253E" w:rsidP="00024B42">
            <w:pPr>
              <w:pStyle w:val="CH-TABLE"/>
            </w:pPr>
            <w:r>
              <w:rPr>
                <w:rFonts w:hint="eastAsia"/>
              </w:rPr>
              <w:t>新疆凯赛生物</w:t>
            </w:r>
            <w:r w:rsidRPr="005264E9">
              <w:rPr>
                <w:rFonts w:hint="eastAsia"/>
              </w:rPr>
              <w:t>MES项目</w:t>
            </w:r>
          </w:p>
        </w:tc>
        <w:tc>
          <w:tcPr>
            <w:tcW w:w="2181" w:type="dxa"/>
            <w:tcBorders>
              <w:right w:val="single" w:sz="6" w:space="0" w:color="000000"/>
            </w:tcBorders>
            <w:vAlign w:val="center"/>
          </w:tcPr>
          <w:p w14:paraId="4443EC2A" w14:textId="77777777" w:rsidR="001C253E" w:rsidRPr="005264E9" w:rsidRDefault="001C253E" w:rsidP="00024B42">
            <w:pPr>
              <w:pStyle w:val="CH-TABLE"/>
            </w:pPr>
            <w:r>
              <w:rPr>
                <w:rFonts w:hint="eastAsia"/>
              </w:rPr>
              <w:t>验证经理</w:t>
            </w:r>
          </w:p>
        </w:tc>
      </w:tr>
      <w:tr w:rsidR="001C253E" w:rsidRPr="005264E9" w14:paraId="0F1220B1" w14:textId="77777777" w:rsidTr="00AD4F69">
        <w:trPr>
          <w:trHeight w:val="429"/>
          <w:jc w:val="center"/>
        </w:trPr>
        <w:tc>
          <w:tcPr>
            <w:tcW w:w="1774" w:type="dxa"/>
            <w:vMerge/>
            <w:tcBorders>
              <w:left w:val="single" w:sz="4" w:space="0" w:color="auto"/>
              <w:right w:val="single" w:sz="6" w:space="0" w:color="000000"/>
            </w:tcBorders>
            <w:tcMar>
              <w:left w:w="0" w:type="dxa"/>
              <w:right w:w="0" w:type="dxa"/>
            </w:tcMar>
            <w:vAlign w:val="center"/>
          </w:tcPr>
          <w:p w14:paraId="1C1BC1DC" w14:textId="77777777" w:rsidR="001C253E" w:rsidRPr="005264E9" w:rsidRDefault="001C253E" w:rsidP="00024B42">
            <w:pPr>
              <w:pStyle w:val="CH-TABLE"/>
            </w:pPr>
          </w:p>
        </w:tc>
        <w:tc>
          <w:tcPr>
            <w:tcW w:w="1851" w:type="dxa"/>
            <w:tcBorders>
              <w:left w:val="single" w:sz="6" w:space="0" w:color="000000"/>
            </w:tcBorders>
            <w:tcMar>
              <w:left w:w="0" w:type="dxa"/>
              <w:right w:w="0" w:type="dxa"/>
            </w:tcMar>
            <w:vAlign w:val="center"/>
          </w:tcPr>
          <w:p w14:paraId="6FE8CC97" w14:textId="77777777" w:rsidR="001C253E" w:rsidRPr="005264E9" w:rsidRDefault="001C253E" w:rsidP="00024B42">
            <w:pPr>
              <w:pStyle w:val="CH-TABLE"/>
            </w:pPr>
            <w:r w:rsidRPr="005264E9">
              <w:t>201</w:t>
            </w:r>
            <w:r>
              <w:t>7</w:t>
            </w:r>
            <w:r w:rsidRPr="005264E9">
              <w:t>.</w:t>
            </w:r>
            <w:r>
              <w:t>10</w:t>
            </w:r>
            <w:r w:rsidRPr="005264E9">
              <w:t>-201</w:t>
            </w:r>
            <w:r>
              <w:t>7</w:t>
            </w:r>
            <w:r w:rsidRPr="005264E9">
              <w:t>.</w:t>
            </w:r>
            <w:r>
              <w:t>12</w:t>
            </w:r>
          </w:p>
        </w:tc>
        <w:tc>
          <w:tcPr>
            <w:tcW w:w="3387" w:type="dxa"/>
            <w:gridSpan w:val="3"/>
            <w:vAlign w:val="center"/>
          </w:tcPr>
          <w:p w14:paraId="50FDBB7C" w14:textId="77777777" w:rsidR="001C253E" w:rsidRPr="005264E9" w:rsidRDefault="001C253E" w:rsidP="00024B42">
            <w:pPr>
              <w:pStyle w:val="CH-TABLE"/>
            </w:pPr>
            <w:r>
              <w:rPr>
                <w:rFonts w:hint="eastAsia"/>
              </w:rPr>
              <w:t>上海和黄药业信息化</w:t>
            </w:r>
            <w:r w:rsidRPr="005264E9">
              <w:rPr>
                <w:rFonts w:hint="eastAsia"/>
              </w:rPr>
              <w:t>咨询项目</w:t>
            </w:r>
          </w:p>
        </w:tc>
        <w:tc>
          <w:tcPr>
            <w:tcW w:w="2181" w:type="dxa"/>
            <w:tcBorders>
              <w:right w:val="single" w:sz="6" w:space="0" w:color="000000"/>
            </w:tcBorders>
            <w:vAlign w:val="center"/>
          </w:tcPr>
          <w:p w14:paraId="310E5CFD" w14:textId="77777777" w:rsidR="001C253E" w:rsidRPr="005264E9" w:rsidRDefault="001C253E" w:rsidP="00024B42">
            <w:pPr>
              <w:pStyle w:val="CH-TABLE"/>
            </w:pPr>
            <w:r>
              <w:rPr>
                <w:rFonts w:hint="eastAsia"/>
              </w:rPr>
              <w:t>MES验证咨询顾问</w:t>
            </w:r>
          </w:p>
        </w:tc>
      </w:tr>
      <w:tr w:rsidR="001C253E" w:rsidRPr="005264E9" w14:paraId="0878A190" w14:textId="77777777" w:rsidTr="00AD4F69">
        <w:trPr>
          <w:trHeight w:val="429"/>
          <w:jc w:val="center"/>
        </w:trPr>
        <w:tc>
          <w:tcPr>
            <w:tcW w:w="1774" w:type="dxa"/>
            <w:vMerge/>
            <w:tcBorders>
              <w:left w:val="single" w:sz="4" w:space="0" w:color="auto"/>
              <w:bottom w:val="single" w:sz="4" w:space="0" w:color="auto"/>
              <w:right w:val="single" w:sz="6" w:space="0" w:color="000000"/>
            </w:tcBorders>
            <w:tcMar>
              <w:left w:w="0" w:type="dxa"/>
              <w:right w:w="0" w:type="dxa"/>
            </w:tcMar>
            <w:vAlign w:val="center"/>
          </w:tcPr>
          <w:p w14:paraId="457CE46B" w14:textId="77777777" w:rsidR="001C253E" w:rsidRPr="005264E9" w:rsidRDefault="001C253E" w:rsidP="00024B42">
            <w:pPr>
              <w:pStyle w:val="CH-TABLE"/>
            </w:pPr>
          </w:p>
        </w:tc>
        <w:tc>
          <w:tcPr>
            <w:tcW w:w="1851" w:type="dxa"/>
            <w:tcBorders>
              <w:left w:val="single" w:sz="6" w:space="0" w:color="000000"/>
              <w:bottom w:val="single" w:sz="4" w:space="0" w:color="auto"/>
            </w:tcBorders>
            <w:tcMar>
              <w:left w:w="0" w:type="dxa"/>
              <w:right w:w="0" w:type="dxa"/>
            </w:tcMar>
            <w:vAlign w:val="center"/>
          </w:tcPr>
          <w:p w14:paraId="6353A699" w14:textId="77777777" w:rsidR="001C253E" w:rsidRPr="005264E9" w:rsidRDefault="001C253E" w:rsidP="00024B42">
            <w:pPr>
              <w:pStyle w:val="CH-TABLE"/>
            </w:pPr>
            <w:r w:rsidRPr="005264E9">
              <w:t>2014.0</w:t>
            </w:r>
            <w:r>
              <w:t>8</w:t>
            </w:r>
            <w:r w:rsidRPr="005264E9">
              <w:t>-201</w:t>
            </w:r>
            <w:r>
              <w:t>7</w:t>
            </w:r>
            <w:r w:rsidRPr="005264E9">
              <w:t>.0</w:t>
            </w:r>
            <w:r>
              <w:t>6</w:t>
            </w:r>
          </w:p>
        </w:tc>
        <w:tc>
          <w:tcPr>
            <w:tcW w:w="3387" w:type="dxa"/>
            <w:gridSpan w:val="3"/>
            <w:tcBorders>
              <w:bottom w:val="single" w:sz="4" w:space="0" w:color="auto"/>
            </w:tcBorders>
            <w:vAlign w:val="center"/>
          </w:tcPr>
          <w:p w14:paraId="1B2B3199" w14:textId="77777777" w:rsidR="001C253E" w:rsidRPr="005264E9" w:rsidRDefault="001C253E" w:rsidP="00024B42">
            <w:pPr>
              <w:pStyle w:val="CH-TABLE"/>
            </w:pPr>
            <w:r w:rsidRPr="005264E9">
              <w:rPr>
                <w:rFonts w:hint="eastAsia"/>
              </w:rPr>
              <w:t>江西汇仁药业MES项目</w:t>
            </w:r>
          </w:p>
        </w:tc>
        <w:tc>
          <w:tcPr>
            <w:tcW w:w="2181" w:type="dxa"/>
            <w:tcBorders>
              <w:bottom w:val="single" w:sz="4" w:space="0" w:color="auto"/>
              <w:right w:val="single" w:sz="6" w:space="0" w:color="000000"/>
            </w:tcBorders>
            <w:vAlign w:val="center"/>
          </w:tcPr>
          <w:p w14:paraId="631A7147" w14:textId="77777777" w:rsidR="001C253E" w:rsidRPr="005264E9" w:rsidRDefault="001C253E" w:rsidP="00024B42">
            <w:pPr>
              <w:pStyle w:val="CH-TABLE"/>
            </w:pPr>
            <w:r>
              <w:rPr>
                <w:rFonts w:hint="eastAsia"/>
              </w:rPr>
              <w:t>M</w:t>
            </w:r>
            <w:r>
              <w:t>ES</w:t>
            </w:r>
            <w:r w:rsidRPr="005264E9">
              <w:rPr>
                <w:rFonts w:hint="eastAsia"/>
              </w:rPr>
              <w:t>工程师</w:t>
            </w:r>
          </w:p>
        </w:tc>
      </w:tr>
    </w:tbl>
    <w:p w14:paraId="468F1549" w14:textId="77777777" w:rsidR="00B04FDD" w:rsidRDefault="00B04FDD">
      <w:pPr>
        <w:rPr>
          <w:rFonts w:ascii="微软雅黑" w:eastAsia="微软雅黑" w:hAnsi="微软雅黑"/>
          <w:sz w:val="22"/>
          <w:szCs w:val="18"/>
        </w:rPr>
      </w:pPr>
    </w:p>
    <w:p w14:paraId="7D19B16D" w14:textId="0F478A3E" w:rsidR="00B04FDD" w:rsidRDefault="00B04FDD">
      <w:pPr>
        <w:rPr>
          <w:rFonts w:ascii="微软雅黑" w:eastAsia="微软雅黑" w:hAnsi="微软雅黑"/>
          <w:sz w:val="22"/>
          <w:szCs w:val="18"/>
        </w:rPr>
        <w:sectPr w:rsidR="00B04FDD" w:rsidSect="00FF10A2">
          <w:headerReference w:type="even" r:id="rId14"/>
          <w:headerReference w:type="default" r:id="rId15"/>
          <w:footerReference w:type="even" r:id="rId16"/>
          <w:footerReference w:type="default" r:id="rId17"/>
          <w:headerReference w:type="first" r:id="rId18"/>
          <w:footerReference w:type="first" r:id="rId19"/>
          <w:pgSz w:w="11907" w:h="16840" w:code="9"/>
          <w:pgMar w:top="1134" w:right="1287" w:bottom="1134" w:left="1134" w:header="720" w:footer="425" w:gutter="0"/>
          <w:cols w:space="720"/>
          <w:titlePg/>
          <w:docGrid w:linePitch="272"/>
        </w:sectPr>
      </w:pPr>
    </w:p>
    <w:p w14:paraId="0EC54740" w14:textId="16684E48" w:rsidR="00733651" w:rsidRDefault="005241C2" w:rsidP="00752057">
      <w:pPr>
        <w:pStyle w:val="CH-H1"/>
      </w:pPr>
      <w:bookmarkStart w:id="16" w:name="_Toc71809991"/>
      <w:bookmarkEnd w:id="0"/>
      <w:bookmarkEnd w:id="1"/>
      <w:bookmarkEnd w:id="2"/>
      <w:bookmarkEnd w:id="3"/>
      <w:bookmarkEnd w:id="4"/>
      <w:bookmarkEnd w:id="5"/>
      <w:bookmarkEnd w:id="6"/>
      <w:bookmarkEnd w:id="7"/>
      <w:bookmarkEnd w:id="8"/>
      <w:bookmarkEnd w:id="9"/>
      <w:bookmarkEnd w:id="10"/>
      <w:r w:rsidRPr="00206343">
        <w:rPr>
          <w:rFonts w:hint="eastAsia"/>
        </w:rPr>
        <w:lastRenderedPageBreak/>
        <w:t>U</w:t>
      </w:r>
      <w:r w:rsidRPr="00206343">
        <w:t>RS 响应表</w:t>
      </w:r>
      <w:bookmarkEnd w:id="16"/>
    </w:p>
    <w:tbl>
      <w:tblPr>
        <w:tblStyle w:val="TableGrid"/>
        <w:tblW w:w="5000" w:type="pct"/>
        <w:jc w:val="center"/>
        <w:tblLook w:val="04A0" w:firstRow="1" w:lastRow="0" w:firstColumn="1" w:lastColumn="0" w:noHBand="0" w:noVBand="1"/>
      </w:tblPr>
      <w:tblGrid>
        <w:gridCol w:w="1087"/>
        <w:gridCol w:w="8371"/>
        <w:gridCol w:w="981"/>
        <w:gridCol w:w="1120"/>
        <w:gridCol w:w="3003"/>
      </w:tblGrid>
      <w:tr w:rsidR="00D6223E" w:rsidRPr="000D10B4" w14:paraId="2F98583E" w14:textId="77777777" w:rsidTr="00F2715B">
        <w:trPr>
          <w:trHeight w:val="567"/>
          <w:tblHeader/>
          <w:jc w:val="center"/>
        </w:trPr>
        <w:tc>
          <w:tcPr>
            <w:tcW w:w="11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33127" w14:textId="77777777" w:rsidR="00D6223E" w:rsidRPr="000D10B4" w:rsidRDefault="00D6223E" w:rsidP="00024B42">
            <w:pPr>
              <w:pStyle w:val="CH-TABLE-HEAD"/>
            </w:pPr>
            <w:r>
              <w:rPr>
                <w:rFonts w:hint="eastAsia"/>
              </w:rPr>
              <w:t>需求编号</w:t>
            </w:r>
          </w:p>
        </w:tc>
        <w:tc>
          <w:tcPr>
            <w:tcW w:w="85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8018BF8" w14:textId="77777777" w:rsidR="00D6223E" w:rsidRPr="000D10B4" w:rsidRDefault="00D6223E" w:rsidP="00024B42">
            <w:pPr>
              <w:pStyle w:val="CH-TABLE-HEAD"/>
            </w:pPr>
            <w:r>
              <w:rPr>
                <w:rFonts w:hint="eastAsia"/>
              </w:rPr>
              <w:t>需求项目</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E638B07" w14:textId="77777777" w:rsidR="00D6223E" w:rsidRPr="000D10B4" w:rsidRDefault="00D6223E" w:rsidP="00024B42">
            <w:pPr>
              <w:pStyle w:val="CH-TABLE-HEAD"/>
            </w:pPr>
            <w:r>
              <w:rPr>
                <w:rFonts w:hint="eastAsia"/>
              </w:rPr>
              <w:t>优先级</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BD94E87" w14:textId="77777777" w:rsidR="00D6223E" w:rsidRPr="000D10B4" w:rsidRDefault="00D6223E" w:rsidP="00024B42">
            <w:pPr>
              <w:pStyle w:val="CH-TABLE-HEAD"/>
            </w:pPr>
            <w:r>
              <w:rPr>
                <w:rFonts w:hint="eastAsia"/>
              </w:rPr>
              <w:t>响应情况</w:t>
            </w:r>
          </w:p>
        </w:tc>
        <w:tc>
          <w:tcPr>
            <w:tcW w:w="3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A679B9" w14:textId="77777777" w:rsidR="00D6223E" w:rsidRPr="000D10B4" w:rsidRDefault="00D6223E" w:rsidP="00024B42">
            <w:pPr>
              <w:pStyle w:val="CH-TABLE-HEAD"/>
            </w:pPr>
            <w:r>
              <w:rPr>
                <w:rFonts w:hint="eastAsia"/>
              </w:rPr>
              <w:t>说明</w:t>
            </w:r>
          </w:p>
        </w:tc>
      </w:tr>
      <w:tr w:rsidR="00D6223E" w:rsidRPr="000D10B4" w14:paraId="7F382B6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27E188C"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3A80540E" w14:textId="77777777" w:rsidR="00D6223E" w:rsidRPr="000D10B4" w:rsidRDefault="00D6223E" w:rsidP="00024B42">
            <w:pPr>
              <w:pStyle w:val="CH-TABLE"/>
            </w:pPr>
            <w:r>
              <w:rPr>
                <w:rFonts w:hint="eastAsia"/>
              </w:rPr>
              <w:t>计算机软件系统</w:t>
            </w:r>
            <w:r w:rsidRPr="00DC54F1">
              <w:rPr>
                <w:rFonts w:hint="eastAsia"/>
              </w:rPr>
              <w:t>需具备网络接入、时钟同步、时间时区锁定功能，并支持公司自动化备份软件EMC系统。</w:t>
            </w:r>
          </w:p>
        </w:tc>
        <w:tc>
          <w:tcPr>
            <w:tcW w:w="992" w:type="dxa"/>
            <w:tcBorders>
              <w:top w:val="single" w:sz="4" w:space="0" w:color="auto"/>
              <w:left w:val="single" w:sz="4" w:space="0" w:color="auto"/>
              <w:bottom w:val="single" w:sz="4" w:space="0" w:color="auto"/>
              <w:right w:val="single" w:sz="4" w:space="0" w:color="auto"/>
            </w:tcBorders>
            <w:vAlign w:val="center"/>
          </w:tcPr>
          <w:p w14:paraId="68256278" w14:textId="77777777" w:rsidR="00D6223E" w:rsidRPr="000D10B4"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D3F8E13" w14:textId="77777777" w:rsidR="00D6223E" w:rsidRPr="000D10B4"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A3A721B" w14:textId="7316C129" w:rsidR="00D6223E" w:rsidRPr="000D10B4" w:rsidRDefault="00D6223E" w:rsidP="00024B42">
            <w:pPr>
              <w:pStyle w:val="CH-TABLE"/>
            </w:pPr>
          </w:p>
        </w:tc>
      </w:tr>
      <w:tr w:rsidR="00D6223E" w:rsidRPr="000D10B4" w14:paraId="38DAFE39"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8E52392"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79927147" w14:textId="77777777" w:rsidR="00D6223E" w:rsidRDefault="00D6223E" w:rsidP="00024B42">
            <w:pPr>
              <w:pStyle w:val="CH-TABLE"/>
            </w:pPr>
            <w:r w:rsidRPr="00DC54F1">
              <w:rPr>
                <w:rFonts w:hint="eastAsia"/>
              </w:rPr>
              <w:t>系统的权限和用户管理至少可以定义三个具有不同权限集的用户角色:管理员(完全权限)、高级用户(具有输入/编辑权限)和用户(没有编辑权限)。系统应该支持使用域控服务器统一进行管理账户。</w:t>
            </w:r>
          </w:p>
        </w:tc>
        <w:tc>
          <w:tcPr>
            <w:tcW w:w="992" w:type="dxa"/>
            <w:tcBorders>
              <w:top w:val="single" w:sz="4" w:space="0" w:color="auto"/>
              <w:left w:val="single" w:sz="4" w:space="0" w:color="auto"/>
              <w:bottom w:val="single" w:sz="4" w:space="0" w:color="auto"/>
              <w:right w:val="single" w:sz="4" w:space="0" w:color="auto"/>
            </w:tcBorders>
            <w:vAlign w:val="center"/>
          </w:tcPr>
          <w:p w14:paraId="02109773"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18EC48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D177B1D" w14:textId="4AFD2879" w:rsidR="00D6223E" w:rsidRPr="000D10B4" w:rsidRDefault="00D6223E" w:rsidP="00024B42">
            <w:pPr>
              <w:pStyle w:val="CH-TABLE"/>
            </w:pPr>
          </w:p>
        </w:tc>
      </w:tr>
      <w:tr w:rsidR="00D6223E" w:rsidRPr="000D10B4" w14:paraId="2FAC6FF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4579FC2"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7098A127" w14:textId="77777777" w:rsidR="00D6223E" w:rsidRDefault="00D6223E" w:rsidP="00024B42">
            <w:pPr>
              <w:pStyle w:val="CH-TABLE"/>
            </w:pPr>
            <w:r w:rsidRPr="00DC54F1">
              <w:rPr>
                <w:rFonts w:hint="eastAsia"/>
              </w:rPr>
              <w:t>系统应具有可配置的密码管理，其密码管理规则应满足21CFR Part11对密码管理的要求，并在密码设定期到期前可以自动提示修改密码。</w:t>
            </w:r>
          </w:p>
        </w:tc>
        <w:tc>
          <w:tcPr>
            <w:tcW w:w="992" w:type="dxa"/>
            <w:tcBorders>
              <w:top w:val="single" w:sz="4" w:space="0" w:color="auto"/>
              <w:left w:val="single" w:sz="4" w:space="0" w:color="auto"/>
              <w:bottom w:val="single" w:sz="4" w:space="0" w:color="auto"/>
              <w:right w:val="single" w:sz="4" w:space="0" w:color="auto"/>
            </w:tcBorders>
            <w:vAlign w:val="center"/>
          </w:tcPr>
          <w:p w14:paraId="2A6B408B"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F97D33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E8E99BB" w14:textId="77777777" w:rsidR="00D6223E" w:rsidRPr="000D10B4" w:rsidRDefault="00D6223E" w:rsidP="00024B42">
            <w:pPr>
              <w:pStyle w:val="CH-TABLE"/>
            </w:pPr>
          </w:p>
        </w:tc>
      </w:tr>
      <w:tr w:rsidR="00D6223E" w:rsidRPr="000D10B4" w14:paraId="23ABBDF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550A9E2"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0291F156" w14:textId="77777777" w:rsidR="00D6223E" w:rsidRDefault="00D6223E" w:rsidP="00024B42">
            <w:pPr>
              <w:pStyle w:val="CH-TABLE"/>
            </w:pPr>
            <w:r w:rsidRPr="00DC54F1">
              <w:rPr>
                <w:rFonts w:hint="eastAsia"/>
              </w:rPr>
              <w:t>应当支持使用Windows操作系统中非系统管理员权限运行系统。</w:t>
            </w:r>
          </w:p>
        </w:tc>
        <w:tc>
          <w:tcPr>
            <w:tcW w:w="992" w:type="dxa"/>
            <w:tcBorders>
              <w:top w:val="single" w:sz="4" w:space="0" w:color="auto"/>
              <w:left w:val="single" w:sz="4" w:space="0" w:color="auto"/>
              <w:bottom w:val="single" w:sz="4" w:space="0" w:color="auto"/>
              <w:right w:val="single" w:sz="4" w:space="0" w:color="auto"/>
            </w:tcBorders>
            <w:vAlign w:val="center"/>
          </w:tcPr>
          <w:p w14:paraId="33E4267E"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2A576B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0C8D54D" w14:textId="77777777" w:rsidR="00D6223E" w:rsidRPr="000D10B4" w:rsidRDefault="00D6223E" w:rsidP="00024B42">
            <w:pPr>
              <w:pStyle w:val="CH-TABLE"/>
            </w:pPr>
          </w:p>
        </w:tc>
      </w:tr>
      <w:tr w:rsidR="00D6223E" w:rsidRPr="000D10B4" w14:paraId="7731F28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EA49D02"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5C280022" w14:textId="77777777" w:rsidR="00D6223E" w:rsidRDefault="00D6223E" w:rsidP="00024B42">
            <w:pPr>
              <w:pStyle w:val="CH-TABLE"/>
            </w:pPr>
            <w:r w:rsidRPr="00DC54F1">
              <w:rPr>
                <w:rFonts w:hint="eastAsia"/>
              </w:rPr>
              <w:t>系统产生的数据应尽量支持使用数据库集中存储方式。</w:t>
            </w:r>
          </w:p>
        </w:tc>
        <w:tc>
          <w:tcPr>
            <w:tcW w:w="992" w:type="dxa"/>
            <w:tcBorders>
              <w:top w:val="single" w:sz="4" w:space="0" w:color="auto"/>
              <w:left w:val="single" w:sz="4" w:space="0" w:color="auto"/>
              <w:bottom w:val="single" w:sz="4" w:space="0" w:color="auto"/>
              <w:right w:val="single" w:sz="4" w:space="0" w:color="auto"/>
            </w:tcBorders>
            <w:vAlign w:val="center"/>
          </w:tcPr>
          <w:p w14:paraId="059A1137" w14:textId="77777777" w:rsidR="00D6223E" w:rsidRPr="00DC54F1" w:rsidRDefault="00D6223E" w:rsidP="00024B42">
            <w:pPr>
              <w:pStyle w:val="CH-TABLE"/>
            </w:pPr>
            <w:r>
              <w:t>S</w:t>
            </w:r>
          </w:p>
        </w:tc>
        <w:tc>
          <w:tcPr>
            <w:tcW w:w="1134" w:type="dxa"/>
            <w:tcBorders>
              <w:top w:val="single" w:sz="4" w:space="0" w:color="auto"/>
              <w:left w:val="single" w:sz="4" w:space="0" w:color="auto"/>
              <w:bottom w:val="single" w:sz="4" w:space="0" w:color="auto"/>
              <w:right w:val="single" w:sz="4" w:space="0" w:color="auto"/>
            </w:tcBorders>
            <w:vAlign w:val="center"/>
          </w:tcPr>
          <w:p w14:paraId="02931DF0"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0F02114" w14:textId="6D06770E" w:rsidR="00D6223E" w:rsidRPr="000D10B4" w:rsidRDefault="00D6223E" w:rsidP="00024B42">
            <w:pPr>
              <w:pStyle w:val="CH-TABLE"/>
            </w:pPr>
          </w:p>
        </w:tc>
      </w:tr>
      <w:tr w:rsidR="00D6223E" w:rsidRPr="000D10B4" w14:paraId="180B779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2312178"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41DDD3EE" w14:textId="77777777" w:rsidR="00D6223E" w:rsidRDefault="00D6223E" w:rsidP="00024B42">
            <w:pPr>
              <w:pStyle w:val="CH-TABLE"/>
            </w:pPr>
            <w:r w:rsidRPr="00DC54F1">
              <w:rPr>
                <w:rFonts w:hint="eastAsia"/>
              </w:rPr>
              <w:t>使用数据库集中存储数据的系统，数据库应当可以设定定期自动备份、可以定期数据归档，并产生自动备份任务执行日志使用非数据库存储数据的系统，数据应当可以存放Windows操作系统非系统盘（C盘）外的盘符或网盘上。</w:t>
            </w:r>
          </w:p>
        </w:tc>
        <w:tc>
          <w:tcPr>
            <w:tcW w:w="992" w:type="dxa"/>
            <w:tcBorders>
              <w:top w:val="single" w:sz="4" w:space="0" w:color="auto"/>
              <w:left w:val="single" w:sz="4" w:space="0" w:color="auto"/>
              <w:bottom w:val="single" w:sz="4" w:space="0" w:color="auto"/>
              <w:right w:val="single" w:sz="4" w:space="0" w:color="auto"/>
            </w:tcBorders>
            <w:vAlign w:val="center"/>
          </w:tcPr>
          <w:p w14:paraId="76183B68" w14:textId="77777777" w:rsidR="00D6223E" w:rsidRPr="000E7C27"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AABFED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35C53E6" w14:textId="77777777" w:rsidR="00D6223E" w:rsidRPr="000D10B4" w:rsidRDefault="00D6223E" w:rsidP="00024B42">
            <w:pPr>
              <w:pStyle w:val="CH-TABLE"/>
            </w:pPr>
          </w:p>
        </w:tc>
      </w:tr>
      <w:tr w:rsidR="00D6223E" w:rsidRPr="000D10B4" w14:paraId="1558986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AF6EDCA"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3E0D1861" w14:textId="77777777" w:rsidR="00D6223E" w:rsidRDefault="00D6223E" w:rsidP="00024B42">
            <w:pPr>
              <w:pStyle w:val="CH-TABLE"/>
            </w:pPr>
            <w:r w:rsidRPr="00DC54F1">
              <w:rPr>
                <w:rFonts w:hint="eastAsia"/>
              </w:rPr>
              <w:t>使用非数据库存储数据的系统，锁定文件夹编辑、删除权限后可正常使用系统。</w:t>
            </w:r>
          </w:p>
        </w:tc>
        <w:tc>
          <w:tcPr>
            <w:tcW w:w="992" w:type="dxa"/>
            <w:tcBorders>
              <w:top w:val="single" w:sz="4" w:space="0" w:color="auto"/>
              <w:left w:val="single" w:sz="4" w:space="0" w:color="auto"/>
              <w:bottom w:val="single" w:sz="4" w:space="0" w:color="auto"/>
              <w:right w:val="single" w:sz="4" w:space="0" w:color="auto"/>
            </w:tcBorders>
            <w:vAlign w:val="center"/>
          </w:tcPr>
          <w:p w14:paraId="176D0B58" w14:textId="77777777" w:rsidR="00D6223E" w:rsidRPr="000E7C27"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D58FB1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9A5B689" w14:textId="77777777" w:rsidR="00D6223E" w:rsidRPr="000D10B4" w:rsidRDefault="00D6223E" w:rsidP="00024B42">
            <w:pPr>
              <w:pStyle w:val="CH-TABLE"/>
            </w:pPr>
          </w:p>
        </w:tc>
      </w:tr>
      <w:tr w:rsidR="00D6223E" w:rsidRPr="000D10B4" w14:paraId="2777AE0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2DBCA8A"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44F5D42B" w14:textId="77777777" w:rsidR="00D6223E" w:rsidRDefault="00D6223E" w:rsidP="00024B42">
            <w:pPr>
              <w:pStyle w:val="CH-TABLE"/>
            </w:pPr>
            <w:r w:rsidRPr="00DC54F1">
              <w:rPr>
                <w:rFonts w:hint="eastAsia"/>
              </w:rPr>
              <w:t>系统应当有审计跟踪功能，应该包含:个人账户的身份的人改变、发生更改的日期和时间(小时和分钟)、变更/修改(旧的和新记录)的原因变更/修改。如果审计跟踪信息没有记录本身的一部分,该系统必须实现机制之间建立了联系审计跟踪和相应的记录。</w:t>
            </w:r>
          </w:p>
        </w:tc>
        <w:tc>
          <w:tcPr>
            <w:tcW w:w="992" w:type="dxa"/>
            <w:tcBorders>
              <w:top w:val="single" w:sz="4" w:space="0" w:color="auto"/>
              <w:left w:val="single" w:sz="4" w:space="0" w:color="auto"/>
              <w:bottom w:val="single" w:sz="4" w:space="0" w:color="auto"/>
              <w:right w:val="single" w:sz="4" w:space="0" w:color="auto"/>
            </w:tcBorders>
            <w:vAlign w:val="center"/>
          </w:tcPr>
          <w:p w14:paraId="25D94CC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C62CF33"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5B3A2C2" w14:textId="2C1250C5" w:rsidR="00D6223E" w:rsidRPr="000D10B4" w:rsidRDefault="00D6223E" w:rsidP="00024B42">
            <w:pPr>
              <w:pStyle w:val="CH-TABLE"/>
            </w:pPr>
          </w:p>
        </w:tc>
      </w:tr>
      <w:tr w:rsidR="00D6223E" w:rsidRPr="000D10B4" w14:paraId="2579041D"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55C8D00"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3A9A0AE6" w14:textId="77777777" w:rsidR="00D6223E" w:rsidRPr="00DC54F1" w:rsidRDefault="00D6223E" w:rsidP="00024B42">
            <w:pPr>
              <w:pStyle w:val="CH-TABLE"/>
            </w:pPr>
            <w:r w:rsidRPr="00DC54F1">
              <w:rPr>
                <w:rFonts w:hint="eastAsia"/>
              </w:rPr>
              <w:t>系统应该允许备份和恢复进程，以便从可能的系统故障中恢复。</w:t>
            </w:r>
          </w:p>
        </w:tc>
        <w:tc>
          <w:tcPr>
            <w:tcW w:w="992" w:type="dxa"/>
            <w:tcBorders>
              <w:top w:val="single" w:sz="4" w:space="0" w:color="auto"/>
              <w:left w:val="single" w:sz="4" w:space="0" w:color="auto"/>
              <w:bottom w:val="single" w:sz="4" w:space="0" w:color="auto"/>
              <w:right w:val="single" w:sz="4" w:space="0" w:color="auto"/>
            </w:tcBorders>
            <w:vAlign w:val="center"/>
          </w:tcPr>
          <w:p w14:paraId="42A0E17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0F73A4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7835C4F" w14:textId="77777777" w:rsidR="00D6223E" w:rsidRPr="000D10B4" w:rsidRDefault="00D6223E" w:rsidP="00024B42">
            <w:pPr>
              <w:pStyle w:val="CH-TABLE"/>
            </w:pPr>
          </w:p>
        </w:tc>
      </w:tr>
      <w:tr w:rsidR="00D6223E" w:rsidRPr="000D10B4" w14:paraId="4B1F1F3D"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E9F95F7"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3B48FEDF" w14:textId="77777777" w:rsidR="00D6223E" w:rsidRPr="00DC54F1" w:rsidRDefault="00D6223E" w:rsidP="00024B42">
            <w:pPr>
              <w:pStyle w:val="CH-TABLE"/>
            </w:pPr>
            <w:r w:rsidRPr="00DC54F1">
              <w:rPr>
                <w:rFonts w:hint="eastAsia"/>
              </w:rPr>
              <w:t>系统应当可以</w:t>
            </w:r>
            <w:r>
              <w:rPr>
                <w:rFonts w:hint="eastAsia"/>
              </w:rPr>
              <w:t>支持</w:t>
            </w:r>
            <w:r w:rsidRPr="00DC54F1">
              <w:rPr>
                <w:rFonts w:hint="eastAsia"/>
              </w:rPr>
              <w:t>安装信达允许安装的杀毒软件（赛门铁克和趋势），可以通过在线或离线的方式升级病毒定义库。</w:t>
            </w:r>
          </w:p>
        </w:tc>
        <w:tc>
          <w:tcPr>
            <w:tcW w:w="992" w:type="dxa"/>
            <w:tcBorders>
              <w:top w:val="single" w:sz="4" w:space="0" w:color="auto"/>
              <w:left w:val="single" w:sz="4" w:space="0" w:color="auto"/>
              <w:bottom w:val="single" w:sz="4" w:space="0" w:color="auto"/>
              <w:right w:val="single" w:sz="4" w:space="0" w:color="auto"/>
            </w:tcBorders>
            <w:vAlign w:val="center"/>
          </w:tcPr>
          <w:p w14:paraId="7A66783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81DDF1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D038557" w14:textId="77777777" w:rsidR="00D6223E" w:rsidRPr="000D10B4" w:rsidRDefault="00D6223E" w:rsidP="00024B42">
            <w:pPr>
              <w:pStyle w:val="CH-TABLE"/>
            </w:pPr>
          </w:p>
        </w:tc>
      </w:tr>
      <w:tr w:rsidR="00D6223E" w:rsidRPr="000D10B4" w14:paraId="63C55BA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3FE4FB0"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4E43D553" w14:textId="77777777" w:rsidR="00D6223E" w:rsidRPr="00DC54F1" w:rsidRDefault="00D6223E" w:rsidP="00024B42">
            <w:pPr>
              <w:pStyle w:val="CH-TABLE"/>
            </w:pPr>
            <w:r w:rsidRPr="00DC54F1">
              <w:rPr>
                <w:rFonts w:hint="eastAsia"/>
              </w:rPr>
              <w:t>系统应当在安装前提供网络通信所需的协议及端口，应按照实际业务通信需求在系统自身防火墙及网络防火墙上设置严格的访问控制策略。</w:t>
            </w:r>
          </w:p>
        </w:tc>
        <w:tc>
          <w:tcPr>
            <w:tcW w:w="992" w:type="dxa"/>
            <w:tcBorders>
              <w:top w:val="single" w:sz="4" w:space="0" w:color="auto"/>
              <w:left w:val="single" w:sz="4" w:space="0" w:color="auto"/>
              <w:bottom w:val="single" w:sz="4" w:space="0" w:color="auto"/>
              <w:right w:val="single" w:sz="4" w:space="0" w:color="auto"/>
            </w:tcBorders>
            <w:vAlign w:val="center"/>
          </w:tcPr>
          <w:p w14:paraId="1B5BA87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659E85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2334405" w14:textId="77777777" w:rsidR="00D6223E" w:rsidRPr="000D10B4" w:rsidRDefault="00D6223E" w:rsidP="00024B42">
            <w:pPr>
              <w:pStyle w:val="CH-TABLE"/>
            </w:pPr>
          </w:p>
        </w:tc>
      </w:tr>
      <w:tr w:rsidR="00D6223E" w:rsidRPr="000D10B4" w14:paraId="59A07A89"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55A7F85"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1BDAE756" w14:textId="77777777" w:rsidR="00D6223E" w:rsidRPr="000E7C27" w:rsidRDefault="00D6223E" w:rsidP="00024B42">
            <w:pPr>
              <w:pStyle w:val="CH-TABLE"/>
            </w:pPr>
            <w:r w:rsidRPr="00DC54F1">
              <w:rPr>
                <w:rFonts w:hint="eastAsia"/>
              </w:rPr>
              <w:t>系统应当支持基于ISA-95标准，自动控制设备可通过标准通讯协议如Profit-net，Ethernet/IP，Modbus-TCP，OPC UA等协议并采用统一的RJ45以太网接口能够与其他系统建立合适的通讯接口协议，产生数据流。</w:t>
            </w:r>
          </w:p>
        </w:tc>
        <w:tc>
          <w:tcPr>
            <w:tcW w:w="992" w:type="dxa"/>
            <w:tcBorders>
              <w:top w:val="single" w:sz="4" w:space="0" w:color="auto"/>
              <w:left w:val="single" w:sz="4" w:space="0" w:color="auto"/>
              <w:bottom w:val="single" w:sz="4" w:space="0" w:color="auto"/>
              <w:right w:val="single" w:sz="4" w:space="0" w:color="auto"/>
            </w:tcBorders>
            <w:vAlign w:val="center"/>
          </w:tcPr>
          <w:p w14:paraId="37E995C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7249ED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2EF190A" w14:textId="77777777" w:rsidR="00D6223E" w:rsidRPr="000D10B4" w:rsidRDefault="00D6223E" w:rsidP="00024B42">
            <w:pPr>
              <w:pStyle w:val="CH-TABLE"/>
            </w:pPr>
          </w:p>
        </w:tc>
      </w:tr>
      <w:tr w:rsidR="00D6223E" w:rsidRPr="000D10B4" w14:paraId="05C29B57"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C89B4CE" w14:textId="77777777" w:rsidR="00D6223E" w:rsidRPr="00733651" w:rsidRDefault="00D6223E" w:rsidP="00267577">
            <w:pPr>
              <w:pStyle w:val="ListParagraph"/>
              <w:widowControl w:val="0"/>
              <w:numPr>
                <w:ilvl w:val="0"/>
                <w:numId w:val="30"/>
              </w:numPr>
              <w:spacing w:after="0" w:line="240" w:lineRule="auto"/>
              <w:jc w:val="center"/>
              <w:rPr>
                <w:rFonts w:ascii="微软雅黑" w:eastAsia="微软雅黑" w:hAnsi="微软雅黑"/>
              </w:rPr>
            </w:pPr>
          </w:p>
        </w:tc>
        <w:tc>
          <w:tcPr>
            <w:tcW w:w="8505" w:type="dxa"/>
            <w:vAlign w:val="center"/>
          </w:tcPr>
          <w:p w14:paraId="49EA3746" w14:textId="77777777" w:rsidR="00D6223E" w:rsidRPr="00CD2FE3" w:rsidRDefault="00D6223E" w:rsidP="00024B42">
            <w:pPr>
              <w:pStyle w:val="CH-TABLE"/>
              <w:rPr>
                <w:sz w:val="22"/>
                <w:szCs w:val="22"/>
              </w:rPr>
            </w:pPr>
            <w:r>
              <w:rPr>
                <w:rFonts w:hint="eastAsia"/>
              </w:rPr>
              <w:t>计算机软件系统</w:t>
            </w:r>
            <w:r w:rsidRPr="00DC54F1">
              <w:rPr>
                <w:rFonts w:hint="eastAsia"/>
              </w:rPr>
              <w:t>需具备网络接入、时钟同步、时间时区锁定功能，并支持公司自动化备份软件EMC系统。</w:t>
            </w:r>
          </w:p>
        </w:tc>
        <w:tc>
          <w:tcPr>
            <w:tcW w:w="992" w:type="dxa"/>
            <w:tcBorders>
              <w:top w:val="single" w:sz="4" w:space="0" w:color="auto"/>
              <w:left w:val="single" w:sz="4" w:space="0" w:color="auto"/>
              <w:bottom w:val="single" w:sz="4" w:space="0" w:color="auto"/>
              <w:right w:val="single" w:sz="4" w:space="0" w:color="auto"/>
            </w:tcBorders>
            <w:vAlign w:val="center"/>
          </w:tcPr>
          <w:p w14:paraId="39575CC2" w14:textId="77777777" w:rsidR="00D6223E" w:rsidRPr="00CD2FE3" w:rsidRDefault="00D6223E" w:rsidP="00024B42">
            <w:pPr>
              <w:pStyle w:val="CH-TABLE"/>
              <w:rPr>
                <w:sz w:val="22"/>
                <w:szCs w:val="22"/>
              </w:rPr>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78E60A1" w14:textId="77777777" w:rsidR="00D6223E" w:rsidRPr="00CD2FE3" w:rsidRDefault="00D6223E" w:rsidP="00024B42">
            <w:pPr>
              <w:pStyle w:val="CH-TABLE"/>
              <w:rPr>
                <w:sz w:val="22"/>
                <w:szCs w:val="22"/>
              </w:rPr>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C1DFEBE" w14:textId="77777777" w:rsidR="00D6223E" w:rsidRPr="000D10B4" w:rsidRDefault="00D6223E" w:rsidP="00024B42">
            <w:pPr>
              <w:pStyle w:val="CH-TABLE"/>
            </w:pPr>
          </w:p>
        </w:tc>
      </w:tr>
      <w:tr w:rsidR="00D6223E" w:rsidRPr="000D10B4" w14:paraId="3C854AED"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5CE03B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B7061CA" w14:textId="77777777" w:rsidR="00D6223E" w:rsidRDefault="00D6223E" w:rsidP="00024B42">
            <w:pPr>
              <w:pStyle w:val="CH-TABLE"/>
            </w:pPr>
            <w:r w:rsidRPr="00DC54F1">
              <w:t>MES系统是一套专业针对于制药及生物制药行业的管理系统</w:t>
            </w:r>
            <w:r w:rsidRPr="00DC54F1">
              <w:rPr>
                <w:rFonts w:hint="eastAsia"/>
              </w:rPr>
              <w:t xml:space="preserve">。 </w:t>
            </w:r>
            <w:r w:rsidRPr="00DC54F1">
              <w:t xml:space="preserve">                             </w:t>
            </w:r>
          </w:p>
        </w:tc>
        <w:tc>
          <w:tcPr>
            <w:tcW w:w="992" w:type="dxa"/>
            <w:tcBorders>
              <w:top w:val="single" w:sz="4" w:space="0" w:color="auto"/>
              <w:left w:val="single" w:sz="4" w:space="0" w:color="auto"/>
              <w:bottom w:val="single" w:sz="4" w:space="0" w:color="auto"/>
              <w:right w:val="single" w:sz="4" w:space="0" w:color="auto"/>
            </w:tcBorders>
            <w:vAlign w:val="center"/>
          </w:tcPr>
          <w:p w14:paraId="4164369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C8FC94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32A6583" w14:textId="77777777" w:rsidR="00D6223E" w:rsidRPr="000D10B4" w:rsidRDefault="00D6223E" w:rsidP="00024B42">
            <w:pPr>
              <w:pStyle w:val="CH-TABLE"/>
            </w:pPr>
          </w:p>
        </w:tc>
      </w:tr>
      <w:tr w:rsidR="00D6223E" w:rsidRPr="000D10B4" w14:paraId="44DDC3A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0983525"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A3BBE7B" w14:textId="77777777" w:rsidR="00D6223E" w:rsidRDefault="00D6223E" w:rsidP="00024B42">
            <w:pPr>
              <w:pStyle w:val="CH-TABLE"/>
            </w:pPr>
            <w:r w:rsidRPr="00205C4D">
              <w:t>MES系统要求是已有成型的产品</w:t>
            </w:r>
            <w:r w:rsidRPr="00205C4D">
              <w:rPr>
                <w:rFonts w:hint="eastAsia"/>
              </w:rPr>
              <w:t>，</w:t>
            </w:r>
            <w:r w:rsidRPr="00205C4D">
              <w:t>尽量避免定制开发</w:t>
            </w:r>
            <w:r w:rsidRPr="00205C4D">
              <w:rPr>
                <w:rFonts w:hint="eastAsia"/>
              </w:rPr>
              <w:t>。</w:t>
            </w:r>
          </w:p>
        </w:tc>
        <w:tc>
          <w:tcPr>
            <w:tcW w:w="992" w:type="dxa"/>
            <w:tcBorders>
              <w:top w:val="single" w:sz="4" w:space="0" w:color="auto"/>
              <w:left w:val="single" w:sz="4" w:space="0" w:color="auto"/>
              <w:bottom w:val="single" w:sz="4" w:space="0" w:color="auto"/>
              <w:right w:val="single" w:sz="4" w:space="0" w:color="auto"/>
            </w:tcBorders>
            <w:vAlign w:val="center"/>
          </w:tcPr>
          <w:p w14:paraId="7107600E" w14:textId="77777777" w:rsidR="00D6223E" w:rsidRPr="00DC54F1" w:rsidRDefault="00D6223E" w:rsidP="00024B42">
            <w:pPr>
              <w:pStyle w:val="CH-TABLE"/>
            </w:pPr>
            <w:r w:rsidRPr="00DC54F1">
              <w:rPr>
                <w:rFonts w:hint="eastAsia"/>
              </w:rPr>
              <w:t>S</w:t>
            </w:r>
          </w:p>
        </w:tc>
        <w:tc>
          <w:tcPr>
            <w:tcW w:w="1134" w:type="dxa"/>
            <w:tcBorders>
              <w:top w:val="single" w:sz="4" w:space="0" w:color="auto"/>
              <w:left w:val="single" w:sz="4" w:space="0" w:color="auto"/>
              <w:bottom w:val="single" w:sz="4" w:space="0" w:color="auto"/>
              <w:right w:val="single" w:sz="4" w:space="0" w:color="auto"/>
            </w:tcBorders>
            <w:vAlign w:val="center"/>
          </w:tcPr>
          <w:p w14:paraId="42FCDE1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9E0EC7F" w14:textId="77777777" w:rsidR="00D6223E" w:rsidRPr="000D10B4" w:rsidRDefault="00D6223E" w:rsidP="00024B42">
            <w:pPr>
              <w:pStyle w:val="CH-TABLE"/>
            </w:pPr>
          </w:p>
        </w:tc>
      </w:tr>
      <w:tr w:rsidR="00D6223E" w:rsidRPr="000D10B4" w14:paraId="158D130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AA8309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15CF6E8" w14:textId="77777777" w:rsidR="00D6223E" w:rsidRDefault="00D6223E" w:rsidP="00024B42">
            <w:pPr>
              <w:pStyle w:val="CH-TABLE"/>
            </w:pPr>
            <w:r w:rsidRPr="00DC54F1">
              <w:t>MES系统要求供应商有全球</w:t>
            </w:r>
            <w:r w:rsidRPr="00DC54F1">
              <w:rPr>
                <w:rFonts w:hint="eastAsia"/>
              </w:rPr>
              <w:t>国际化项目实施与</w:t>
            </w:r>
            <w:r w:rsidRPr="00DC54F1">
              <w:t>运营经验</w:t>
            </w:r>
            <w:r w:rsidRPr="00DC54F1">
              <w:rPr>
                <w:rFonts w:hint="eastAsia"/>
              </w:rPr>
              <w:t>。</w:t>
            </w:r>
          </w:p>
        </w:tc>
        <w:tc>
          <w:tcPr>
            <w:tcW w:w="992" w:type="dxa"/>
            <w:tcBorders>
              <w:top w:val="single" w:sz="4" w:space="0" w:color="auto"/>
              <w:left w:val="single" w:sz="4" w:space="0" w:color="auto"/>
              <w:bottom w:val="single" w:sz="4" w:space="0" w:color="auto"/>
              <w:right w:val="single" w:sz="4" w:space="0" w:color="auto"/>
            </w:tcBorders>
            <w:vAlign w:val="center"/>
          </w:tcPr>
          <w:p w14:paraId="16790B4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CB1A8E3"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6A8D201" w14:textId="77777777" w:rsidR="00D6223E" w:rsidRPr="000D10B4" w:rsidRDefault="00D6223E" w:rsidP="00024B42">
            <w:pPr>
              <w:pStyle w:val="CH-TABLE"/>
            </w:pPr>
          </w:p>
        </w:tc>
      </w:tr>
      <w:tr w:rsidR="00D6223E" w:rsidRPr="000D10B4" w14:paraId="344515A5"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020DDB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7E7C42C" w14:textId="77777777" w:rsidR="00D6223E" w:rsidRDefault="00D6223E" w:rsidP="00024B42">
            <w:pPr>
              <w:pStyle w:val="CH-TABLE"/>
            </w:pPr>
            <w:r w:rsidRPr="00DC54F1">
              <w:rPr>
                <w:rFonts w:cs="Arial"/>
              </w:rPr>
              <w:t>供应商</w:t>
            </w:r>
            <w:r w:rsidRPr="00DC54F1">
              <w:rPr>
                <w:rFonts w:cs="Arial" w:hint="eastAsia"/>
              </w:rPr>
              <w:t>有能力提供证据和参考，证明</w:t>
            </w:r>
            <w:r w:rsidRPr="00DC54F1">
              <w:rPr>
                <w:rFonts w:cs="Arial"/>
              </w:rPr>
              <w:t>提供的</w:t>
            </w:r>
            <w:r w:rsidRPr="00DC54F1">
              <w:t>MES必须要同时符合NMPA、FDA和EMA的GMP要求。</w:t>
            </w:r>
          </w:p>
        </w:tc>
        <w:tc>
          <w:tcPr>
            <w:tcW w:w="992" w:type="dxa"/>
            <w:tcBorders>
              <w:top w:val="single" w:sz="4" w:space="0" w:color="auto"/>
              <w:left w:val="single" w:sz="4" w:space="0" w:color="auto"/>
              <w:bottom w:val="single" w:sz="4" w:space="0" w:color="auto"/>
              <w:right w:val="single" w:sz="4" w:space="0" w:color="auto"/>
            </w:tcBorders>
            <w:vAlign w:val="center"/>
          </w:tcPr>
          <w:p w14:paraId="415DB96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39D9F9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0FF7C02" w14:textId="77777777" w:rsidR="00D6223E" w:rsidRPr="000D10B4" w:rsidRDefault="00D6223E" w:rsidP="00024B42">
            <w:pPr>
              <w:pStyle w:val="CH-TABLE"/>
            </w:pPr>
          </w:p>
        </w:tc>
      </w:tr>
      <w:tr w:rsidR="00D6223E" w:rsidRPr="000D10B4" w14:paraId="3BB8ECA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95C2844"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F81A3ED" w14:textId="77777777" w:rsidR="00D6223E" w:rsidRDefault="00D6223E" w:rsidP="00024B42">
            <w:pPr>
              <w:pStyle w:val="CH-TABLE"/>
            </w:pPr>
            <w:r w:rsidRPr="00DC54F1">
              <w:t>MES</w:t>
            </w:r>
            <w:r w:rsidRPr="00DC54F1">
              <w:rPr>
                <w:rFonts w:hint="eastAsia"/>
              </w:rPr>
              <w:t>应支持多语言功能，至少包括中文、英文。人机界面应采用中英文双语界面，输出的电子批记录应支持中英文双语格式。</w:t>
            </w:r>
          </w:p>
        </w:tc>
        <w:tc>
          <w:tcPr>
            <w:tcW w:w="992" w:type="dxa"/>
            <w:tcBorders>
              <w:top w:val="single" w:sz="4" w:space="0" w:color="auto"/>
              <w:left w:val="single" w:sz="4" w:space="0" w:color="auto"/>
              <w:bottom w:val="single" w:sz="4" w:space="0" w:color="auto"/>
              <w:right w:val="single" w:sz="4" w:space="0" w:color="auto"/>
            </w:tcBorders>
            <w:vAlign w:val="center"/>
          </w:tcPr>
          <w:p w14:paraId="6B7A922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84631A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7EB5F6F" w14:textId="77777777" w:rsidR="00D6223E" w:rsidRPr="000D10B4" w:rsidRDefault="00D6223E" w:rsidP="00024B42">
            <w:pPr>
              <w:pStyle w:val="CH-TABLE"/>
            </w:pPr>
          </w:p>
        </w:tc>
      </w:tr>
      <w:tr w:rsidR="00D6223E" w:rsidRPr="000D10B4" w14:paraId="1802AD3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05BBFE0"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ADCBBDC" w14:textId="77777777" w:rsidR="00D6223E" w:rsidRDefault="00D6223E" w:rsidP="00024B42">
            <w:pPr>
              <w:pStyle w:val="CH-TABLE"/>
            </w:pPr>
            <w:r w:rsidRPr="00DC54F1">
              <w:rPr>
                <w:rFonts w:hint="eastAsia"/>
              </w:rPr>
              <w:t>系统必须支持</w:t>
            </w:r>
            <w:r w:rsidRPr="00DC54F1">
              <w:t>7*24</w:t>
            </w:r>
            <w:r w:rsidRPr="00DC54F1">
              <w:rPr>
                <w:rFonts w:hint="eastAsia"/>
              </w:rPr>
              <w:t>小时的工作方式。</w:t>
            </w:r>
          </w:p>
        </w:tc>
        <w:tc>
          <w:tcPr>
            <w:tcW w:w="992" w:type="dxa"/>
            <w:tcBorders>
              <w:top w:val="single" w:sz="4" w:space="0" w:color="auto"/>
              <w:left w:val="single" w:sz="4" w:space="0" w:color="auto"/>
              <w:bottom w:val="single" w:sz="4" w:space="0" w:color="auto"/>
              <w:right w:val="single" w:sz="4" w:space="0" w:color="auto"/>
            </w:tcBorders>
            <w:vAlign w:val="center"/>
          </w:tcPr>
          <w:p w14:paraId="211FA55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616B9D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0E478FF" w14:textId="77777777" w:rsidR="00D6223E" w:rsidRPr="000D10B4" w:rsidRDefault="00D6223E" w:rsidP="00024B42">
            <w:pPr>
              <w:pStyle w:val="CH-TABLE"/>
            </w:pPr>
          </w:p>
        </w:tc>
      </w:tr>
      <w:tr w:rsidR="00D6223E" w:rsidRPr="000D10B4" w14:paraId="3675E5E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9BB39D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EA6F5C6" w14:textId="77777777" w:rsidR="00D6223E" w:rsidRDefault="00D6223E" w:rsidP="00024B42">
            <w:pPr>
              <w:pStyle w:val="CH-TABLE"/>
            </w:pPr>
            <w:r w:rsidRPr="00DC54F1">
              <w:t>MES</w:t>
            </w:r>
            <w:r w:rsidRPr="00DC54F1">
              <w:rPr>
                <w:rFonts w:hint="eastAsia"/>
              </w:rPr>
              <w:t>系统支持单个电子签名，双重电子签名；双重电子签名，执行人，复核人不允许是同一个人</w:t>
            </w:r>
            <w:r w:rsidRPr="0035565A">
              <w:rPr>
                <w:rFonts w:hint="eastAsia"/>
              </w:rPr>
              <w:t>。</w:t>
            </w:r>
          </w:p>
        </w:tc>
        <w:tc>
          <w:tcPr>
            <w:tcW w:w="992" w:type="dxa"/>
            <w:tcBorders>
              <w:top w:val="single" w:sz="4" w:space="0" w:color="auto"/>
              <w:left w:val="single" w:sz="4" w:space="0" w:color="auto"/>
              <w:bottom w:val="single" w:sz="4" w:space="0" w:color="auto"/>
              <w:right w:val="single" w:sz="4" w:space="0" w:color="auto"/>
            </w:tcBorders>
            <w:vAlign w:val="center"/>
          </w:tcPr>
          <w:p w14:paraId="462F92C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A1DF08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9A1FD0E" w14:textId="77777777" w:rsidR="00D6223E" w:rsidRPr="000D10B4" w:rsidRDefault="00D6223E" w:rsidP="00024B42">
            <w:pPr>
              <w:pStyle w:val="CH-TABLE"/>
            </w:pPr>
          </w:p>
        </w:tc>
      </w:tr>
      <w:tr w:rsidR="00D6223E" w:rsidRPr="000D10B4" w14:paraId="4FEEE6E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401339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D24366B" w14:textId="77777777" w:rsidR="00D6223E" w:rsidRDefault="00D6223E" w:rsidP="00024B42">
            <w:pPr>
              <w:pStyle w:val="CH-TABLE"/>
            </w:pPr>
            <w:r w:rsidRPr="00DC54F1">
              <w:t>MES</w:t>
            </w:r>
            <w:r w:rsidRPr="00024B42">
              <w:rPr>
                <w:rFonts w:hint="eastAsia"/>
              </w:rPr>
              <w:t>中主数据信息能够</w:t>
            </w:r>
            <w:ins w:id="17" w:author="鲍鹏程(Pengcheng Bao)" w:date="2021-04-06T11:33:00Z">
              <w:r w:rsidRPr="00024B42">
                <w:rPr>
                  <w:rFonts w:hint="eastAsia"/>
                </w:rPr>
                <w:t>有标准合规</w:t>
              </w:r>
            </w:ins>
            <w:ins w:id="18" w:author="鲍鹏程(Pengcheng Bao)" w:date="2021-04-06T11:36:00Z">
              <w:r w:rsidRPr="00024B42">
                <w:rPr>
                  <w:rFonts w:hint="eastAsia"/>
                </w:rPr>
                <w:t>的</w:t>
              </w:r>
            </w:ins>
            <w:ins w:id="19" w:author="鲍鹏程(Pengcheng Bao)" w:date="2021-04-06T11:34:00Z">
              <w:r w:rsidRPr="00024B42">
                <w:rPr>
                  <w:rFonts w:hint="eastAsia"/>
                </w:rPr>
                <w:t>方法</w:t>
              </w:r>
            </w:ins>
            <w:ins w:id="20" w:author="鲍鹏程(Pengcheng Bao)" w:date="2021-04-06T11:35:00Z">
              <w:r w:rsidRPr="00024B42">
                <w:rPr>
                  <w:rFonts w:hint="eastAsia"/>
                </w:rPr>
                <w:t>/工具</w:t>
              </w:r>
            </w:ins>
            <w:r w:rsidRPr="00024B42">
              <w:rPr>
                <w:rFonts w:hint="eastAsia"/>
              </w:rPr>
              <w:t>导入导出到不同环境</w:t>
            </w:r>
            <w:r w:rsidRPr="00DC54F1">
              <w:rPr>
                <w:rFonts w:hint="eastAsia"/>
              </w:rPr>
              <w:t>，如生产环境主数据可导出到测试环境、验证环境中。</w:t>
            </w:r>
          </w:p>
        </w:tc>
        <w:tc>
          <w:tcPr>
            <w:tcW w:w="992" w:type="dxa"/>
            <w:tcBorders>
              <w:top w:val="single" w:sz="4" w:space="0" w:color="auto"/>
              <w:left w:val="single" w:sz="4" w:space="0" w:color="auto"/>
              <w:bottom w:val="single" w:sz="4" w:space="0" w:color="auto"/>
              <w:right w:val="single" w:sz="4" w:space="0" w:color="auto"/>
            </w:tcBorders>
            <w:vAlign w:val="center"/>
          </w:tcPr>
          <w:p w14:paraId="11485A33" w14:textId="77777777" w:rsidR="00D6223E" w:rsidRPr="00DC54F1" w:rsidRDefault="00D6223E" w:rsidP="00024B42">
            <w:pPr>
              <w:pStyle w:val="CH-TABLE"/>
            </w:pPr>
            <w:r w:rsidRPr="00DC54F1">
              <w:t>S</w:t>
            </w:r>
          </w:p>
        </w:tc>
        <w:tc>
          <w:tcPr>
            <w:tcW w:w="1134" w:type="dxa"/>
            <w:tcBorders>
              <w:top w:val="single" w:sz="4" w:space="0" w:color="auto"/>
              <w:left w:val="single" w:sz="4" w:space="0" w:color="auto"/>
              <w:bottom w:val="single" w:sz="4" w:space="0" w:color="auto"/>
              <w:right w:val="single" w:sz="4" w:space="0" w:color="auto"/>
            </w:tcBorders>
            <w:vAlign w:val="center"/>
          </w:tcPr>
          <w:p w14:paraId="1FB91A4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B315DF9" w14:textId="77777777" w:rsidR="00D6223E" w:rsidRPr="000D10B4" w:rsidRDefault="00D6223E" w:rsidP="00024B42">
            <w:pPr>
              <w:pStyle w:val="CH-TABLE"/>
            </w:pPr>
          </w:p>
        </w:tc>
      </w:tr>
      <w:tr w:rsidR="00D6223E" w:rsidRPr="000D10B4" w14:paraId="30391B39"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B1E319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0626F95" w14:textId="77777777" w:rsidR="00D6223E" w:rsidRDefault="00D6223E" w:rsidP="00024B42">
            <w:pPr>
              <w:pStyle w:val="CH-TABLE"/>
            </w:pPr>
            <w:r w:rsidRPr="008E4789">
              <w:t>MES供应商需根据实际需求设计规模，列出License明细；License数量需满足信达生物制药并发用户数量</w:t>
            </w:r>
            <w:ins w:id="21" w:author="鲍鹏程(Pengcheng Bao)" w:date="2021-04-07T10:20:00Z">
              <w:r w:rsidRPr="008E4789">
                <w:t>100个</w:t>
              </w:r>
            </w:ins>
            <w:r w:rsidRPr="008E4789">
              <w:t xml:space="preserve"> （详情见附件“M2 MES 终端与MES License估算”）；</w:t>
            </w:r>
            <w:r>
              <w:rPr>
                <w:rFonts w:hint="eastAsia"/>
              </w:rPr>
              <w:t>License根据一期二期分阶段场景，供应商需提出合理购买方案。</w:t>
            </w:r>
            <w:r w:rsidRPr="008E4789">
              <w:t xml:space="preserve"> 同时软件</w:t>
            </w:r>
            <w:r>
              <w:rPr>
                <w:rFonts w:hint="eastAsia"/>
              </w:rPr>
              <w:t>需</w:t>
            </w:r>
            <w:r w:rsidRPr="008E4789">
              <w:t>支持后期用户License扩增。</w:t>
            </w:r>
          </w:p>
        </w:tc>
        <w:tc>
          <w:tcPr>
            <w:tcW w:w="992" w:type="dxa"/>
            <w:tcBorders>
              <w:top w:val="single" w:sz="4" w:space="0" w:color="auto"/>
              <w:left w:val="single" w:sz="4" w:space="0" w:color="auto"/>
              <w:bottom w:val="single" w:sz="4" w:space="0" w:color="auto"/>
              <w:right w:val="single" w:sz="4" w:space="0" w:color="auto"/>
            </w:tcBorders>
            <w:vAlign w:val="center"/>
          </w:tcPr>
          <w:p w14:paraId="0B5FAAA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021B3E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800C2AC" w14:textId="77777777" w:rsidR="00D6223E" w:rsidRPr="000D10B4" w:rsidRDefault="00D6223E" w:rsidP="00024B42">
            <w:pPr>
              <w:pStyle w:val="CH-TABLE"/>
            </w:pPr>
          </w:p>
        </w:tc>
      </w:tr>
      <w:tr w:rsidR="00D6223E" w:rsidRPr="000D10B4" w14:paraId="4860203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9D63246"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95375BB" w14:textId="77777777" w:rsidR="00D6223E" w:rsidRPr="008E4789" w:rsidRDefault="00D6223E" w:rsidP="00024B42">
            <w:pPr>
              <w:pStyle w:val="CH-TABLE"/>
            </w:pPr>
            <w:r w:rsidRPr="008E4789">
              <w:t>MES 供应商提供MES硬件终端（PC端、扫码枪、打印机等）的选型、报价、配置以及验证</w:t>
            </w:r>
            <w:r>
              <w:rPr>
                <w:rFonts w:hint="eastAsia"/>
              </w:rPr>
              <w:t>的合理建议</w:t>
            </w:r>
            <w:r w:rsidRPr="008E4789">
              <w:t>，清单参考“M2 MES 终端与MES License估算”：</w:t>
            </w:r>
          </w:p>
          <w:p w14:paraId="21D859A8" w14:textId="77777777" w:rsidR="00D6223E" w:rsidRPr="008E4789" w:rsidRDefault="00D6223E" w:rsidP="00024B42">
            <w:pPr>
              <w:pStyle w:val="CH-TABLE"/>
            </w:pPr>
            <w:r>
              <w:rPr>
                <w:rFonts w:hint="eastAsia"/>
              </w:rPr>
              <w:t>1</w:t>
            </w:r>
            <w:r>
              <w:t>.</w:t>
            </w:r>
            <w:r w:rsidRPr="008E4789">
              <w:t>考虑到用户体验度/用户习惯, 实际场景和理论场景不一致，MES二期后续预测终端数量、类型会有变动，硬件终端合同需单独报价、合同需签订多退少补协议</w:t>
            </w:r>
          </w:p>
          <w:p w14:paraId="03F449E4" w14:textId="77777777" w:rsidR="00D6223E" w:rsidRDefault="00D6223E" w:rsidP="00024B42">
            <w:pPr>
              <w:pStyle w:val="CH-TABLE"/>
            </w:pPr>
            <w:r>
              <w:rPr>
                <w:rFonts w:hint="eastAsia"/>
              </w:rPr>
              <w:t>2</w:t>
            </w:r>
            <w:r>
              <w:t>.</w:t>
            </w:r>
            <w:r w:rsidRPr="008E4789">
              <w:t>信达业务用户在过程中进行</w:t>
            </w:r>
            <w:r>
              <w:rPr>
                <w:rFonts w:hint="eastAsia"/>
              </w:rPr>
              <w:t>测试、</w:t>
            </w:r>
            <w:r w:rsidRPr="008E4789">
              <w:t>审核批准提供反馈，并批准</w:t>
            </w:r>
          </w:p>
        </w:tc>
        <w:tc>
          <w:tcPr>
            <w:tcW w:w="992" w:type="dxa"/>
            <w:tcBorders>
              <w:top w:val="single" w:sz="4" w:space="0" w:color="auto"/>
              <w:left w:val="single" w:sz="4" w:space="0" w:color="auto"/>
              <w:bottom w:val="single" w:sz="4" w:space="0" w:color="auto"/>
              <w:right w:val="single" w:sz="4" w:space="0" w:color="auto"/>
            </w:tcBorders>
            <w:vAlign w:val="center"/>
          </w:tcPr>
          <w:p w14:paraId="4DC36AB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CE20C3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6FB0E4A" w14:textId="77777777" w:rsidR="00D6223E" w:rsidRPr="000D10B4" w:rsidRDefault="00D6223E" w:rsidP="00024B42">
            <w:pPr>
              <w:pStyle w:val="CH-TABLE"/>
            </w:pPr>
          </w:p>
        </w:tc>
      </w:tr>
      <w:tr w:rsidR="00D6223E" w:rsidRPr="000D10B4" w14:paraId="245634D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AC00CE9"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4BC0BF5" w14:textId="77777777" w:rsidR="00D6223E" w:rsidRDefault="00D6223E" w:rsidP="00024B42">
            <w:pPr>
              <w:pStyle w:val="CH-TABLE"/>
            </w:pPr>
            <w:r w:rsidRPr="00DC54F1">
              <w:rPr>
                <w:rFonts w:hint="eastAsia"/>
              </w:rPr>
              <w:t>系统能够管理物料</w:t>
            </w:r>
          </w:p>
        </w:tc>
        <w:tc>
          <w:tcPr>
            <w:tcW w:w="992" w:type="dxa"/>
            <w:tcBorders>
              <w:top w:val="single" w:sz="4" w:space="0" w:color="auto"/>
              <w:left w:val="single" w:sz="4" w:space="0" w:color="auto"/>
              <w:bottom w:val="single" w:sz="4" w:space="0" w:color="auto"/>
              <w:right w:val="single" w:sz="4" w:space="0" w:color="auto"/>
            </w:tcBorders>
            <w:vAlign w:val="center"/>
          </w:tcPr>
          <w:p w14:paraId="5D236A2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2AC4431"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5C0E678" w14:textId="77777777" w:rsidR="00D6223E" w:rsidRPr="000D10B4" w:rsidRDefault="00D6223E" w:rsidP="00024B42">
            <w:pPr>
              <w:pStyle w:val="CH-TABLE"/>
            </w:pPr>
          </w:p>
        </w:tc>
      </w:tr>
      <w:tr w:rsidR="00D6223E" w:rsidRPr="000D10B4" w14:paraId="1C1F705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A357B70"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0CD4A09" w14:textId="77777777" w:rsidR="00D6223E" w:rsidRPr="00DC54F1" w:rsidRDefault="00D6223E" w:rsidP="00024B42">
            <w:pPr>
              <w:pStyle w:val="CH-TABLE"/>
            </w:pPr>
            <w:r w:rsidRPr="00DC54F1">
              <w:t>MES</w:t>
            </w:r>
            <w:r w:rsidRPr="00DC54F1">
              <w:rPr>
                <w:rFonts w:hint="eastAsia"/>
              </w:rPr>
              <w:t>系统应能够维护和显示每个物料主数据以下数据：</w:t>
            </w:r>
          </w:p>
          <w:p w14:paraId="2E9E06A6" w14:textId="77777777" w:rsidR="00D6223E" w:rsidRDefault="00D6223E" w:rsidP="00024B42">
            <w:pPr>
              <w:pStyle w:val="CH-TABLE"/>
            </w:pPr>
            <w:r w:rsidRPr="00DC54F1">
              <w:rPr>
                <w:rFonts w:hint="eastAsia"/>
              </w:rPr>
              <w:t>物料代码（唯一标识）；物料名称；物料说明；标准单位；物料类型；批次管理状态；质量状态；有效期等。</w:t>
            </w:r>
          </w:p>
        </w:tc>
        <w:tc>
          <w:tcPr>
            <w:tcW w:w="992" w:type="dxa"/>
            <w:tcBorders>
              <w:top w:val="single" w:sz="4" w:space="0" w:color="auto"/>
              <w:left w:val="single" w:sz="4" w:space="0" w:color="auto"/>
              <w:bottom w:val="single" w:sz="4" w:space="0" w:color="auto"/>
              <w:right w:val="single" w:sz="4" w:space="0" w:color="auto"/>
            </w:tcBorders>
            <w:vAlign w:val="center"/>
          </w:tcPr>
          <w:p w14:paraId="7F71DDC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E56F6F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94D0E03" w14:textId="77777777" w:rsidR="00D6223E" w:rsidRPr="000D10B4" w:rsidRDefault="00D6223E" w:rsidP="00024B42">
            <w:pPr>
              <w:pStyle w:val="CH-TABLE"/>
            </w:pPr>
          </w:p>
        </w:tc>
      </w:tr>
      <w:tr w:rsidR="00D6223E" w:rsidRPr="000D10B4" w14:paraId="1FD2935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D259F2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756B9EA" w14:textId="77777777" w:rsidR="00D6223E" w:rsidRDefault="00D6223E" w:rsidP="00024B42">
            <w:pPr>
              <w:pStyle w:val="CH-TABLE"/>
            </w:pPr>
            <w:r w:rsidRPr="00DC54F1">
              <w:rPr>
                <w:rFonts w:hint="eastAsia"/>
              </w:rPr>
              <w:t>系统允许授权人员新建、修改物料参数信息，但需记录完整的审计追踪信息。</w:t>
            </w:r>
          </w:p>
        </w:tc>
        <w:tc>
          <w:tcPr>
            <w:tcW w:w="992" w:type="dxa"/>
            <w:tcBorders>
              <w:top w:val="single" w:sz="4" w:space="0" w:color="auto"/>
              <w:left w:val="single" w:sz="4" w:space="0" w:color="auto"/>
              <w:bottom w:val="single" w:sz="4" w:space="0" w:color="auto"/>
              <w:right w:val="single" w:sz="4" w:space="0" w:color="auto"/>
            </w:tcBorders>
            <w:vAlign w:val="center"/>
          </w:tcPr>
          <w:p w14:paraId="4527027A"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496CC3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8249E1D" w14:textId="77777777" w:rsidR="00D6223E" w:rsidRPr="000D10B4" w:rsidRDefault="00D6223E" w:rsidP="00024B42">
            <w:pPr>
              <w:pStyle w:val="CH-TABLE"/>
            </w:pPr>
          </w:p>
        </w:tc>
      </w:tr>
      <w:tr w:rsidR="00D6223E" w:rsidRPr="000D10B4" w14:paraId="4B82A99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C6BD536"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FDF5992" w14:textId="77777777" w:rsidR="00D6223E" w:rsidRDefault="00D6223E" w:rsidP="00024B42">
            <w:pPr>
              <w:pStyle w:val="CH-TABLE"/>
            </w:pPr>
            <w:r w:rsidRPr="00DC54F1">
              <w:rPr>
                <w:rFonts w:hint="eastAsia"/>
              </w:rPr>
              <w:t>系统支持物料批次中的部分物料状态改变</w:t>
            </w:r>
          </w:p>
        </w:tc>
        <w:tc>
          <w:tcPr>
            <w:tcW w:w="992" w:type="dxa"/>
            <w:tcBorders>
              <w:top w:val="single" w:sz="4" w:space="0" w:color="auto"/>
              <w:left w:val="single" w:sz="4" w:space="0" w:color="auto"/>
              <w:bottom w:val="single" w:sz="4" w:space="0" w:color="auto"/>
              <w:right w:val="single" w:sz="4" w:space="0" w:color="auto"/>
            </w:tcBorders>
            <w:vAlign w:val="center"/>
          </w:tcPr>
          <w:p w14:paraId="367C380A"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67EB72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645B6CD" w14:textId="77777777" w:rsidR="00D6223E" w:rsidRPr="000D10B4" w:rsidRDefault="00D6223E" w:rsidP="00024B42">
            <w:pPr>
              <w:pStyle w:val="CH-TABLE"/>
            </w:pPr>
          </w:p>
        </w:tc>
      </w:tr>
      <w:tr w:rsidR="00D6223E" w:rsidRPr="000D10B4" w14:paraId="40AE6C4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EB00A5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28AD186" w14:textId="77777777" w:rsidR="00D6223E" w:rsidRDefault="00D6223E" w:rsidP="00024B42">
            <w:pPr>
              <w:pStyle w:val="CH-TABLE"/>
            </w:pPr>
            <w:r w:rsidRPr="00DC54F1">
              <w:t>对物料和产品的生产区收货、质检、成品入库、原料使用、原料退库等历史有记录并可查询</w:t>
            </w:r>
          </w:p>
        </w:tc>
        <w:tc>
          <w:tcPr>
            <w:tcW w:w="992" w:type="dxa"/>
            <w:tcBorders>
              <w:top w:val="single" w:sz="4" w:space="0" w:color="auto"/>
              <w:left w:val="single" w:sz="4" w:space="0" w:color="auto"/>
              <w:bottom w:val="single" w:sz="4" w:space="0" w:color="auto"/>
              <w:right w:val="single" w:sz="4" w:space="0" w:color="auto"/>
            </w:tcBorders>
            <w:vAlign w:val="center"/>
          </w:tcPr>
          <w:p w14:paraId="5294FAF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86D98B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F89B33F" w14:textId="77777777" w:rsidR="00D6223E" w:rsidRPr="000D10B4" w:rsidRDefault="00D6223E" w:rsidP="00024B42">
            <w:pPr>
              <w:pStyle w:val="CH-TABLE"/>
            </w:pPr>
          </w:p>
        </w:tc>
      </w:tr>
      <w:tr w:rsidR="00D6223E" w:rsidRPr="000D10B4" w14:paraId="02E5EA09"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E7BB075"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A2D7735" w14:textId="77777777" w:rsidR="00D6223E" w:rsidRPr="00DC54F1" w:rsidRDefault="00D6223E" w:rsidP="00024B42">
            <w:pPr>
              <w:pStyle w:val="CH-TABLE"/>
            </w:pPr>
            <w:r w:rsidRPr="00DC54F1">
              <w:rPr>
                <w:rFonts w:hint="eastAsia"/>
              </w:rPr>
              <w:t>系统支持对物料设定、修改并显示批属性（物料代码、批号、有效期限、质量状态等）</w:t>
            </w:r>
          </w:p>
        </w:tc>
        <w:tc>
          <w:tcPr>
            <w:tcW w:w="992" w:type="dxa"/>
            <w:tcBorders>
              <w:top w:val="single" w:sz="4" w:space="0" w:color="auto"/>
              <w:left w:val="single" w:sz="4" w:space="0" w:color="auto"/>
              <w:bottom w:val="single" w:sz="4" w:space="0" w:color="auto"/>
              <w:right w:val="single" w:sz="4" w:space="0" w:color="auto"/>
            </w:tcBorders>
            <w:vAlign w:val="center"/>
          </w:tcPr>
          <w:p w14:paraId="6D430C1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0338E0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4DD2520" w14:textId="77777777" w:rsidR="00D6223E" w:rsidRPr="000D10B4" w:rsidRDefault="00D6223E" w:rsidP="00024B42">
            <w:pPr>
              <w:pStyle w:val="CH-TABLE"/>
            </w:pPr>
          </w:p>
        </w:tc>
      </w:tr>
      <w:tr w:rsidR="00D6223E" w:rsidRPr="000D10B4" w14:paraId="3FD1FC8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950119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FBFC226" w14:textId="77777777" w:rsidR="00D6223E" w:rsidRPr="00DC54F1" w:rsidRDefault="00D6223E" w:rsidP="00024B42">
            <w:pPr>
              <w:pStyle w:val="CH-TABLE"/>
            </w:pPr>
            <w:r w:rsidRPr="00DC54F1">
              <w:t>MES</w:t>
            </w:r>
            <w:r w:rsidRPr="00DC54F1">
              <w:rPr>
                <w:rFonts w:hint="eastAsia"/>
              </w:rPr>
              <w:t>系统需要支持使用条码扫描设备快速识别物料批次信息，并可以将物料批次信息从一个存储位置迁移到另一个存储位置。如需要，可以提供将物料批次数量修正为正确的数量的方法。</w:t>
            </w:r>
          </w:p>
        </w:tc>
        <w:tc>
          <w:tcPr>
            <w:tcW w:w="992" w:type="dxa"/>
            <w:tcBorders>
              <w:top w:val="single" w:sz="4" w:space="0" w:color="auto"/>
              <w:left w:val="single" w:sz="4" w:space="0" w:color="auto"/>
              <w:bottom w:val="single" w:sz="4" w:space="0" w:color="auto"/>
              <w:right w:val="single" w:sz="4" w:space="0" w:color="auto"/>
            </w:tcBorders>
            <w:vAlign w:val="center"/>
          </w:tcPr>
          <w:p w14:paraId="1A87F2B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C761D5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A502617" w14:textId="77777777" w:rsidR="00D6223E" w:rsidRPr="000D10B4" w:rsidRDefault="00D6223E" w:rsidP="00024B42">
            <w:pPr>
              <w:pStyle w:val="CH-TABLE"/>
            </w:pPr>
          </w:p>
        </w:tc>
      </w:tr>
      <w:tr w:rsidR="00D6223E" w:rsidRPr="000D10B4" w14:paraId="1E13B40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5D1750C"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F843B6D" w14:textId="77777777" w:rsidR="00D6223E" w:rsidRPr="00DC54F1" w:rsidRDefault="00D6223E" w:rsidP="00024B42">
            <w:pPr>
              <w:pStyle w:val="CH-TABLE"/>
            </w:pPr>
            <w:r w:rsidRPr="00DC54F1">
              <w:rPr>
                <w:rFonts w:hint="eastAsia"/>
              </w:rPr>
              <w:t>系统服从</w:t>
            </w:r>
            <w:r w:rsidRPr="00DC54F1">
              <w:t>ERP</w:t>
            </w:r>
            <w:r w:rsidRPr="00DC54F1">
              <w:rPr>
                <w:rFonts w:hint="eastAsia"/>
              </w:rPr>
              <w:t>系统物料状态规则，</w:t>
            </w:r>
            <w:r w:rsidRPr="00DC54F1">
              <w:t>支持</w:t>
            </w:r>
            <w:r w:rsidRPr="00DC54F1">
              <w:rPr>
                <w:rFonts w:hint="eastAsia"/>
              </w:rPr>
              <w:t>自动（通过</w:t>
            </w:r>
            <w:r w:rsidRPr="00DC54F1">
              <w:t>ERP</w:t>
            </w:r>
            <w:r w:rsidRPr="00DC54F1">
              <w:rPr>
                <w:rFonts w:hint="eastAsia"/>
              </w:rPr>
              <w:t>接口）或手动(通过</w:t>
            </w:r>
            <w:r w:rsidRPr="00DC54F1">
              <w:t>MES</w:t>
            </w:r>
            <w:r w:rsidRPr="00DC54F1">
              <w:rPr>
                <w:rFonts w:hint="eastAsia"/>
              </w:rPr>
              <w:t>自身</w:t>
            </w:r>
            <w:r w:rsidRPr="00DC54F1">
              <w:t>)物料主数据的</w:t>
            </w:r>
            <w:r w:rsidRPr="00DC54F1">
              <w:rPr>
                <w:rFonts w:hint="eastAsia"/>
              </w:rPr>
              <w:t>新建、</w:t>
            </w:r>
            <w:r w:rsidRPr="00DC54F1">
              <w:t>维护，及状态管理</w:t>
            </w:r>
          </w:p>
        </w:tc>
        <w:tc>
          <w:tcPr>
            <w:tcW w:w="992" w:type="dxa"/>
            <w:tcBorders>
              <w:top w:val="single" w:sz="4" w:space="0" w:color="auto"/>
              <w:left w:val="single" w:sz="4" w:space="0" w:color="auto"/>
              <w:bottom w:val="single" w:sz="4" w:space="0" w:color="auto"/>
              <w:right w:val="single" w:sz="4" w:space="0" w:color="auto"/>
            </w:tcBorders>
            <w:vAlign w:val="center"/>
          </w:tcPr>
          <w:p w14:paraId="0EE8BE5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1DB895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E30B81B" w14:textId="77777777" w:rsidR="00D6223E" w:rsidRPr="000D10B4" w:rsidRDefault="00D6223E" w:rsidP="00024B42">
            <w:pPr>
              <w:pStyle w:val="CH-TABLE"/>
            </w:pPr>
          </w:p>
        </w:tc>
      </w:tr>
      <w:tr w:rsidR="00D6223E" w:rsidRPr="000D10B4" w14:paraId="6E01A9E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4EF6B87"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FFD1035" w14:textId="77777777" w:rsidR="00D6223E" w:rsidRPr="00DC54F1" w:rsidRDefault="00D6223E" w:rsidP="00024B42">
            <w:pPr>
              <w:pStyle w:val="CH-TABLE"/>
            </w:pPr>
            <w:r w:rsidRPr="00DC54F1">
              <w:rPr>
                <w:rFonts w:hint="eastAsia"/>
              </w:rPr>
              <w:t>系统支持退料，损失等操作到</w:t>
            </w:r>
            <w:r w:rsidRPr="00DC54F1">
              <w:t>MES</w:t>
            </w:r>
            <w:r w:rsidRPr="00DC54F1">
              <w:rPr>
                <w:rFonts w:hint="eastAsia"/>
              </w:rPr>
              <w:t>或者</w:t>
            </w:r>
            <w:r w:rsidRPr="00DC54F1">
              <w:t>ERP</w:t>
            </w:r>
            <w:r w:rsidRPr="00DC54F1">
              <w:rPr>
                <w:rFonts w:hint="eastAsia"/>
              </w:rPr>
              <w:t>管理的仓库中</w:t>
            </w:r>
          </w:p>
        </w:tc>
        <w:tc>
          <w:tcPr>
            <w:tcW w:w="992" w:type="dxa"/>
            <w:tcBorders>
              <w:top w:val="single" w:sz="4" w:space="0" w:color="auto"/>
              <w:left w:val="single" w:sz="4" w:space="0" w:color="auto"/>
              <w:bottom w:val="single" w:sz="4" w:space="0" w:color="auto"/>
              <w:right w:val="single" w:sz="4" w:space="0" w:color="auto"/>
            </w:tcBorders>
            <w:vAlign w:val="center"/>
          </w:tcPr>
          <w:p w14:paraId="4A6385F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7171DD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CE1658C" w14:textId="77777777" w:rsidR="00D6223E" w:rsidRPr="000D10B4" w:rsidRDefault="00D6223E" w:rsidP="00024B42">
            <w:pPr>
              <w:pStyle w:val="CH-TABLE"/>
            </w:pPr>
          </w:p>
        </w:tc>
      </w:tr>
      <w:tr w:rsidR="00D6223E" w:rsidRPr="000D10B4" w14:paraId="102D6E8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0DF5762"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328366D" w14:textId="77777777" w:rsidR="00D6223E" w:rsidRPr="00DC54F1" w:rsidRDefault="00D6223E" w:rsidP="00024B42">
            <w:pPr>
              <w:pStyle w:val="CH-TABLE"/>
            </w:pPr>
            <w:r w:rsidRPr="00DC54F1">
              <w:rPr>
                <w:rFonts w:hint="eastAsia"/>
              </w:rPr>
              <w:t>涉及到</w:t>
            </w:r>
            <w:r w:rsidRPr="00DC54F1">
              <w:t>HSE</w:t>
            </w:r>
            <w:r w:rsidRPr="00DC54F1">
              <w:rPr>
                <w:rFonts w:hint="eastAsia"/>
              </w:rPr>
              <w:t>（健康、安全、环境）相关的物料，系统支持危险说明提示</w:t>
            </w:r>
          </w:p>
        </w:tc>
        <w:tc>
          <w:tcPr>
            <w:tcW w:w="992" w:type="dxa"/>
            <w:tcBorders>
              <w:top w:val="single" w:sz="4" w:space="0" w:color="auto"/>
              <w:left w:val="single" w:sz="4" w:space="0" w:color="auto"/>
              <w:bottom w:val="single" w:sz="4" w:space="0" w:color="auto"/>
              <w:right w:val="single" w:sz="4" w:space="0" w:color="auto"/>
            </w:tcBorders>
            <w:vAlign w:val="center"/>
          </w:tcPr>
          <w:p w14:paraId="58BCB5AF"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A92DC5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F1C6A78" w14:textId="77777777" w:rsidR="00D6223E" w:rsidRPr="000D10B4" w:rsidRDefault="00D6223E" w:rsidP="00024B42">
            <w:pPr>
              <w:pStyle w:val="CH-TABLE"/>
            </w:pPr>
          </w:p>
        </w:tc>
      </w:tr>
      <w:tr w:rsidR="00D6223E" w:rsidRPr="000D10B4" w14:paraId="0CECF1A9"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9F5672A"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6838C5A" w14:textId="77777777" w:rsidR="00D6223E" w:rsidRPr="00DC54F1" w:rsidRDefault="00D6223E" w:rsidP="00024B42">
            <w:pPr>
              <w:pStyle w:val="CH-TABLE"/>
            </w:pPr>
            <w:r w:rsidRPr="00DC54F1">
              <w:rPr>
                <w:rFonts w:hint="eastAsia"/>
              </w:rPr>
              <w:t>MES系统支持仓库区位，库位配置，系统中的区位，库位状态可控制（锁定、冻结、可用等）。</w:t>
            </w:r>
          </w:p>
        </w:tc>
        <w:tc>
          <w:tcPr>
            <w:tcW w:w="992" w:type="dxa"/>
            <w:tcBorders>
              <w:top w:val="single" w:sz="4" w:space="0" w:color="auto"/>
              <w:left w:val="single" w:sz="4" w:space="0" w:color="auto"/>
              <w:bottom w:val="single" w:sz="4" w:space="0" w:color="auto"/>
              <w:right w:val="single" w:sz="4" w:space="0" w:color="auto"/>
            </w:tcBorders>
            <w:vAlign w:val="center"/>
          </w:tcPr>
          <w:p w14:paraId="4FAC2738"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A6976F9"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B05E9F3" w14:textId="77777777" w:rsidR="00D6223E" w:rsidRPr="000D10B4" w:rsidRDefault="00D6223E" w:rsidP="00024B42">
            <w:pPr>
              <w:pStyle w:val="CH-TABLE"/>
            </w:pPr>
          </w:p>
        </w:tc>
      </w:tr>
      <w:tr w:rsidR="00D6223E" w:rsidRPr="000D10B4" w14:paraId="46F0864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8FFA6D3"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2AFE2F8" w14:textId="77777777" w:rsidR="00D6223E" w:rsidRPr="00DC54F1" w:rsidRDefault="00D6223E" w:rsidP="00024B42">
            <w:pPr>
              <w:pStyle w:val="CH-TABLE"/>
            </w:pPr>
            <w:r w:rsidRPr="00DC54F1">
              <w:t xml:space="preserve">MES </w:t>
            </w:r>
            <w:r w:rsidRPr="00DC54F1">
              <w:rPr>
                <w:rFonts w:hint="eastAsia"/>
              </w:rPr>
              <w:t>系统支持通过ERP在不同区位中转移物料或MES中直接转移区位</w:t>
            </w:r>
          </w:p>
        </w:tc>
        <w:tc>
          <w:tcPr>
            <w:tcW w:w="992" w:type="dxa"/>
            <w:tcBorders>
              <w:top w:val="single" w:sz="4" w:space="0" w:color="auto"/>
              <w:left w:val="single" w:sz="4" w:space="0" w:color="auto"/>
              <w:bottom w:val="single" w:sz="4" w:space="0" w:color="auto"/>
              <w:right w:val="single" w:sz="4" w:space="0" w:color="auto"/>
            </w:tcBorders>
            <w:vAlign w:val="center"/>
          </w:tcPr>
          <w:p w14:paraId="30A2F06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5EC7A20"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C161A02" w14:textId="77777777" w:rsidR="00D6223E" w:rsidRPr="000D10B4" w:rsidRDefault="00D6223E" w:rsidP="00024B42">
            <w:pPr>
              <w:pStyle w:val="CH-TABLE"/>
            </w:pPr>
          </w:p>
        </w:tc>
      </w:tr>
      <w:tr w:rsidR="00D6223E" w:rsidRPr="000D10B4" w14:paraId="14D598D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45C63E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7717667" w14:textId="77777777" w:rsidR="00D6223E" w:rsidRPr="00DC54F1" w:rsidRDefault="00D6223E" w:rsidP="00024B42">
            <w:pPr>
              <w:pStyle w:val="CH-TABLE"/>
            </w:pPr>
            <w:r w:rsidRPr="00DC54F1">
              <w:t>MES</w:t>
            </w:r>
            <w:r w:rsidRPr="00DC54F1">
              <w:rPr>
                <w:rFonts w:hint="eastAsia"/>
              </w:rPr>
              <w:t>系统产生的物料标识标签能够被</w:t>
            </w:r>
            <w:r w:rsidRPr="00DC54F1">
              <w:t>ERP</w:t>
            </w:r>
            <w:r w:rsidRPr="00DC54F1">
              <w:rPr>
                <w:rFonts w:hint="eastAsia"/>
              </w:rPr>
              <w:t>读取；</w:t>
            </w:r>
            <w:r w:rsidRPr="00DC54F1">
              <w:t>ERP</w:t>
            </w:r>
            <w:r w:rsidRPr="00DC54F1">
              <w:rPr>
                <w:rFonts w:hint="eastAsia"/>
              </w:rPr>
              <w:t>产生的物料标识标签传递过来能够被</w:t>
            </w:r>
            <w:r w:rsidRPr="00DC54F1">
              <w:t>MES</w:t>
            </w:r>
            <w:r w:rsidRPr="00DC54F1">
              <w:rPr>
                <w:rFonts w:hint="eastAsia"/>
              </w:rPr>
              <w:t>读取</w:t>
            </w:r>
          </w:p>
        </w:tc>
        <w:tc>
          <w:tcPr>
            <w:tcW w:w="992" w:type="dxa"/>
            <w:tcBorders>
              <w:top w:val="single" w:sz="4" w:space="0" w:color="auto"/>
              <w:left w:val="single" w:sz="4" w:space="0" w:color="auto"/>
              <w:bottom w:val="single" w:sz="4" w:space="0" w:color="auto"/>
              <w:right w:val="single" w:sz="4" w:space="0" w:color="auto"/>
            </w:tcBorders>
            <w:vAlign w:val="center"/>
          </w:tcPr>
          <w:p w14:paraId="16D80CF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975EE0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C39EA12" w14:textId="77777777" w:rsidR="00D6223E" w:rsidRPr="000D10B4" w:rsidRDefault="00D6223E" w:rsidP="00024B42">
            <w:pPr>
              <w:pStyle w:val="CH-TABLE"/>
            </w:pPr>
          </w:p>
        </w:tc>
      </w:tr>
      <w:tr w:rsidR="00D6223E" w:rsidRPr="000D10B4" w14:paraId="4C1AD55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1565EC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97FDCBA" w14:textId="77777777" w:rsidR="00D6223E" w:rsidRPr="00DC54F1" w:rsidRDefault="00D6223E" w:rsidP="00024B42">
            <w:pPr>
              <w:pStyle w:val="CH-TABLE"/>
            </w:pPr>
            <w:r w:rsidRPr="00DC54F1">
              <w:rPr>
                <w:rFonts w:hint="eastAsia"/>
              </w:rPr>
              <w:t>MES系统能够禁用最小单元物料，暂时阻止使用</w:t>
            </w:r>
          </w:p>
        </w:tc>
        <w:tc>
          <w:tcPr>
            <w:tcW w:w="992" w:type="dxa"/>
            <w:tcBorders>
              <w:top w:val="single" w:sz="4" w:space="0" w:color="auto"/>
              <w:left w:val="single" w:sz="4" w:space="0" w:color="auto"/>
              <w:bottom w:val="single" w:sz="4" w:space="0" w:color="auto"/>
              <w:right w:val="single" w:sz="4" w:space="0" w:color="auto"/>
            </w:tcBorders>
            <w:vAlign w:val="center"/>
          </w:tcPr>
          <w:p w14:paraId="4943A7E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38C5A8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A7A97B4" w14:textId="77777777" w:rsidR="00D6223E" w:rsidRPr="000D10B4" w:rsidRDefault="00D6223E" w:rsidP="00024B42">
            <w:pPr>
              <w:pStyle w:val="CH-TABLE"/>
            </w:pPr>
          </w:p>
        </w:tc>
      </w:tr>
      <w:tr w:rsidR="00D6223E" w:rsidRPr="000D10B4" w14:paraId="115B0F9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C775BAC"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A04B2FF" w14:textId="77777777" w:rsidR="00D6223E" w:rsidRPr="00DC54F1" w:rsidRDefault="00D6223E" w:rsidP="00024B42">
            <w:pPr>
              <w:pStyle w:val="CH-TABLE"/>
            </w:pPr>
            <w:r w:rsidRPr="00DC54F1">
              <w:rPr>
                <w:rFonts w:hint="eastAsia"/>
              </w:rPr>
              <w:t>系统需提供物料追踪功能，支持物料从入（暂存）库、出（暂存）库、转移、使用、数量调整（盘盈、盘亏）、产出、打印标签、重新打印标签等全过程进行追踪追溯。</w:t>
            </w:r>
          </w:p>
        </w:tc>
        <w:tc>
          <w:tcPr>
            <w:tcW w:w="992" w:type="dxa"/>
            <w:tcBorders>
              <w:top w:val="single" w:sz="4" w:space="0" w:color="auto"/>
              <w:left w:val="single" w:sz="4" w:space="0" w:color="auto"/>
              <w:bottom w:val="single" w:sz="4" w:space="0" w:color="auto"/>
              <w:right w:val="single" w:sz="4" w:space="0" w:color="auto"/>
            </w:tcBorders>
            <w:vAlign w:val="center"/>
          </w:tcPr>
          <w:p w14:paraId="3153AE7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259C0A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841DA27" w14:textId="77777777" w:rsidR="00D6223E" w:rsidRPr="000D10B4" w:rsidRDefault="00D6223E" w:rsidP="00024B42">
            <w:pPr>
              <w:pStyle w:val="CH-TABLE"/>
            </w:pPr>
          </w:p>
        </w:tc>
      </w:tr>
      <w:tr w:rsidR="00D6223E" w:rsidRPr="000D10B4" w14:paraId="4BD8732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D72E734"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C1CA8AE" w14:textId="77777777" w:rsidR="00D6223E" w:rsidRPr="00DC54F1" w:rsidRDefault="00D6223E" w:rsidP="00024B42">
            <w:pPr>
              <w:pStyle w:val="CH-TABLE"/>
            </w:pPr>
            <w:r w:rsidRPr="00DC54F1">
              <w:rPr>
                <w:rFonts w:hint="eastAsia"/>
              </w:rPr>
              <w:t>系统应支持物料数量自动/手动调整。物料数量变动时，系统应支持调整数据自动上传ERP（或WMS）。</w:t>
            </w:r>
          </w:p>
        </w:tc>
        <w:tc>
          <w:tcPr>
            <w:tcW w:w="992" w:type="dxa"/>
            <w:tcBorders>
              <w:top w:val="single" w:sz="4" w:space="0" w:color="auto"/>
              <w:left w:val="single" w:sz="4" w:space="0" w:color="auto"/>
              <w:bottom w:val="single" w:sz="4" w:space="0" w:color="auto"/>
              <w:right w:val="single" w:sz="4" w:space="0" w:color="auto"/>
            </w:tcBorders>
            <w:vAlign w:val="center"/>
          </w:tcPr>
          <w:p w14:paraId="227FFF8B"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37B335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86E55A5" w14:textId="77777777" w:rsidR="00D6223E" w:rsidRPr="000D10B4" w:rsidRDefault="00D6223E" w:rsidP="00024B42">
            <w:pPr>
              <w:pStyle w:val="CH-TABLE"/>
            </w:pPr>
          </w:p>
        </w:tc>
      </w:tr>
      <w:tr w:rsidR="00D6223E" w:rsidRPr="000D10B4" w14:paraId="6AF86C6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9C5B12C"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02ACC50" w14:textId="77777777" w:rsidR="00D6223E" w:rsidRPr="00DC54F1" w:rsidRDefault="00D6223E" w:rsidP="00024B42">
            <w:pPr>
              <w:pStyle w:val="CH-TABLE"/>
            </w:pPr>
            <w:r w:rsidRPr="00DC54F1">
              <w:rPr>
                <w:rFonts w:hint="eastAsia"/>
              </w:rPr>
              <w:t>MES中设备包括房间、容器、仪器、称量设备如秤等</w:t>
            </w:r>
          </w:p>
        </w:tc>
        <w:tc>
          <w:tcPr>
            <w:tcW w:w="992" w:type="dxa"/>
            <w:tcBorders>
              <w:top w:val="single" w:sz="4" w:space="0" w:color="auto"/>
              <w:left w:val="single" w:sz="4" w:space="0" w:color="auto"/>
              <w:bottom w:val="single" w:sz="4" w:space="0" w:color="auto"/>
              <w:right w:val="single" w:sz="4" w:space="0" w:color="auto"/>
            </w:tcBorders>
            <w:vAlign w:val="center"/>
          </w:tcPr>
          <w:p w14:paraId="44ECDF0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E359BD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9A93237" w14:textId="77777777" w:rsidR="00D6223E" w:rsidRPr="000D10B4" w:rsidRDefault="00D6223E" w:rsidP="00024B42">
            <w:pPr>
              <w:pStyle w:val="CH-TABLE"/>
            </w:pPr>
          </w:p>
        </w:tc>
      </w:tr>
      <w:tr w:rsidR="00D6223E" w:rsidRPr="000D10B4" w14:paraId="1F445B8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7629D94"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D441698" w14:textId="77777777" w:rsidR="00D6223E" w:rsidRPr="00DC54F1" w:rsidRDefault="00D6223E" w:rsidP="00024B42">
            <w:pPr>
              <w:pStyle w:val="CH-TABLE"/>
            </w:pPr>
            <w:r w:rsidRPr="00DC54F1">
              <w:t>MES</w:t>
            </w:r>
            <w:r w:rsidRPr="00DC54F1">
              <w:rPr>
                <w:rFonts w:hint="eastAsia"/>
              </w:rPr>
              <w:t>系统能够追踪设备使用</w:t>
            </w:r>
          </w:p>
        </w:tc>
        <w:tc>
          <w:tcPr>
            <w:tcW w:w="992" w:type="dxa"/>
            <w:tcBorders>
              <w:top w:val="single" w:sz="4" w:space="0" w:color="auto"/>
              <w:left w:val="single" w:sz="4" w:space="0" w:color="auto"/>
              <w:bottom w:val="single" w:sz="4" w:space="0" w:color="auto"/>
              <w:right w:val="single" w:sz="4" w:space="0" w:color="auto"/>
            </w:tcBorders>
            <w:vAlign w:val="center"/>
          </w:tcPr>
          <w:p w14:paraId="3823D1A3"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12E1CF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11A7696" w14:textId="77777777" w:rsidR="00D6223E" w:rsidRPr="000D10B4" w:rsidRDefault="00D6223E" w:rsidP="00024B42">
            <w:pPr>
              <w:pStyle w:val="CH-TABLE"/>
            </w:pPr>
          </w:p>
        </w:tc>
      </w:tr>
      <w:tr w:rsidR="00D6223E" w:rsidRPr="000D10B4" w14:paraId="3B851A6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C78B180"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D3E3259" w14:textId="77777777" w:rsidR="00D6223E" w:rsidRPr="00DC54F1" w:rsidRDefault="00D6223E" w:rsidP="00024B42">
            <w:pPr>
              <w:pStyle w:val="CH-TABLE"/>
            </w:pPr>
            <w:r w:rsidRPr="00DC54F1">
              <w:t>MES</w:t>
            </w:r>
            <w:r w:rsidRPr="00DC54F1">
              <w:rPr>
                <w:rFonts w:hint="eastAsia"/>
              </w:rPr>
              <w:t>系统允许授权人员对设备主数据进行新建录入和修改</w:t>
            </w:r>
          </w:p>
        </w:tc>
        <w:tc>
          <w:tcPr>
            <w:tcW w:w="992" w:type="dxa"/>
            <w:tcBorders>
              <w:top w:val="single" w:sz="4" w:space="0" w:color="auto"/>
              <w:left w:val="single" w:sz="4" w:space="0" w:color="auto"/>
              <w:bottom w:val="single" w:sz="4" w:space="0" w:color="auto"/>
              <w:right w:val="single" w:sz="4" w:space="0" w:color="auto"/>
            </w:tcBorders>
            <w:vAlign w:val="center"/>
          </w:tcPr>
          <w:p w14:paraId="361E58A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53C9E3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18F8F9C" w14:textId="77777777" w:rsidR="00D6223E" w:rsidRPr="000D10B4" w:rsidRDefault="00D6223E" w:rsidP="00024B42">
            <w:pPr>
              <w:pStyle w:val="CH-TABLE"/>
            </w:pPr>
          </w:p>
        </w:tc>
      </w:tr>
      <w:tr w:rsidR="00D6223E" w:rsidRPr="000D10B4" w14:paraId="26CB232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C52CD3D"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F98859D" w14:textId="77777777" w:rsidR="00D6223E" w:rsidRPr="00DC54F1" w:rsidRDefault="00D6223E" w:rsidP="00024B42">
            <w:pPr>
              <w:pStyle w:val="CH-TABLE"/>
            </w:pPr>
            <w:r w:rsidRPr="00DC54F1">
              <w:t>MES</w:t>
            </w:r>
            <w:r w:rsidRPr="00DC54F1">
              <w:rPr>
                <w:rFonts w:hint="eastAsia"/>
              </w:rPr>
              <w:t>系统中设备信息可通过条形码识别</w:t>
            </w:r>
          </w:p>
        </w:tc>
        <w:tc>
          <w:tcPr>
            <w:tcW w:w="992" w:type="dxa"/>
            <w:tcBorders>
              <w:top w:val="single" w:sz="4" w:space="0" w:color="auto"/>
              <w:left w:val="single" w:sz="4" w:space="0" w:color="auto"/>
              <w:bottom w:val="single" w:sz="4" w:space="0" w:color="auto"/>
              <w:right w:val="single" w:sz="4" w:space="0" w:color="auto"/>
            </w:tcBorders>
            <w:vAlign w:val="center"/>
          </w:tcPr>
          <w:p w14:paraId="694A939A"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D0D644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5CD79EC" w14:textId="77777777" w:rsidR="00D6223E" w:rsidRPr="000D10B4" w:rsidRDefault="00D6223E" w:rsidP="00024B42">
            <w:pPr>
              <w:pStyle w:val="CH-TABLE"/>
            </w:pPr>
          </w:p>
        </w:tc>
      </w:tr>
      <w:tr w:rsidR="00D6223E" w:rsidRPr="000D10B4" w14:paraId="420A3F2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A0FA55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547F512" w14:textId="77777777" w:rsidR="00D6223E" w:rsidRPr="00DC54F1" w:rsidRDefault="00D6223E" w:rsidP="00024B42">
            <w:pPr>
              <w:pStyle w:val="CH-TABLE"/>
            </w:pPr>
            <w:r w:rsidRPr="00DC54F1">
              <w:t>MES</w:t>
            </w:r>
            <w:r w:rsidRPr="00DC54F1">
              <w:rPr>
                <w:rFonts w:hint="eastAsia"/>
              </w:rPr>
              <w:t>系统支持预先定义设备可使用时间、频率，追踪设备使用状态</w:t>
            </w:r>
          </w:p>
        </w:tc>
        <w:tc>
          <w:tcPr>
            <w:tcW w:w="992" w:type="dxa"/>
            <w:tcBorders>
              <w:top w:val="single" w:sz="4" w:space="0" w:color="auto"/>
              <w:left w:val="single" w:sz="4" w:space="0" w:color="auto"/>
              <w:bottom w:val="single" w:sz="4" w:space="0" w:color="auto"/>
              <w:right w:val="single" w:sz="4" w:space="0" w:color="auto"/>
            </w:tcBorders>
            <w:vAlign w:val="center"/>
          </w:tcPr>
          <w:p w14:paraId="549178E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BD8D73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8C53EE1" w14:textId="77777777" w:rsidR="00D6223E" w:rsidRPr="000D10B4" w:rsidRDefault="00D6223E" w:rsidP="00024B42">
            <w:pPr>
              <w:pStyle w:val="CH-TABLE"/>
            </w:pPr>
          </w:p>
        </w:tc>
      </w:tr>
      <w:tr w:rsidR="00D6223E" w:rsidRPr="000D10B4" w14:paraId="250E2A29"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E25163B"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FD29A39" w14:textId="77777777" w:rsidR="00D6223E" w:rsidRPr="00DC54F1" w:rsidRDefault="00D6223E" w:rsidP="00024B42">
            <w:pPr>
              <w:pStyle w:val="CH-TABLE"/>
            </w:pPr>
            <w:r w:rsidRPr="00DC54F1">
              <w:rPr>
                <w:rFonts w:hint="eastAsia"/>
              </w:rPr>
              <w:t>MES系统支持定义设计设备状态转换业务规则， 如“未清洁”到“已清洁”、“已高温灭菌”； “未校准”到“已校准”等。在某些预前定义的规则中，MES系统不允许分配使用设备，并有弹出提醒</w:t>
            </w:r>
          </w:p>
        </w:tc>
        <w:tc>
          <w:tcPr>
            <w:tcW w:w="992" w:type="dxa"/>
            <w:tcBorders>
              <w:top w:val="single" w:sz="4" w:space="0" w:color="auto"/>
              <w:left w:val="single" w:sz="4" w:space="0" w:color="auto"/>
              <w:bottom w:val="single" w:sz="4" w:space="0" w:color="auto"/>
              <w:right w:val="single" w:sz="4" w:space="0" w:color="auto"/>
            </w:tcBorders>
            <w:vAlign w:val="center"/>
          </w:tcPr>
          <w:p w14:paraId="1D73267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5969D8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E274EFD" w14:textId="77777777" w:rsidR="00D6223E" w:rsidRPr="000D10B4" w:rsidRDefault="00D6223E" w:rsidP="00024B42">
            <w:pPr>
              <w:pStyle w:val="CH-TABLE"/>
            </w:pPr>
          </w:p>
        </w:tc>
      </w:tr>
      <w:tr w:rsidR="00D6223E" w:rsidRPr="000D10B4" w14:paraId="6A9FEDD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B74301A"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3661AAE" w14:textId="77777777" w:rsidR="00D6223E" w:rsidRPr="00DC54F1" w:rsidRDefault="00D6223E" w:rsidP="00024B42">
            <w:pPr>
              <w:pStyle w:val="CH-TABLE"/>
            </w:pPr>
            <w:r w:rsidRPr="00DC54F1">
              <w:rPr>
                <w:rFonts w:hint="eastAsia"/>
              </w:rPr>
              <w:t>MES系统支持秤校验指导说明、秤检查指导说明，记录校验日志</w:t>
            </w:r>
          </w:p>
        </w:tc>
        <w:tc>
          <w:tcPr>
            <w:tcW w:w="992" w:type="dxa"/>
            <w:tcBorders>
              <w:top w:val="single" w:sz="4" w:space="0" w:color="auto"/>
              <w:left w:val="single" w:sz="4" w:space="0" w:color="auto"/>
              <w:bottom w:val="single" w:sz="4" w:space="0" w:color="auto"/>
              <w:right w:val="single" w:sz="4" w:space="0" w:color="auto"/>
            </w:tcBorders>
            <w:vAlign w:val="center"/>
          </w:tcPr>
          <w:p w14:paraId="1F1A58C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0CBD24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64E0844" w14:textId="77777777" w:rsidR="00D6223E" w:rsidRPr="000D10B4" w:rsidRDefault="00D6223E" w:rsidP="00024B42">
            <w:pPr>
              <w:pStyle w:val="CH-TABLE"/>
            </w:pPr>
          </w:p>
        </w:tc>
      </w:tr>
      <w:tr w:rsidR="00D6223E" w:rsidRPr="000D10B4" w14:paraId="069E5E1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4737852"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CDB8BE6" w14:textId="77777777" w:rsidR="00D6223E" w:rsidRPr="00DC54F1" w:rsidRDefault="00D6223E" w:rsidP="00024B42">
            <w:pPr>
              <w:pStyle w:val="CH-TABLE"/>
            </w:pPr>
            <w:r w:rsidRPr="00DC54F1">
              <w:rPr>
                <w:rFonts w:hint="eastAsia"/>
              </w:rPr>
              <w:t>MES系统可以电子化管理所有设备的设备日志，如录入，状态改变，使用历史，清洁历史等，包括房间，容器，称量设备，生产设备</w:t>
            </w:r>
          </w:p>
        </w:tc>
        <w:tc>
          <w:tcPr>
            <w:tcW w:w="992" w:type="dxa"/>
            <w:tcBorders>
              <w:top w:val="single" w:sz="4" w:space="0" w:color="auto"/>
              <w:left w:val="single" w:sz="4" w:space="0" w:color="auto"/>
              <w:bottom w:val="single" w:sz="4" w:space="0" w:color="auto"/>
              <w:right w:val="single" w:sz="4" w:space="0" w:color="auto"/>
            </w:tcBorders>
            <w:vAlign w:val="center"/>
          </w:tcPr>
          <w:p w14:paraId="7D92D38A"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4CA3EE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DDD1C95" w14:textId="77777777" w:rsidR="00D6223E" w:rsidRPr="000D10B4" w:rsidRDefault="00D6223E" w:rsidP="00024B42">
            <w:pPr>
              <w:pStyle w:val="CH-TABLE"/>
            </w:pPr>
          </w:p>
        </w:tc>
      </w:tr>
      <w:tr w:rsidR="00D6223E" w:rsidRPr="000D10B4" w14:paraId="49B099F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48C69A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9BE0895" w14:textId="77777777" w:rsidR="00D6223E" w:rsidRPr="00DC54F1" w:rsidRDefault="00D6223E" w:rsidP="00024B42">
            <w:pPr>
              <w:pStyle w:val="CH-TABLE"/>
            </w:pPr>
            <w:r w:rsidRPr="00DC54F1">
              <w:rPr>
                <w:rFonts w:hint="eastAsia"/>
              </w:rPr>
              <w:t>MES系统支持同一个设备类型拥有多个设备状态转换规则，如规则1：“未清洁”到“已清洁”；规则2“未校验”到“已校验”</w:t>
            </w:r>
          </w:p>
        </w:tc>
        <w:tc>
          <w:tcPr>
            <w:tcW w:w="992" w:type="dxa"/>
            <w:tcBorders>
              <w:top w:val="single" w:sz="4" w:space="0" w:color="auto"/>
              <w:left w:val="single" w:sz="4" w:space="0" w:color="auto"/>
              <w:bottom w:val="single" w:sz="4" w:space="0" w:color="auto"/>
              <w:right w:val="single" w:sz="4" w:space="0" w:color="auto"/>
            </w:tcBorders>
            <w:vAlign w:val="center"/>
          </w:tcPr>
          <w:p w14:paraId="2A5BF89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55CCF7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48FBF73" w14:textId="77777777" w:rsidR="00D6223E" w:rsidRPr="000D10B4" w:rsidRDefault="00D6223E" w:rsidP="00024B42">
            <w:pPr>
              <w:pStyle w:val="CH-TABLE"/>
            </w:pPr>
          </w:p>
        </w:tc>
      </w:tr>
      <w:tr w:rsidR="00D6223E" w:rsidRPr="000D10B4" w14:paraId="45373469"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70F3D86"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EB7F846" w14:textId="77777777" w:rsidR="00D6223E" w:rsidRPr="00DC54F1" w:rsidRDefault="00D6223E" w:rsidP="00024B42">
            <w:pPr>
              <w:pStyle w:val="CH-TABLE"/>
            </w:pPr>
            <w:r w:rsidRPr="00DC54F1">
              <w:rPr>
                <w:rFonts w:hint="eastAsia"/>
              </w:rPr>
              <w:t>MES系统支持设备状态自动转换和手动转换，手动转换需电子签名。</w:t>
            </w:r>
          </w:p>
        </w:tc>
        <w:tc>
          <w:tcPr>
            <w:tcW w:w="992" w:type="dxa"/>
            <w:tcBorders>
              <w:top w:val="single" w:sz="4" w:space="0" w:color="auto"/>
              <w:left w:val="single" w:sz="4" w:space="0" w:color="auto"/>
              <w:bottom w:val="single" w:sz="4" w:space="0" w:color="auto"/>
              <w:right w:val="single" w:sz="4" w:space="0" w:color="auto"/>
            </w:tcBorders>
            <w:vAlign w:val="center"/>
          </w:tcPr>
          <w:p w14:paraId="32BC70EB"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244B8E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175F4A5" w14:textId="77777777" w:rsidR="00D6223E" w:rsidRPr="000D10B4" w:rsidRDefault="00D6223E" w:rsidP="00024B42">
            <w:pPr>
              <w:pStyle w:val="CH-TABLE"/>
            </w:pPr>
          </w:p>
        </w:tc>
      </w:tr>
      <w:tr w:rsidR="00D6223E" w:rsidRPr="000D10B4" w14:paraId="59BAC04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1E28226"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9A7DC20" w14:textId="77777777" w:rsidR="00D6223E" w:rsidRPr="00DC54F1" w:rsidRDefault="00D6223E" w:rsidP="00024B42">
            <w:pPr>
              <w:pStyle w:val="CH-TABLE"/>
            </w:pPr>
            <w:r w:rsidRPr="00DC54F1">
              <w:rPr>
                <w:rFonts w:hint="eastAsia"/>
              </w:rPr>
              <w:t>MES系统追踪设备状态改变，并支持添加相应备注</w:t>
            </w:r>
          </w:p>
        </w:tc>
        <w:tc>
          <w:tcPr>
            <w:tcW w:w="992" w:type="dxa"/>
            <w:tcBorders>
              <w:top w:val="single" w:sz="4" w:space="0" w:color="auto"/>
              <w:left w:val="single" w:sz="4" w:space="0" w:color="auto"/>
              <w:bottom w:val="single" w:sz="4" w:space="0" w:color="auto"/>
              <w:right w:val="single" w:sz="4" w:space="0" w:color="auto"/>
            </w:tcBorders>
            <w:vAlign w:val="center"/>
          </w:tcPr>
          <w:p w14:paraId="57B475E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11B837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790668B" w14:textId="77777777" w:rsidR="00D6223E" w:rsidRPr="000D10B4" w:rsidRDefault="00D6223E" w:rsidP="00024B42">
            <w:pPr>
              <w:pStyle w:val="CH-TABLE"/>
            </w:pPr>
          </w:p>
        </w:tc>
      </w:tr>
      <w:tr w:rsidR="00D6223E" w:rsidRPr="000D10B4" w14:paraId="0AAD74F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C705A0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D3BD69B" w14:textId="77777777" w:rsidR="00D6223E" w:rsidRPr="00DC54F1" w:rsidRDefault="00D6223E" w:rsidP="00024B42">
            <w:pPr>
              <w:pStyle w:val="CH-TABLE"/>
            </w:pPr>
            <w:r w:rsidRPr="00DC54F1">
              <w:rPr>
                <w:rFonts w:hint="eastAsia"/>
              </w:rPr>
              <w:t>MES系统中设备日志支持过滤搜索</w:t>
            </w:r>
          </w:p>
        </w:tc>
        <w:tc>
          <w:tcPr>
            <w:tcW w:w="992" w:type="dxa"/>
            <w:tcBorders>
              <w:top w:val="single" w:sz="4" w:space="0" w:color="auto"/>
              <w:left w:val="single" w:sz="4" w:space="0" w:color="auto"/>
              <w:bottom w:val="single" w:sz="4" w:space="0" w:color="auto"/>
              <w:right w:val="single" w:sz="4" w:space="0" w:color="auto"/>
            </w:tcBorders>
            <w:vAlign w:val="center"/>
          </w:tcPr>
          <w:p w14:paraId="6BA4B42D" w14:textId="77777777" w:rsidR="00D6223E" w:rsidRPr="00DC54F1" w:rsidRDefault="00D6223E" w:rsidP="00024B42">
            <w:pPr>
              <w:pStyle w:val="CH-TABLE"/>
            </w:pPr>
            <w:r>
              <w:t>S</w:t>
            </w:r>
          </w:p>
        </w:tc>
        <w:tc>
          <w:tcPr>
            <w:tcW w:w="1134" w:type="dxa"/>
            <w:tcBorders>
              <w:top w:val="single" w:sz="4" w:space="0" w:color="auto"/>
              <w:left w:val="single" w:sz="4" w:space="0" w:color="auto"/>
              <w:bottom w:val="single" w:sz="4" w:space="0" w:color="auto"/>
              <w:right w:val="single" w:sz="4" w:space="0" w:color="auto"/>
            </w:tcBorders>
            <w:vAlign w:val="center"/>
          </w:tcPr>
          <w:p w14:paraId="28A10135" w14:textId="5ADD615A" w:rsidR="00D6223E" w:rsidRDefault="00024B42"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3B82698" w14:textId="77777777" w:rsidR="00D6223E" w:rsidRPr="000D10B4" w:rsidRDefault="00D6223E" w:rsidP="00024B42">
            <w:pPr>
              <w:pStyle w:val="CH-TABLE"/>
            </w:pPr>
          </w:p>
        </w:tc>
      </w:tr>
      <w:tr w:rsidR="00D6223E" w:rsidRPr="000D10B4" w14:paraId="3177C6F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B6D79E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1EA8003" w14:textId="77777777" w:rsidR="00D6223E" w:rsidRPr="00DC54F1" w:rsidRDefault="00D6223E" w:rsidP="00024B42">
            <w:pPr>
              <w:pStyle w:val="CH-TABLE"/>
            </w:pPr>
            <w:r w:rsidRPr="00DC54F1">
              <w:rPr>
                <w:rFonts w:hint="eastAsia"/>
              </w:rPr>
              <w:t>MES系统支持材料的称量与配料</w:t>
            </w:r>
          </w:p>
        </w:tc>
        <w:tc>
          <w:tcPr>
            <w:tcW w:w="992" w:type="dxa"/>
            <w:tcBorders>
              <w:top w:val="single" w:sz="4" w:space="0" w:color="auto"/>
              <w:left w:val="single" w:sz="4" w:space="0" w:color="auto"/>
              <w:bottom w:val="single" w:sz="4" w:space="0" w:color="auto"/>
              <w:right w:val="single" w:sz="4" w:space="0" w:color="auto"/>
            </w:tcBorders>
            <w:vAlign w:val="center"/>
          </w:tcPr>
          <w:p w14:paraId="4C3DDEE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C9D792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03E4F5F" w14:textId="77777777" w:rsidR="00D6223E" w:rsidRPr="000D10B4" w:rsidRDefault="00D6223E" w:rsidP="00024B42">
            <w:pPr>
              <w:pStyle w:val="CH-TABLE"/>
            </w:pPr>
          </w:p>
        </w:tc>
      </w:tr>
      <w:tr w:rsidR="00D6223E" w:rsidRPr="000D10B4" w14:paraId="4548CD1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B18578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FE1DA09" w14:textId="77777777" w:rsidR="00D6223E" w:rsidRPr="00DC54F1" w:rsidRDefault="00D6223E" w:rsidP="00024B42">
            <w:pPr>
              <w:pStyle w:val="CH-TABLE"/>
            </w:pPr>
            <w:r w:rsidRPr="00DC54F1">
              <w:t>MES</w:t>
            </w:r>
            <w:r w:rsidRPr="00DC54F1">
              <w:rPr>
                <w:rFonts w:hint="eastAsia"/>
              </w:rPr>
              <w:t>系统允许称重的物料取消或退回生产暂存库，并且必须要备注。</w:t>
            </w:r>
          </w:p>
        </w:tc>
        <w:tc>
          <w:tcPr>
            <w:tcW w:w="992" w:type="dxa"/>
            <w:tcBorders>
              <w:top w:val="single" w:sz="4" w:space="0" w:color="auto"/>
              <w:left w:val="single" w:sz="4" w:space="0" w:color="auto"/>
              <w:bottom w:val="single" w:sz="4" w:space="0" w:color="auto"/>
              <w:right w:val="single" w:sz="4" w:space="0" w:color="auto"/>
            </w:tcBorders>
            <w:vAlign w:val="center"/>
          </w:tcPr>
          <w:p w14:paraId="267673DF"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947FB5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9831852" w14:textId="77777777" w:rsidR="00D6223E" w:rsidRPr="000D10B4" w:rsidRDefault="00D6223E" w:rsidP="00024B42">
            <w:pPr>
              <w:pStyle w:val="CH-TABLE"/>
            </w:pPr>
          </w:p>
        </w:tc>
      </w:tr>
      <w:tr w:rsidR="00D6223E" w:rsidRPr="000D10B4" w14:paraId="1FDB80C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4F0DA4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6F19C7E" w14:textId="77777777" w:rsidR="00D6223E" w:rsidRPr="00DC54F1" w:rsidRDefault="00D6223E" w:rsidP="00024B42">
            <w:pPr>
              <w:pStyle w:val="CH-TABLE"/>
            </w:pPr>
            <w:r w:rsidRPr="00DC54F1">
              <w:t>MES</w:t>
            </w:r>
            <w:r w:rsidRPr="00DC54F1">
              <w:rPr>
                <w:rFonts w:hint="eastAsia"/>
              </w:rPr>
              <w:t>系统支持原料和辅料的称重操作和原料标签的生成与条码编码关联。系统需要在称量工序对配料项中的每个物料，进行条码的扫描验证，确保称量物料的准确性，有效性。系统能够直接从称量设备读取称重数据。</w:t>
            </w:r>
          </w:p>
        </w:tc>
        <w:tc>
          <w:tcPr>
            <w:tcW w:w="992" w:type="dxa"/>
            <w:tcBorders>
              <w:top w:val="single" w:sz="4" w:space="0" w:color="auto"/>
              <w:left w:val="single" w:sz="4" w:space="0" w:color="auto"/>
              <w:bottom w:val="single" w:sz="4" w:space="0" w:color="auto"/>
              <w:right w:val="single" w:sz="4" w:space="0" w:color="auto"/>
            </w:tcBorders>
            <w:vAlign w:val="center"/>
          </w:tcPr>
          <w:p w14:paraId="2E0D866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7EA2EB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E0E90F2" w14:textId="77777777" w:rsidR="00D6223E" w:rsidRPr="000D10B4" w:rsidRDefault="00D6223E" w:rsidP="00024B42">
            <w:pPr>
              <w:pStyle w:val="CH-TABLE"/>
            </w:pPr>
          </w:p>
        </w:tc>
      </w:tr>
      <w:tr w:rsidR="00D6223E" w:rsidRPr="000D10B4" w14:paraId="5DD60B1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2E875F0"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B0146A3" w14:textId="77777777" w:rsidR="00D6223E" w:rsidRPr="00DC54F1" w:rsidRDefault="00D6223E" w:rsidP="00024B42">
            <w:pPr>
              <w:pStyle w:val="CH-TABLE"/>
            </w:pPr>
            <w:r w:rsidRPr="00DC54F1">
              <w:rPr>
                <w:rFonts w:hint="eastAsia"/>
              </w:rPr>
              <w:t>MES能够在每次称重作业中生成称重日志。记录称重使用的秤、生产订单、位置、目标容器、容器皮重、材料数量、使用者、时间等信息。</w:t>
            </w:r>
          </w:p>
        </w:tc>
        <w:tc>
          <w:tcPr>
            <w:tcW w:w="992" w:type="dxa"/>
            <w:tcBorders>
              <w:top w:val="single" w:sz="4" w:space="0" w:color="auto"/>
              <w:left w:val="single" w:sz="4" w:space="0" w:color="auto"/>
              <w:bottom w:val="single" w:sz="4" w:space="0" w:color="auto"/>
              <w:right w:val="single" w:sz="4" w:space="0" w:color="auto"/>
            </w:tcBorders>
            <w:vAlign w:val="center"/>
          </w:tcPr>
          <w:p w14:paraId="2AFFBBE0"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FD7402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FC46EA8" w14:textId="77777777" w:rsidR="00D6223E" w:rsidRPr="000D10B4" w:rsidRDefault="00D6223E" w:rsidP="00024B42">
            <w:pPr>
              <w:pStyle w:val="CH-TABLE"/>
            </w:pPr>
          </w:p>
        </w:tc>
      </w:tr>
      <w:tr w:rsidR="00D6223E" w:rsidRPr="000D10B4" w14:paraId="68D5CA4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774F02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C2F320F" w14:textId="77777777" w:rsidR="00D6223E" w:rsidRPr="00DC54F1" w:rsidRDefault="00D6223E" w:rsidP="00024B42">
            <w:pPr>
              <w:pStyle w:val="CH-TABLE"/>
            </w:pPr>
            <w:r w:rsidRPr="00DC54F1">
              <w:rPr>
                <w:rFonts w:hint="eastAsia"/>
              </w:rPr>
              <w:t>MES系统应可以</w:t>
            </w:r>
            <w:r>
              <w:rPr>
                <w:rFonts w:hint="eastAsia"/>
              </w:rPr>
              <w:t>向电子秤下发指令（如清零、去皮等）</w:t>
            </w:r>
            <w:r w:rsidRPr="00DC54F1">
              <w:rPr>
                <w:rFonts w:hint="eastAsia"/>
              </w:rPr>
              <w:t>自动读取称量间的电子秤的数据，操作员在系统设定的标准称量流程下，完成称量作业，例如选择称量方法、称量精度、称量到位的提示、称量标签与条码编码关联等。</w:t>
            </w:r>
          </w:p>
        </w:tc>
        <w:tc>
          <w:tcPr>
            <w:tcW w:w="992" w:type="dxa"/>
            <w:tcBorders>
              <w:top w:val="single" w:sz="4" w:space="0" w:color="auto"/>
              <w:left w:val="single" w:sz="4" w:space="0" w:color="auto"/>
              <w:bottom w:val="single" w:sz="4" w:space="0" w:color="auto"/>
              <w:right w:val="single" w:sz="4" w:space="0" w:color="auto"/>
            </w:tcBorders>
            <w:vAlign w:val="center"/>
          </w:tcPr>
          <w:p w14:paraId="19A05460"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6D1A21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343530C" w14:textId="77777777" w:rsidR="00D6223E" w:rsidRPr="000D10B4" w:rsidRDefault="00D6223E" w:rsidP="00024B42">
            <w:pPr>
              <w:pStyle w:val="CH-TABLE"/>
            </w:pPr>
          </w:p>
        </w:tc>
      </w:tr>
      <w:tr w:rsidR="00D6223E" w:rsidRPr="000D10B4" w14:paraId="25619C5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CBDD43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9842F2E" w14:textId="77777777" w:rsidR="00D6223E" w:rsidRPr="00DC54F1" w:rsidRDefault="00D6223E" w:rsidP="00024B42">
            <w:pPr>
              <w:pStyle w:val="CH-TABLE"/>
            </w:pPr>
            <w:r w:rsidRPr="00DC54F1">
              <w:rPr>
                <w:rFonts w:hint="eastAsia"/>
              </w:rPr>
              <w:t>对称量配料过程进行严格的管理。系统通过可配置的工作流程指导操作人员进行复杂的称量步骤，严格按照物料清单的原辅料和数量进行称重。</w:t>
            </w:r>
          </w:p>
        </w:tc>
        <w:tc>
          <w:tcPr>
            <w:tcW w:w="992" w:type="dxa"/>
            <w:tcBorders>
              <w:top w:val="single" w:sz="4" w:space="0" w:color="auto"/>
              <w:left w:val="single" w:sz="4" w:space="0" w:color="auto"/>
              <w:bottom w:val="single" w:sz="4" w:space="0" w:color="auto"/>
              <w:right w:val="single" w:sz="4" w:space="0" w:color="auto"/>
            </w:tcBorders>
            <w:vAlign w:val="center"/>
          </w:tcPr>
          <w:p w14:paraId="6F12DDD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1D54AA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E9F03CD" w14:textId="77777777" w:rsidR="00D6223E" w:rsidRPr="000D10B4" w:rsidRDefault="00D6223E" w:rsidP="00024B42">
            <w:pPr>
              <w:pStyle w:val="CH-TABLE"/>
            </w:pPr>
          </w:p>
        </w:tc>
      </w:tr>
      <w:tr w:rsidR="00D6223E" w:rsidRPr="000D10B4" w14:paraId="357D761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CB7EA1C"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69CFD9A" w14:textId="77777777" w:rsidR="00D6223E" w:rsidRPr="00DC54F1" w:rsidRDefault="00D6223E" w:rsidP="00024B42">
            <w:pPr>
              <w:pStyle w:val="CH-TABLE"/>
            </w:pPr>
            <w:r w:rsidRPr="00DC54F1">
              <w:rPr>
                <w:rFonts w:hint="eastAsia"/>
              </w:rPr>
              <w:t>MES系统支持对每道工序的物料产出进行记录。记录半成品/产品个数与重量（数量），并将物料条码与条码编码关联，用于后续的物料管理和跟踪。</w:t>
            </w:r>
          </w:p>
        </w:tc>
        <w:tc>
          <w:tcPr>
            <w:tcW w:w="992" w:type="dxa"/>
            <w:tcBorders>
              <w:top w:val="single" w:sz="4" w:space="0" w:color="auto"/>
              <w:left w:val="single" w:sz="4" w:space="0" w:color="auto"/>
              <w:bottom w:val="single" w:sz="4" w:space="0" w:color="auto"/>
              <w:right w:val="single" w:sz="4" w:space="0" w:color="auto"/>
            </w:tcBorders>
            <w:vAlign w:val="center"/>
          </w:tcPr>
          <w:p w14:paraId="6FB9D715"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77D2E2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8613D68" w14:textId="77777777" w:rsidR="00D6223E" w:rsidRPr="000D10B4" w:rsidRDefault="00D6223E" w:rsidP="00024B42">
            <w:pPr>
              <w:pStyle w:val="CH-TABLE"/>
            </w:pPr>
          </w:p>
        </w:tc>
      </w:tr>
      <w:tr w:rsidR="00D6223E" w:rsidRPr="000D10B4" w14:paraId="399B827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927B90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3F3151D" w14:textId="77777777" w:rsidR="00D6223E" w:rsidRPr="00DC54F1" w:rsidRDefault="00D6223E" w:rsidP="00024B42">
            <w:pPr>
              <w:pStyle w:val="CH-TABLE"/>
            </w:pPr>
            <w:r w:rsidRPr="00DC54F1">
              <w:rPr>
                <w:rFonts w:hint="eastAsia"/>
              </w:rPr>
              <w:t>MES系统支持房间或者时间相连的批量称重或独立称重</w:t>
            </w:r>
          </w:p>
        </w:tc>
        <w:tc>
          <w:tcPr>
            <w:tcW w:w="992" w:type="dxa"/>
            <w:tcBorders>
              <w:top w:val="single" w:sz="4" w:space="0" w:color="auto"/>
              <w:left w:val="single" w:sz="4" w:space="0" w:color="auto"/>
              <w:bottom w:val="single" w:sz="4" w:space="0" w:color="auto"/>
              <w:right w:val="single" w:sz="4" w:space="0" w:color="auto"/>
            </w:tcBorders>
            <w:vAlign w:val="center"/>
          </w:tcPr>
          <w:p w14:paraId="4F7E013B"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0020C7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9A56834" w14:textId="77777777" w:rsidR="00D6223E" w:rsidRPr="000D10B4" w:rsidRDefault="00D6223E" w:rsidP="00024B42">
            <w:pPr>
              <w:pStyle w:val="CH-TABLE"/>
            </w:pPr>
          </w:p>
        </w:tc>
      </w:tr>
      <w:tr w:rsidR="00D6223E" w:rsidRPr="000D10B4" w14:paraId="06738D9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DE8AE1A"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26BEEFF" w14:textId="77777777" w:rsidR="00D6223E" w:rsidRPr="00DC54F1" w:rsidRDefault="00D6223E" w:rsidP="00024B42">
            <w:pPr>
              <w:pStyle w:val="CH-TABLE"/>
            </w:pPr>
            <w:r w:rsidRPr="00DC54F1">
              <w:t>MES</w:t>
            </w:r>
            <w:r w:rsidRPr="00DC54F1">
              <w:rPr>
                <w:rFonts w:hint="eastAsia"/>
              </w:rPr>
              <w:t>系统在前提条件满足下允许手动重新分配称量站秤</w:t>
            </w:r>
          </w:p>
        </w:tc>
        <w:tc>
          <w:tcPr>
            <w:tcW w:w="992" w:type="dxa"/>
            <w:tcBorders>
              <w:top w:val="single" w:sz="4" w:space="0" w:color="auto"/>
              <w:left w:val="single" w:sz="4" w:space="0" w:color="auto"/>
              <w:bottom w:val="single" w:sz="4" w:space="0" w:color="auto"/>
              <w:right w:val="single" w:sz="4" w:space="0" w:color="auto"/>
            </w:tcBorders>
            <w:vAlign w:val="center"/>
          </w:tcPr>
          <w:p w14:paraId="01BC4E0F"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00B4961"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C0AD3FE" w14:textId="77777777" w:rsidR="00D6223E" w:rsidRPr="000D10B4" w:rsidRDefault="00D6223E" w:rsidP="00024B42">
            <w:pPr>
              <w:pStyle w:val="CH-TABLE"/>
            </w:pPr>
          </w:p>
        </w:tc>
      </w:tr>
      <w:tr w:rsidR="00D6223E" w:rsidRPr="000D10B4" w14:paraId="1A457CD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A0BBD4A"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F6974C8" w14:textId="77777777" w:rsidR="00D6223E" w:rsidRPr="00DC54F1" w:rsidRDefault="00D6223E" w:rsidP="00024B42">
            <w:pPr>
              <w:pStyle w:val="CH-TABLE"/>
            </w:pPr>
            <w:r w:rsidRPr="00DC54F1">
              <w:rPr>
                <w:rFonts w:hint="eastAsia"/>
              </w:rPr>
              <w:t>MES系统需能选择符合量程的秤和称重方式进行测试、校准和称量操作。</w:t>
            </w:r>
          </w:p>
        </w:tc>
        <w:tc>
          <w:tcPr>
            <w:tcW w:w="992" w:type="dxa"/>
            <w:tcBorders>
              <w:top w:val="single" w:sz="4" w:space="0" w:color="auto"/>
              <w:left w:val="single" w:sz="4" w:space="0" w:color="auto"/>
              <w:bottom w:val="single" w:sz="4" w:space="0" w:color="auto"/>
              <w:right w:val="single" w:sz="4" w:space="0" w:color="auto"/>
            </w:tcBorders>
            <w:vAlign w:val="center"/>
          </w:tcPr>
          <w:p w14:paraId="1BB1FFA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6A8E809"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8DA503F" w14:textId="77777777" w:rsidR="00D6223E" w:rsidRPr="000D10B4" w:rsidRDefault="00D6223E" w:rsidP="00024B42">
            <w:pPr>
              <w:pStyle w:val="CH-TABLE"/>
            </w:pPr>
          </w:p>
        </w:tc>
      </w:tr>
      <w:tr w:rsidR="00D6223E" w:rsidRPr="000D10B4" w14:paraId="2119F495"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6D24865"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C304F29" w14:textId="77777777" w:rsidR="00D6223E" w:rsidRPr="00DC54F1" w:rsidRDefault="00D6223E" w:rsidP="00024B42">
            <w:pPr>
              <w:pStyle w:val="CH-TABLE"/>
            </w:pPr>
            <w:r w:rsidRPr="00DC54F1">
              <w:rPr>
                <w:rFonts w:hint="eastAsia"/>
              </w:rPr>
              <w:t>MES系统称重前要求强制校零</w:t>
            </w:r>
            <w:r>
              <w:rPr>
                <w:rFonts w:hint="eastAsia"/>
              </w:rPr>
              <w:t>和定皮重等设定</w:t>
            </w:r>
          </w:p>
        </w:tc>
        <w:tc>
          <w:tcPr>
            <w:tcW w:w="992" w:type="dxa"/>
            <w:tcBorders>
              <w:top w:val="single" w:sz="4" w:space="0" w:color="auto"/>
              <w:left w:val="single" w:sz="4" w:space="0" w:color="auto"/>
              <w:bottom w:val="single" w:sz="4" w:space="0" w:color="auto"/>
              <w:right w:val="single" w:sz="4" w:space="0" w:color="auto"/>
            </w:tcBorders>
            <w:vAlign w:val="center"/>
          </w:tcPr>
          <w:p w14:paraId="6459DD7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692FF8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0615581" w14:textId="77777777" w:rsidR="00D6223E" w:rsidRPr="000D10B4" w:rsidRDefault="00D6223E" w:rsidP="00024B42">
            <w:pPr>
              <w:pStyle w:val="CH-TABLE"/>
            </w:pPr>
          </w:p>
        </w:tc>
      </w:tr>
      <w:tr w:rsidR="00D6223E" w:rsidRPr="000D10B4" w14:paraId="2499693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BC8ACE0"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C9D08C8" w14:textId="77777777" w:rsidR="00D6223E" w:rsidRPr="00DC54F1" w:rsidRDefault="00D6223E" w:rsidP="00024B42">
            <w:pPr>
              <w:pStyle w:val="CH-TABLE"/>
            </w:pPr>
            <w:r w:rsidRPr="00DC54F1">
              <w:rPr>
                <w:rFonts w:hint="eastAsia"/>
              </w:rPr>
              <w:t>MES系统支持称重</w:t>
            </w:r>
            <w:r w:rsidRPr="00DC54F1">
              <w:t>ERP</w:t>
            </w:r>
            <w:r w:rsidRPr="00DC54F1">
              <w:rPr>
                <w:rFonts w:hint="eastAsia"/>
              </w:rPr>
              <w:t>系统指定的批次物料</w:t>
            </w:r>
          </w:p>
        </w:tc>
        <w:tc>
          <w:tcPr>
            <w:tcW w:w="992" w:type="dxa"/>
            <w:tcBorders>
              <w:top w:val="single" w:sz="4" w:space="0" w:color="auto"/>
              <w:left w:val="single" w:sz="4" w:space="0" w:color="auto"/>
              <w:bottom w:val="single" w:sz="4" w:space="0" w:color="auto"/>
              <w:right w:val="single" w:sz="4" w:space="0" w:color="auto"/>
            </w:tcBorders>
            <w:vAlign w:val="center"/>
          </w:tcPr>
          <w:p w14:paraId="0F66C0CB"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3FEE0F1"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4087C68" w14:textId="77777777" w:rsidR="00D6223E" w:rsidRPr="000D10B4" w:rsidRDefault="00D6223E" w:rsidP="00024B42">
            <w:pPr>
              <w:pStyle w:val="CH-TABLE"/>
            </w:pPr>
          </w:p>
        </w:tc>
      </w:tr>
      <w:tr w:rsidR="00D6223E" w:rsidRPr="000D10B4" w14:paraId="1AEBA4C7"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C653440"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1923E9C" w14:textId="77777777" w:rsidR="00D6223E" w:rsidRPr="00DC54F1" w:rsidRDefault="00D6223E" w:rsidP="00024B42">
            <w:pPr>
              <w:pStyle w:val="CH-TABLE"/>
            </w:pPr>
            <w:r w:rsidRPr="00DC54F1">
              <w:rPr>
                <w:rFonts w:hint="eastAsia"/>
              </w:rPr>
              <w:t>MES系统能够反馈称重数据到ERP系统中</w:t>
            </w:r>
          </w:p>
        </w:tc>
        <w:tc>
          <w:tcPr>
            <w:tcW w:w="992" w:type="dxa"/>
            <w:tcBorders>
              <w:top w:val="single" w:sz="4" w:space="0" w:color="auto"/>
              <w:left w:val="single" w:sz="4" w:space="0" w:color="auto"/>
              <w:bottom w:val="single" w:sz="4" w:space="0" w:color="auto"/>
              <w:right w:val="single" w:sz="4" w:space="0" w:color="auto"/>
            </w:tcBorders>
            <w:vAlign w:val="center"/>
          </w:tcPr>
          <w:p w14:paraId="2278CBD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F303FB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909E038" w14:textId="77777777" w:rsidR="00D6223E" w:rsidRPr="000D10B4" w:rsidRDefault="00D6223E" w:rsidP="00024B42">
            <w:pPr>
              <w:pStyle w:val="CH-TABLE"/>
            </w:pPr>
          </w:p>
        </w:tc>
      </w:tr>
      <w:tr w:rsidR="00D6223E" w:rsidRPr="000D10B4" w14:paraId="2EE8B89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D1D375D"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4E1D928" w14:textId="77777777" w:rsidR="00D6223E" w:rsidRPr="00DC54F1" w:rsidRDefault="00D6223E" w:rsidP="00024B42">
            <w:pPr>
              <w:pStyle w:val="CH-TABLE"/>
            </w:pPr>
            <w:r w:rsidRPr="00DC54F1">
              <w:rPr>
                <w:rFonts w:hint="eastAsia"/>
              </w:rPr>
              <w:t>MES系统在网络通讯故障恢复后，能够自动重新建立秤通讯，开始称重</w:t>
            </w:r>
          </w:p>
        </w:tc>
        <w:tc>
          <w:tcPr>
            <w:tcW w:w="992" w:type="dxa"/>
            <w:tcBorders>
              <w:top w:val="single" w:sz="4" w:space="0" w:color="auto"/>
              <w:left w:val="single" w:sz="4" w:space="0" w:color="auto"/>
              <w:bottom w:val="single" w:sz="4" w:space="0" w:color="auto"/>
              <w:right w:val="single" w:sz="4" w:space="0" w:color="auto"/>
            </w:tcBorders>
            <w:vAlign w:val="center"/>
          </w:tcPr>
          <w:p w14:paraId="27549C5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3FF648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7C0EA49" w14:textId="77777777" w:rsidR="00D6223E" w:rsidRPr="000D10B4" w:rsidRDefault="00D6223E" w:rsidP="00024B42">
            <w:pPr>
              <w:pStyle w:val="CH-TABLE"/>
            </w:pPr>
          </w:p>
        </w:tc>
      </w:tr>
      <w:tr w:rsidR="00D6223E" w:rsidRPr="000D10B4" w14:paraId="7502745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0FDD93D"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583B9FA" w14:textId="77777777" w:rsidR="00D6223E" w:rsidRPr="00DC54F1" w:rsidRDefault="00D6223E" w:rsidP="00024B42">
            <w:pPr>
              <w:pStyle w:val="CH-TABLE"/>
            </w:pPr>
            <w:r w:rsidRPr="00DC54F1">
              <w:rPr>
                <w:rFonts w:hint="eastAsia"/>
              </w:rPr>
              <w:t>当涉及到有害或危险物料的称量作业时，系统会对物料的安全信息进行显示，显示内容至少支持文字和图标。</w:t>
            </w:r>
          </w:p>
        </w:tc>
        <w:tc>
          <w:tcPr>
            <w:tcW w:w="992" w:type="dxa"/>
            <w:tcBorders>
              <w:top w:val="single" w:sz="4" w:space="0" w:color="auto"/>
              <w:left w:val="single" w:sz="4" w:space="0" w:color="auto"/>
              <w:bottom w:val="single" w:sz="4" w:space="0" w:color="auto"/>
              <w:right w:val="single" w:sz="4" w:space="0" w:color="auto"/>
            </w:tcBorders>
            <w:vAlign w:val="center"/>
          </w:tcPr>
          <w:p w14:paraId="798263D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A3E106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A07B6F3" w14:textId="77777777" w:rsidR="00D6223E" w:rsidRPr="000D10B4" w:rsidRDefault="00D6223E" w:rsidP="00024B42">
            <w:pPr>
              <w:pStyle w:val="CH-TABLE"/>
            </w:pPr>
          </w:p>
        </w:tc>
      </w:tr>
      <w:tr w:rsidR="00D6223E" w:rsidRPr="000D10B4" w14:paraId="3742F42C"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A356B24"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E5C3FEF" w14:textId="77777777" w:rsidR="00D6223E" w:rsidRPr="00DC54F1" w:rsidRDefault="00D6223E" w:rsidP="00024B42">
            <w:pPr>
              <w:pStyle w:val="CH-TABLE"/>
            </w:pPr>
            <w:r w:rsidRPr="00DC54F1">
              <w:rPr>
                <w:rFonts w:hint="eastAsia"/>
              </w:rPr>
              <w:t>MES系统应当检查目标容器类型正确，每个储存容器都有独一无二的标识</w:t>
            </w:r>
          </w:p>
        </w:tc>
        <w:tc>
          <w:tcPr>
            <w:tcW w:w="992" w:type="dxa"/>
            <w:tcBorders>
              <w:top w:val="single" w:sz="4" w:space="0" w:color="auto"/>
              <w:left w:val="single" w:sz="4" w:space="0" w:color="auto"/>
              <w:bottom w:val="single" w:sz="4" w:space="0" w:color="auto"/>
              <w:right w:val="single" w:sz="4" w:space="0" w:color="auto"/>
            </w:tcBorders>
            <w:vAlign w:val="center"/>
          </w:tcPr>
          <w:p w14:paraId="640D976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87633B0"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9A9EF01" w14:textId="77777777" w:rsidR="00D6223E" w:rsidRPr="000D10B4" w:rsidRDefault="00D6223E" w:rsidP="00024B42">
            <w:pPr>
              <w:pStyle w:val="CH-TABLE"/>
            </w:pPr>
          </w:p>
        </w:tc>
      </w:tr>
      <w:tr w:rsidR="00D6223E" w:rsidRPr="000D10B4" w14:paraId="12A22C4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E9E0AA9"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00BC498" w14:textId="77777777" w:rsidR="00D6223E" w:rsidRPr="00DC54F1" w:rsidRDefault="00D6223E" w:rsidP="00024B42">
            <w:pPr>
              <w:pStyle w:val="CH-TABLE"/>
            </w:pPr>
            <w:r w:rsidRPr="00DC54F1">
              <w:rPr>
                <w:rFonts w:hint="eastAsia"/>
              </w:rPr>
              <w:t>MES系统中支持选项定义是否允许不同批次的同种物料称重到同一目标容器</w:t>
            </w:r>
          </w:p>
        </w:tc>
        <w:tc>
          <w:tcPr>
            <w:tcW w:w="992" w:type="dxa"/>
            <w:tcBorders>
              <w:top w:val="single" w:sz="4" w:space="0" w:color="auto"/>
              <w:left w:val="single" w:sz="4" w:space="0" w:color="auto"/>
              <w:bottom w:val="single" w:sz="4" w:space="0" w:color="auto"/>
              <w:right w:val="single" w:sz="4" w:space="0" w:color="auto"/>
            </w:tcBorders>
            <w:vAlign w:val="center"/>
          </w:tcPr>
          <w:p w14:paraId="4E81D4D5"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5CED28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A6EAAFB" w14:textId="77777777" w:rsidR="00D6223E" w:rsidRPr="000D10B4" w:rsidRDefault="00D6223E" w:rsidP="00024B42">
            <w:pPr>
              <w:pStyle w:val="CH-TABLE"/>
            </w:pPr>
          </w:p>
        </w:tc>
      </w:tr>
      <w:tr w:rsidR="00D6223E" w:rsidRPr="000D10B4" w14:paraId="7BA22FC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289C2D6"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A046F2C" w14:textId="77777777" w:rsidR="00D6223E" w:rsidRPr="00DC54F1" w:rsidRDefault="00D6223E" w:rsidP="00024B42">
            <w:pPr>
              <w:pStyle w:val="CH-TABLE"/>
            </w:pPr>
            <w:r w:rsidRPr="00DC54F1">
              <w:rPr>
                <w:rFonts w:hint="eastAsia"/>
              </w:rPr>
              <w:t>MES系统称重中执行者和检查者签名不能是同一个人</w:t>
            </w:r>
          </w:p>
        </w:tc>
        <w:tc>
          <w:tcPr>
            <w:tcW w:w="992" w:type="dxa"/>
            <w:tcBorders>
              <w:top w:val="single" w:sz="4" w:space="0" w:color="auto"/>
              <w:left w:val="single" w:sz="4" w:space="0" w:color="auto"/>
              <w:bottom w:val="single" w:sz="4" w:space="0" w:color="auto"/>
              <w:right w:val="single" w:sz="4" w:space="0" w:color="auto"/>
            </w:tcBorders>
            <w:vAlign w:val="center"/>
          </w:tcPr>
          <w:p w14:paraId="0729C653"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8AA21B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1DD235A" w14:textId="77777777" w:rsidR="00D6223E" w:rsidRPr="000D10B4" w:rsidRDefault="00D6223E" w:rsidP="00024B42">
            <w:pPr>
              <w:pStyle w:val="CH-TABLE"/>
            </w:pPr>
          </w:p>
        </w:tc>
      </w:tr>
      <w:tr w:rsidR="00D6223E" w:rsidRPr="000D10B4" w14:paraId="5C7E889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80FB75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DF95A8D" w14:textId="77777777" w:rsidR="00D6223E" w:rsidRPr="00DC54F1" w:rsidRDefault="00D6223E" w:rsidP="00024B42">
            <w:pPr>
              <w:pStyle w:val="CH-TABLE"/>
            </w:pPr>
            <w:r w:rsidRPr="00DC54F1">
              <w:rPr>
                <w:rFonts w:hint="eastAsia"/>
              </w:rPr>
              <w:t>可根据在每次称量前或后自动打印标签。系统显示称重任务是否全部完成。</w:t>
            </w:r>
          </w:p>
        </w:tc>
        <w:tc>
          <w:tcPr>
            <w:tcW w:w="992" w:type="dxa"/>
            <w:tcBorders>
              <w:top w:val="single" w:sz="4" w:space="0" w:color="auto"/>
              <w:left w:val="single" w:sz="4" w:space="0" w:color="auto"/>
              <w:bottom w:val="single" w:sz="4" w:space="0" w:color="auto"/>
              <w:right w:val="single" w:sz="4" w:space="0" w:color="auto"/>
            </w:tcBorders>
            <w:vAlign w:val="center"/>
          </w:tcPr>
          <w:p w14:paraId="521393CF"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41A5C11"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24AD949" w14:textId="77777777" w:rsidR="00D6223E" w:rsidRPr="000D10B4" w:rsidRDefault="00D6223E" w:rsidP="00024B42">
            <w:pPr>
              <w:pStyle w:val="CH-TABLE"/>
            </w:pPr>
          </w:p>
        </w:tc>
      </w:tr>
      <w:tr w:rsidR="00D6223E" w:rsidRPr="000D10B4" w14:paraId="0B1F798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D4A856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EECD959" w14:textId="77777777" w:rsidR="00D6223E" w:rsidRPr="00DC54F1" w:rsidRDefault="00D6223E" w:rsidP="00024B42">
            <w:pPr>
              <w:pStyle w:val="CH-TABLE"/>
            </w:pPr>
            <w:r w:rsidRPr="00DC54F1">
              <w:rPr>
                <w:rFonts w:hint="eastAsia"/>
              </w:rPr>
              <w:t>MES系统需包含称量过程偏差处理。当称量系统的设施出现故障时，在操作界面有相应的故障提示</w:t>
            </w:r>
          </w:p>
        </w:tc>
        <w:tc>
          <w:tcPr>
            <w:tcW w:w="992" w:type="dxa"/>
            <w:tcBorders>
              <w:top w:val="single" w:sz="4" w:space="0" w:color="auto"/>
              <w:left w:val="single" w:sz="4" w:space="0" w:color="auto"/>
              <w:bottom w:val="single" w:sz="4" w:space="0" w:color="auto"/>
              <w:right w:val="single" w:sz="4" w:space="0" w:color="auto"/>
            </w:tcBorders>
            <w:vAlign w:val="center"/>
          </w:tcPr>
          <w:p w14:paraId="4F5AFAD5"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0558C80"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CFC0383" w14:textId="77777777" w:rsidR="00D6223E" w:rsidRPr="000D10B4" w:rsidRDefault="00D6223E" w:rsidP="00024B42">
            <w:pPr>
              <w:pStyle w:val="CH-TABLE"/>
            </w:pPr>
          </w:p>
        </w:tc>
      </w:tr>
      <w:tr w:rsidR="00D6223E" w:rsidRPr="000D10B4" w14:paraId="051E81B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187029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37A678A" w14:textId="77777777" w:rsidR="00D6223E" w:rsidRPr="00DC54F1" w:rsidRDefault="00D6223E" w:rsidP="00024B42">
            <w:pPr>
              <w:pStyle w:val="CH-TABLE"/>
            </w:pPr>
            <w:r w:rsidRPr="00DC54F1">
              <w:rPr>
                <w:rFonts w:hint="eastAsia"/>
              </w:rPr>
              <w:t>系统根据生产指令判断物料的品名\数量等信息是否正确并控制数量在称量允差范围内，核对不符时产生报警信息</w:t>
            </w:r>
          </w:p>
        </w:tc>
        <w:tc>
          <w:tcPr>
            <w:tcW w:w="992" w:type="dxa"/>
            <w:tcBorders>
              <w:top w:val="single" w:sz="4" w:space="0" w:color="auto"/>
              <w:left w:val="single" w:sz="4" w:space="0" w:color="auto"/>
              <w:bottom w:val="single" w:sz="4" w:space="0" w:color="auto"/>
              <w:right w:val="single" w:sz="4" w:space="0" w:color="auto"/>
            </w:tcBorders>
            <w:vAlign w:val="center"/>
          </w:tcPr>
          <w:p w14:paraId="49E3046E"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52DCDF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94487E6" w14:textId="77777777" w:rsidR="00D6223E" w:rsidRPr="000D10B4" w:rsidRDefault="00D6223E" w:rsidP="00024B42">
            <w:pPr>
              <w:pStyle w:val="CH-TABLE"/>
            </w:pPr>
          </w:p>
        </w:tc>
      </w:tr>
      <w:tr w:rsidR="00D6223E" w:rsidRPr="000D10B4" w14:paraId="4504FAF9"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E62DFF5"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236A6BA" w14:textId="77777777" w:rsidR="00D6223E" w:rsidRPr="00DC54F1" w:rsidRDefault="00D6223E" w:rsidP="00024B42">
            <w:pPr>
              <w:pStyle w:val="CH-TABLE"/>
            </w:pPr>
            <w:r w:rsidRPr="00DC54F1">
              <w:rPr>
                <w:rFonts w:hint="eastAsia"/>
              </w:rPr>
              <w:t>MES系统支持重新打印标签</w:t>
            </w:r>
            <w:r>
              <w:rPr>
                <w:rFonts w:hint="eastAsia"/>
              </w:rPr>
              <w:t>,</w:t>
            </w:r>
            <w:r>
              <w:t xml:space="preserve"> </w:t>
            </w:r>
            <w:r>
              <w:rPr>
                <w:rFonts w:hint="eastAsia"/>
              </w:rPr>
              <w:t>重新打印标签需要权限人员的电子签名，并且生成审计追踪记录</w:t>
            </w:r>
          </w:p>
        </w:tc>
        <w:tc>
          <w:tcPr>
            <w:tcW w:w="992" w:type="dxa"/>
            <w:tcBorders>
              <w:top w:val="single" w:sz="4" w:space="0" w:color="auto"/>
              <w:left w:val="single" w:sz="4" w:space="0" w:color="auto"/>
              <w:bottom w:val="single" w:sz="4" w:space="0" w:color="auto"/>
              <w:right w:val="single" w:sz="4" w:space="0" w:color="auto"/>
            </w:tcBorders>
            <w:vAlign w:val="center"/>
          </w:tcPr>
          <w:p w14:paraId="75A6F69F"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15035C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D2C3BF6" w14:textId="77777777" w:rsidR="00D6223E" w:rsidRPr="000D10B4" w:rsidRDefault="00D6223E" w:rsidP="00024B42">
            <w:pPr>
              <w:pStyle w:val="CH-TABLE"/>
            </w:pPr>
          </w:p>
        </w:tc>
      </w:tr>
      <w:tr w:rsidR="00D6223E" w:rsidRPr="000D10B4" w14:paraId="4422BA6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B1CFB8B"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1EB0293" w14:textId="77777777" w:rsidR="00D6223E" w:rsidRPr="00DC54F1" w:rsidRDefault="00D6223E" w:rsidP="00024B42">
            <w:pPr>
              <w:pStyle w:val="CH-TABLE"/>
            </w:pPr>
            <w:r w:rsidRPr="00DC54F1">
              <w:rPr>
                <w:rFonts w:hint="eastAsia"/>
              </w:rPr>
              <w:t>MES系统支持配置打印标签数目</w:t>
            </w:r>
          </w:p>
        </w:tc>
        <w:tc>
          <w:tcPr>
            <w:tcW w:w="992" w:type="dxa"/>
            <w:tcBorders>
              <w:top w:val="single" w:sz="4" w:space="0" w:color="auto"/>
              <w:left w:val="single" w:sz="4" w:space="0" w:color="auto"/>
              <w:bottom w:val="single" w:sz="4" w:space="0" w:color="auto"/>
              <w:right w:val="single" w:sz="4" w:space="0" w:color="auto"/>
            </w:tcBorders>
            <w:vAlign w:val="center"/>
          </w:tcPr>
          <w:p w14:paraId="3FCE9DA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482670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9B8730E" w14:textId="77777777" w:rsidR="00D6223E" w:rsidRPr="000D10B4" w:rsidRDefault="00D6223E" w:rsidP="00024B42">
            <w:pPr>
              <w:pStyle w:val="CH-TABLE"/>
            </w:pPr>
          </w:p>
        </w:tc>
      </w:tr>
      <w:tr w:rsidR="00D6223E" w:rsidRPr="000D10B4" w14:paraId="1F563DC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354C9F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6D5FC4C" w14:textId="77777777" w:rsidR="00D6223E" w:rsidRPr="00DC54F1" w:rsidRDefault="00D6223E" w:rsidP="00024B42">
            <w:pPr>
              <w:pStyle w:val="CH-TABLE"/>
            </w:pPr>
            <w:r w:rsidRPr="00DC54F1">
              <w:rPr>
                <w:rFonts w:hint="eastAsia"/>
              </w:rPr>
              <w:t>MES系统支持新建，修改，退役主配方记录，可根据批记录对工艺流程进行设计，定义工艺生产步骤，定义生产过程中的控制信息和处理措施。</w:t>
            </w:r>
          </w:p>
        </w:tc>
        <w:tc>
          <w:tcPr>
            <w:tcW w:w="992" w:type="dxa"/>
            <w:tcBorders>
              <w:top w:val="single" w:sz="4" w:space="0" w:color="auto"/>
              <w:left w:val="single" w:sz="4" w:space="0" w:color="auto"/>
              <w:bottom w:val="single" w:sz="4" w:space="0" w:color="auto"/>
              <w:right w:val="single" w:sz="4" w:space="0" w:color="auto"/>
            </w:tcBorders>
            <w:vAlign w:val="center"/>
          </w:tcPr>
          <w:p w14:paraId="3A3CE673"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D61976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3FA2B27" w14:textId="77777777" w:rsidR="00D6223E" w:rsidRPr="000D10B4" w:rsidRDefault="00D6223E" w:rsidP="00024B42">
            <w:pPr>
              <w:pStyle w:val="CH-TABLE"/>
            </w:pPr>
          </w:p>
        </w:tc>
      </w:tr>
      <w:tr w:rsidR="00D6223E" w:rsidRPr="000D10B4" w14:paraId="6990F38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A8BCCA3"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036538B" w14:textId="77777777" w:rsidR="00D6223E" w:rsidRPr="00DC54F1" w:rsidRDefault="00D6223E" w:rsidP="00024B42">
            <w:pPr>
              <w:pStyle w:val="CH-TABLE"/>
            </w:pPr>
            <w:r w:rsidRPr="00DC54F1">
              <w:rPr>
                <w:rFonts w:hint="eastAsia"/>
              </w:rPr>
              <w:t>主配方记录有版本控制，版本变更记录</w:t>
            </w:r>
          </w:p>
        </w:tc>
        <w:tc>
          <w:tcPr>
            <w:tcW w:w="992" w:type="dxa"/>
            <w:tcBorders>
              <w:top w:val="single" w:sz="4" w:space="0" w:color="auto"/>
              <w:left w:val="single" w:sz="4" w:space="0" w:color="auto"/>
              <w:bottom w:val="single" w:sz="4" w:space="0" w:color="auto"/>
              <w:right w:val="single" w:sz="4" w:space="0" w:color="auto"/>
            </w:tcBorders>
            <w:vAlign w:val="center"/>
          </w:tcPr>
          <w:p w14:paraId="6F2FDC8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A2C099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67820D9" w14:textId="77777777" w:rsidR="00D6223E" w:rsidRPr="000D10B4" w:rsidRDefault="00D6223E" w:rsidP="00024B42">
            <w:pPr>
              <w:pStyle w:val="CH-TABLE"/>
            </w:pPr>
          </w:p>
        </w:tc>
      </w:tr>
      <w:tr w:rsidR="00D6223E" w:rsidRPr="000D10B4" w14:paraId="747639E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8DA916C"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409DC36" w14:textId="77777777" w:rsidR="00D6223E" w:rsidRPr="00DC54F1" w:rsidRDefault="00D6223E" w:rsidP="00024B42">
            <w:pPr>
              <w:pStyle w:val="CH-TABLE"/>
            </w:pPr>
            <w:r w:rsidRPr="00DC54F1">
              <w:rPr>
                <w:rFonts w:hint="eastAsia"/>
              </w:rPr>
              <w:t>有效的主配方释放，需要多批准人审批，如生产部门人员，质量部门人员组合。</w:t>
            </w:r>
          </w:p>
        </w:tc>
        <w:tc>
          <w:tcPr>
            <w:tcW w:w="992" w:type="dxa"/>
            <w:tcBorders>
              <w:top w:val="single" w:sz="4" w:space="0" w:color="auto"/>
              <w:left w:val="single" w:sz="4" w:space="0" w:color="auto"/>
              <w:bottom w:val="single" w:sz="4" w:space="0" w:color="auto"/>
              <w:right w:val="single" w:sz="4" w:space="0" w:color="auto"/>
            </w:tcBorders>
            <w:vAlign w:val="center"/>
          </w:tcPr>
          <w:p w14:paraId="3951E6C0"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60E133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503F90D" w14:textId="77777777" w:rsidR="00D6223E" w:rsidRPr="000D10B4" w:rsidRDefault="00D6223E" w:rsidP="00024B42">
            <w:pPr>
              <w:pStyle w:val="CH-TABLE"/>
            </w:pPr>
          </w:p>
        </w:tc>
      </w:tr>
      <w:tr w:rsidR="00D6223E" w:rsidRPr="000D10B4" w14:paraId="6981EF7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698D02C"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F772616" w14:textId="77777777" w:rsidR="00D6223E" w:rsidRPr="00DC54F1" w:rsidRDefault="00D6223E" w:rsidP="00024B42">
            <w:pPr>
              <w:pStyle w:val="CH-TABLE"/>
            </w:pPr>
            <w:r w:rsidRPr="00DC54F1">
              <w:rPr>
                <w:rFonts w:hint="eastAsia"/>
              </w:rPr>
              <w:t>MES系统需包含严格的主配方权限控制管理，主配方的管理需设置相应的授权级别，主配方管理的操作都必须通过一定的授权级别保护。</w:t>
            </w:r>
          </w:p>
        </w:tc>
        <w:tc>
          <w:tcPr>
            <w:tcW w:w="992" w:type="dxa"/>
            <w:tcBorders>
              <w:top w:val="single" w:sz="4" w:space="0" w:color="auto"/>
              <w:left w:val="single" w:sz="4" w:space="0" w:color="auto"/>
              <w:bottom w:val="single" w:sz="4" w:space="0" w:color="auto"/>
              <w:right w:val="single" w:sz="4" w:space="0" w:color="auto"/>
            </w:tcBorders>
            <w:vAlign w:val="center"/>
          </w:tcPr>
          <w:p w14:paraId="78FD0EC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F2DD57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C6428E7" w14:textId="77777777" w:rsidR="00D6223E" w:rsidRPr="000D10B4" w:rsidRDefault="00D6223E" w:rsidP="00024B42">
            <w:pPr>
              <w:pStyle w:val="CH-TABLE"/>
            </w:pPr>
          </w:p>
        </w:tc>
      </w:tr>
      <w:tr w:rsidR="00D6223E" w:rsidRPr="000D10B4" w14:paraId="724051E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8CDC336"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8C6D3EC" w14:textId="77777777" w:rsidR="00D6223E" w:rsidRPr="00DC54F1" w:rsidRDefault="00D6223E" w:rsidP="00024B42">
            <w:pPr>
              <w:pStyle w:val="CH-TABLE"/>
            </w:pPr>
            <w:r w:rsidRPr="00DC54F1">
              <w:t>MES</w:t>
            </w:r>
            <w:r w:rsidRPr="00DC54F1">
              <w:rPr>
                <w:rFonts w:hint="eastAsia"/>
              </w:rPr>
              <w:t>主配方记录至少有三种类型：</w:t>
            </w:r>
          </w:p>
          <w:p w14:paraId="0EBCCE64" w14:textId="77777777" w:rsidR="00D6223E" w:rsidRPr="00DC54F1" w:rsidRDefault="00D6223E" w:rsidP="00024B42">
            <w:pPr>
              <w:pStyle w:val="CH-TABLE"/>
            </w:pPr>
            <w:r w:rsidRPr="00DC54F1">
              <w:rPr>
                <w:rFonts w:hint="eastAsia"/>
              </w:rPr>
              <w:t>测试类型；验证类型；生产类型</w:t>
            </w:r>
          </w:p>
        </w:tc>
        <w:tc>
          <w:tcPr>
            <w:tcW w:w="992" w:type="dxa"/>
            <w:tcBorders>
              <w:top w:val="single" w:sz="4" w:space="0" w:color="auto"/>
              <w:left w:val="single" w:sz="4" w:space="0" w:color="auto"/>
              <w:bottom w:val="single" w:sz="4" w:space="0" w:color="auto"/>
              <w:right w:val="single" w:sz="4" w:space="0" w:color="auto"/>
            </w:tcBorders>
            <w:vAlign w:val="center"/>
          </w:tcPr>
          <w:p w14:paraId="7C469B0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BB57CE9"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C85C0C0" w14:textId="77777777" w:rsidR="00D6223E" w:rsidRPr="000D10B4" w:rsidRDefault="00D6223E" w:rsidP="00024B42">
            <w:pPr>
              <w:pStyle w:val="CH-TABLE"/>
            </w:pPr>
          </w:p>
        </w:tc>
      </w:tr>
      <w:tr w:rsidR="00D6223E" w:rsidRPr="000D10B4" w14:paraId="197E8D0C"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891ED32"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1456385" w14:textId="77777777" w:rsidR="00D6223E" w:rsidRPr="00DC54F1" w:rsidRDefault="00D6223E" w:rsidP="00024B42">
            <w:pPr>
              <w:pStyle w:val="CH-TABLE"/>
            </w:pPr>
            <w:r w:rsidRPr="00DC54F1">
              <w:rPr>
                <w:rFonts w:hint="eastAsia"/>
              </w:rPr>
              <w:t>MES</w:t>
            </w:r>
            <w:r w:rsidRPr="00DC54F1">
              <w:t xml:space="preserve"> </w:t>
            </w:r>
            <w:r w:rsidRPr="00DC54F1">
              <w:rPr>
                <w:rFonts w:hint="eastAsia"/>
              </w:rPr>
              <w:t>主配方记录应该包含下列状态，状态的转变需要对人员确认并完成电子签名：</w:t>
            </w:r>
          </w:p>
          <w:p w14:paraId="5E079C50" w14:textId="77777777" w:rsidR="00D6223E" w:rsidRPr="00DC54F1" w:rsidRDefault="00D6223E" w:rsidP="00024B42">
            <w:pPr>
              <w:pStyle w:val="CH-TABLE"/>
            </w:pPr>
            <w:r w:rsidRPr="00DC54F1">
              <w:rPr>
                <w:rFonts w:hint="eastAsia"/>
              </w:rPr>
              <w:t>禁用；草稿；审批中；有效等</w:t>
            </w:r>
          </w:p>
        </w:tc>
        <w:tc>
          <w:tcPr>
            <w:tcW w:w="992" w:type="dxa"/>
            <w:tcBorders>
              <w:top w:val="single" w:sz="4" w:space="0" w:color="auto"/>
              <w:left w:val="single" w:sz="4" w:space="0" w:color="auto"/>
              <w:bottom w:val="single" w:sz="4" w:space="0" w:color="auto"/>
              <w:right w:val="single" w:sz="4" w:space="0" w:color="auto"/>
            </w:tcBorders>
            <w:vAlign w:val="center"/>
          </w:tcPr>
          <w:p w14:paraId="65048F5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AFBDF9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BBD554F" w14:textId="77777777" w:rsidR="00D6223E" w:rsidRPr="000D10B4" w:rsidRDefault="00D6223E" w:rsidP="00024B42">
            <w:pPr>
              <w:pStyle w:val="CH-TABLE"/>
            </w:pPr>
          </w:p>
        </w:tc>
      </w:tr>
      <w:tr w:rsidR="00D6223E" w:rsidRPr="000D10B4" w14:paraId="3B445575"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6F5B49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B1CE2C9" w14:textId="1F3EE1BB" w:rsidR="00D6223E" w:rsidRPr="00DC54F1" w:rsidRDefault="00D6223E" w:rsidP="00024B42">
            <w:pPr>
              <w:pStyle w:val="CH-TABLE"/>
            </w:pPr>
            <w:r w:rsidRPr="00DC54F1">
              <w:rPr>
                <w:rFonts w:hint="eastAsia"/>
              </w:rPr>
              <w:t>主配方中包含多个生产工序。在主配方设计时，可以在系统中创建工序以对应实际生产工序。工序的操作顺序可以按照</w:t>
            </w:r>
            <w:r w:rsidR="002D1437">
              <w:rPr>
                <w:rFonts w:hint="eastAsia"/>
              </w:rPr>
              <w:t>信达生物</w:t>
            </w:r>
            <w:r w:rsidRPr="00DC54F1">
              <w:rPr>
                <w:rFonts w:hint="eastAsia"/>
              </w:rPr>
              <w:t>要求设计的转换逻辑，并行/按顺序/循环/重复执行</w:t>
            </w:r>
          </w:p>
        </w:tc>
        <w:tc>
          <w:tcPr>
            <w:tcW w:w="992" w:type="dxa"/>
            <w:tcBorders>
              <w:top w:val="single" w:sz="4" w:space="0" w:color="auto"/>
              <w:left w:val="single" w:sz="4" w:space="0" w:color="auto"/>
              <w:bottom w:val="single" w:sz="4" w:space="0" w:color="auto"/>
              <w:right w:val="single" w:sz="4" w:space="0" w:color="auto"/>
            </w:tcBorders>
            <w:vAlign w:val="center"/>
          </w:tcPr>
          <w:p w14:paraId="5E35172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5C52C39"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83E5B60" w14:textId="77777777" w:rsidR="00D6223E" w:rsidRPr="000D10B4" w:rsidRDefault="00D6223E" w:rsidP="00024B42">
            <w:pPr>
              <w:pStyle w:val="CH-TABLE"/>
            </w:pPr>
          </w:p>
        </w:tc>
      </w:tr>
      <w:tr w:rsidR="00D6223E" w:rsidRPr="000D10B4" w14:paraId="1D9FC83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78F2C57"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AA4E058" w14:textId="77777777" w:rsidR="00D6223E" w:rsidRPr="00DC54F1" w:rsidRDefault="00D6223E" w:rsidP="00024B42">
            <w:pPr>
              <w:pStyle w:val="CH-TABLE"/>
            </w:pPr>
            <w:r w:rsidRPr="00DC54F1">
              <w:rPr>
                <w:rFonts w:hint="eastAsia"/>
              </w:rPr>
              <w:t>主配方记录中可以实现对设备的检查，使用，分配，占用等</w:t>
            </w:r>
          </w:p>
        </w:tc>
        <w:tc>
          <w:tcPr>
            <w:tcW w:w="992" w:type="dxa"/>
            <w:tcBorders>
              <w:top w:val="single" w:sz="4" w:space="0" w:color="auto"/>
              <w:left w:val="single" w:sz="4" w:space="0" w:color="auto"/>
              <w:bottom w:val="single" w:sz="4" w:space="0" w:color="auto"/>
              <w:right w:val="single" w:sz="4" w:space="0" w:color="auto"/>
            </w:tcBorders>
            <w:vAlign w:val="center"/>
          </w:tcPr>
          <w:p w14:paraId="023F688A"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59A1E1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4806B44" w14:textId="77777777" w:rsidR="00D6223E" w:rsidRPr="000D10B4" w:rsidRDefault="00D6223E" w:rsidP="00024B42">
            <w:pPr>
              <w:pStyle w:val="CH-TABLE"/>
            </w:pPr>
          </w:p>
        </w:tc>
      </w:tr>
      <w:tr w:rsidR="00D6223E" w:rsidRPr="000D10B4" w14:paraId="129D2BF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5D024B9"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D1D78AA" w14:textId="77777777" w:rsidR="00D6223E" w:rsidRPr="00DC54F1" w:rsidRDefault="00D6223E" w:rsidP="00024B42">
            <w:pPr>
              <w:pStyle w:val="CH-TABLE"/>
            </w:pPr>
            <w:r w:rsidRPr="00DC54F1">
              <w:rPr>
                <w:rFonts w:hint="eastAsia"/>
              </w:rPr>
              <w:t>生产步骤相关资源进行配置和定义，这些资源包括：步骤所对应的设备（或工作中心）、物料（物料的输入输出设计）、权限（步骤的操作权限定义）、工艺参数标准（标准值、控制上下限）等。</w:t>
            </w:r>
          </w:p>
        </w:tc>
        <w:tc>
          <w:tcPr>
            <w:tcW w:w="992" w:type="dxa"/>
            <w:tcBorders>
              <w:top w:val="single" w:sz="4" w:space="0" w:color="auto"/>
              <w:left w:val="single" w:sz="4" w:space="0" w:color="auto"/>
              <w:bottom w:val="single" w:sz="4" w:space="0" w:color="auto"/>
              <w:right w:val="single" w:sz="4" w:space="0" w:color="auto"/>
            </w:tcBorders>
            <w:vAlign w:val="center"/>
          </w:tcPr>
          <w:p w14:paraId="1EAAF91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022870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7A3D131" w14:textId="77777777" w:rsidR="00D6223E" w:rsidRPr="000D10B4" w:rsidRDefault="00D6223E" w:rsidP="00024B42">
            <w:pPr>
              <w:pStyle w:val="CH-TABLE"/>
            </w:pPr>
          </w:p>
        </w:tc>
      </w:tr>
      <w:tr w:rsidR="00D6223E" w:rsidRPr="000D10B4" w14:paraId="42547147"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2ACF43B"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022502E" w14:textId="77777777" w:rsidR="00D6223E" w:rsidRPr="00DC54F1" w:rsidRDefault="00D6223E" w:rsidP="00024B42">
            <w:pPr>
              <w:pStyle w:val="CH-TABLE"/>
            </w:pPr>
            <w:r w:rsidRPr="00DC54F1">
              <w:rPr>
                <w:rFonts w:hint="eastAsia"/>
              </w:rPr>
              <w:t>MES可以设定的操作至少包括以下几类：</w:t>
            </w:r>
          </w:p>
          <w:p w14:paraId="2F6AB8E6" w14:textId="77777777" w:rsidR="00D6223E" w:rsidRPr="00DC54F1" w:rsidRDefault="00D6223E" w:rsidP="00024B42">
            <w:pPr>
              <w:pStyle w:val="CH-TABLE"/>
            </w:pPr>
            <w:r w:rsidRPr="00DC54F1">
              <w:rPr>
                <w:rFonts w:hint="eastAsia"/>
              </w:rPr>
              <w:t>单项选择</w:t>
            </w:r>
          </w:p>
          <w:p w14:paraId="2C440E45" w14:textId="77777777" w:rsidR="00D6223E" w:rsidRPr="00DC54F1" w:rsidRDefault="00D6223E" w:rsidP="00024B42">
            <w:pPr>
              <w:pStyle w:val="CH-TABLE"/>
            </w:pPr>
            <w:r w:rsidRPr="00DC54F1">
              <w:rPr>
                <w:rFonts w:hint="eastAsia"/>
              </w:rPr>
              <w:t>测量并与系统设置的范围限制进行比较</w:t>
            </w:r>
          </w:p>
          <w:p w14:paraId="49E4482E" w14:textId="77777777" w:rsidR="00D6223E" w:rsidRPr="00DC54F1" w:rsidRDefault="00D6223E" w:rsidP="00024B42">
            <w:pPr>
              <w:pStyle w:val="CH-TABLE"/>
            </w:pPr>
            <w:r w:rsidRPr="00DC54F1">
              <w:rPr>
                <w:rFonts w:hint="eastAsia"/>
              </w:rPr>
              <w:t>进行签名（单签或双签）</w:t>
            </w:r>
          </w:p>
          <w:p w14:paraId="55B1E1C1" w14:textId="77777777" w:rsidR="00D6223E" w:rsidRPr="00DC54F1" w:rsidRDefault="00D6223E" w:rsidP="00024B42">
            <w:pPr>
              <w:pStyle w:val="CH-TABLE"/>
            </w:pPr>
            <w:r w:rsidRPr="00DC54F1">
              <w:rPr>
                <w:rFonts w:hint="eastAsia"/>
              </w:rPr>
              <w:t>进行公式计算</w:t>
            </w:r>
          </w:p>
          <w:p w14:paraId="242E892C" w14:textId="77777777" w:rsidR="00D6223E" w:rsidRPr="00DC54F1" w:rsidRDefault="00D6223E" w:rsidP="00024B42">
            <w:pPr>
              <w:pStyle w:val="CH-TABLE"/>
            </w:pPr>
            <w:r w:rsidRPr="00DC54F1">
              <w:rPr>
                <w:rFonts w:hint="eastAsia"/>
              </w:rPr>
              <w:t>从列表中选择</w:t>
            </w:r>
          </w:p>
          <w:p w14:paraId="28513195" w14:textId="77777777" w:rsidR="00D6223E" w:rsidRPr="00DC54F1" w:rsidRDefault="00D6223E" w:rsidP="00024B42">
            <w:pPr>
              <w:pStyle w:val="CH-TABLE"/>
            </w:pPr>
            <w:r w:rsidRPr="00DC54F1">
              <w:rPr>
                <w:rFonts w:hint="eastAsia"/>
              </w:rPr>
              <w:t>读取外部文件（如SOP）</w:t>
            </w:r>
          </w:p>
          <w:p w14:paraId="4DE7D760" w14:textId="77777777" w:rsidR="00D6223E" w:rsidRPr="00DC54F1" w:rsidRDefault="00D6223E" w:rsidP="00024B42">
            <w:pPr>
              <w:pStyle w:val="CH-TABLE"/>
            </w:pPr>
            <w:r w:rsidRPr="00DC54F1">
              <w:rPr>
                <w:rFonts w:hint="eastAsia"/>
              </w:rPr>
              <w:t>读取外部系统数据（如SCADA）</w:t>
            </w:r>
          </w:p>
          <w:p w14:paraId="523E6B32" w14:textId="77777777" w:rsidR="00D6223E" w:rsidRPr="00DC54F1" w:rsidRDefault="00D6223E" w:rsidP="00024B42">
            <w:pPr>
              <w:pStyle w:val="CH-TABLE"/>
            </w:pPr>
            <w:r w:rsidRPr="00DC54F1">
              <w:rPr>
                <w:rFonts w:hint="eastAsia"/>
              </w:rPr>
              <w:t>记录生产数据（如批号，订单号）</w:t>
            </w:r>
          </w:p>
          <w:p w14:paraId="3FA33787" w14:textId="77777777" w:rsidR="00D6223E" w:rsidRPr="00DC54F1" w:rsidRDefault="00D6223E" w:rsidP="00024B42">
            <w:pPr>
              <w:pStyle w:val="CH-TABLE"/>
            </w:pPr>
            <w:r w:rsidRPr="00DC54F1">
              <w:rPr>
                <w:rFonts w:hint="eastAsia"/>
              </w:rPr>
              <w:t>记录生产时间</w:t>
            </w:r>
          </w:p>
          <w:p w14:paraId="73961221" w14:textId="77777777" w:rsidR="00D6223E" w:rsidRPr="00DC54F1" w:rsidRDefault="00D6223E" w:rsidP="00024B42">
            <w:pPr>
              <w:pStyle w:val="CH-TABLE"/>
            </w:pPr>
            <w:r>
              <w:rPr>
                <w:rFonts w:hint="eastAsia"/>
              </w:rPr>
              <w:t xml:space="preserve"> </w:t>
            </w:r>
            <w:r>
              <w:t xml:space="preserve">      </w:t>
            </w:r>
            <w:r w:rsidRPr="00DC54F1">
              <w:rPr>
                <w:rFonts w:hint="eastAsia"/>
              </w:rPr>
              <w:t>添加附件等常规操作</w:t>
            </w:r>
          </w:p>
        </w:tc>
        <w:tc>
          <w:tcPr>
            <w:tcW w:w="992" w:type="dxa"/>
            <w:tcBorders>
              <w:top w:val="single" w:sz="4" w:space="0" w:color="auto"/>
              <w:left w:val="single" w:sz="4" w:space="0" w:color="auto"/>
              <w:bottom w:val="single" w:sz="4" w:space="0" w:color="auto"/>
              <w:right w:val="single" w:sz="4" w:space="0" w:color="auto"/>
            </w:tcBorders>
            <w:vAlign w:val="center"/>
          </w:tcPr>
          <w:p w14:paraId="5F425EE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03F480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6BB8118" w14:textId="77777777" w:rsidR="00D6223E" w:rsidRPr="000D10B4" w:rsidRDefault="00D6223E" w:rsidP="00024B42">
            <w:pPr>
              <w:pStyle w:val="CH-TABLE"/>
            </w:pPr>
          </w:p>
        </w:tc>
      </w:tr>
      <w:tr w:rsidR="00D6223E" w:rsidRPr="000D10B4" w14:paraId="4A77C2B7"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C8A786D"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73AB9F4" w14:textId="77777777" w:rsidR="00D6223E" w:rsidRPr="00DC54F1" w:rsidRDefault="00D6223E" w:rsidP="00024B42">
            <w:pPr>
              <w:pStyle w:val="CH-TABLE"/>
            </w:pPr>
            <w:r w:rsidRPr="00DC54F1">
              <w:rPr>
                <w:rFonts w:hint="eastAsia"/>
              </w:rPr>
              <w:t>相关部门可以自行调整工艺（工序、参数）、删除、修改或增加新的配方。</w:t>
            </w:r>
          </w:p>
        </w:tc>
        <w:tc>
          <w:tcPr>
            <w:tcW w:w="992" w:type="dxa"/>
            <w:tcBorders>
              <w:top w:val="single" w:sz="4" w:space="0" w:color="auto"/>
              <w:left w:val="single" w:sz="4" w:space="0" w:color="auto"/>
              <w:bottom w:val="single" w:sz="4" w:space="0" w:color="auto"/>
              <w:right w:val="single" w:sz="4" w:space="0" w:color="auto"/>
            </w:tcBorders>
            <w:vAlign w:val="center"/>
          </w:tcPr>
          <w:p w14:paraId="12FC7CA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B465F7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5CA3C4A" w14:textId="77777777" w:rsidR="00D6223E" w:rsidRPr="000D10B4" w:rsidRDefault="00D6223E" w:rsidP="00024B42">
            <w:pPr>
              <w:pStyle w:val="CH-TABLE"/>
            </w:pPr>
          </w:p>
        </w:tc>
      </w:tr>
      <w:tr w:rsidR="00D6223E" w:rsidRPr="000D10B4" w14:paraId="2CC022F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F75CC8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5346662" w14:textId="77777777" w:rsidR="00D6223E" w:rsidRPr="00DC54F1" w:rsidRDefault="00D6223E" w:rsidP="00024B42">
            <w:pPr>
              <w:pStyle w:val="CH-TABLE"/>
            </w:pPr>
            <w:r w:rsidRPr="00DC54F1">
              <w:t>MES</w:t>
            </w:r>
            <w:r w:rsidRPr="00DC54F1">
              <w:rPr>
                <w:rFonts w:hint="eastAsia"/>
              </w:rPr>
              <w:t>系统支持主配方记录中关键工艺参数，关键质量参数定义</w:t>
            </w:r>
          </w:p>
        </w:tc>
        <w:tc>
          <w:tcPr>
            <w:tcW w:w="992" w:type="dxa"/>
            <w:tcBorders>
              <w:top w:val="single" w:sz="4" w:space="0" w:color="auto"/>
              <w:left w:val="single" w:sz="4" w:space="0" w:color="auto"/>
              <w:bottom w:val="single" w:sz="4" w:space="0" w:color="auto"/>
              <w:right w:val="single" w:sz="4" w:space="0" w:color="auto"/>
            </w:tcBorders>
            <w:vAlign w:val="center"/>
          </w:tcPr>
          <w:p w14:paraId="16488383"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6E9FE1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9C6DAAF" w14:textId="77777777" w:rsidR="00D6223E" w:rsidRPr="000D10B4" w:rsidRDefault="00D6223E" w:rsidP="00024B42">
            <w:pPr>
              <w:pStyle w:val="CH-TABLE"/>
            </w:pPr>
          </w:p>
        </w:tc>
      </w:tr>
      <w:tr w:rsidR="00D6223E" w:rsidRPr="000D10B4" w14:paraId="21C8A8B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20980AB"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19A0966" w14:textId="77777777" w:rsidR="00D6223E" w:rsidRPr="00DC54F1" w:rsidRDefault="00D6223E" w:rsidP="00024B42">
            <w:pPr>
              <w:pStyle w:val="CH-TABLE"/>
            </w:pPr>
            <w:r w:rsidRPr="00DC54F1">
              <w:rPr>
                <w:rFonts w:hint="eastAsia"/>
              </w:rPr>
              <w:t>MES系统支持通用性，参数化主配方记录（如适应不同国家，不同市场的规格参数需求）</w:t>
            </w:r>
          </w:p>
        </w:tc>
        <w:tc>
          <w:tcPr>
            <w:tcW w:w="992" w:type="dxa"/>
            <w:tcBorders>
              <w:top w:val="single" w:sz="4" w:space="0" w:color="auto"/>
              <w:left w:val="single" w:sz="4" w:space="0" w:color="auto"/>
              <w:bottom w:val="single" w:sz="4" w:space="0" w:color="auto"/>
              <w:right w:val="single" w:sz="4" w:space="0" w:color="auto"/>
            </w:tcBorders>
            <w:vAlign w:val="center"/>
          </w:tcPr>
          <w:p w14:paraId="2D67496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E77A27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EA1D72C" w14:textId="77777777" w:rsidR="00D6223E" w:rsidRPr="000D10B4" w:rsidRDefault="00D6223E" w:rsidP="00024B42">
            <w:pPr>
              <w:pStyle w:val="CH-TABLE"/>
            </w:pPr>
          </w:p>
        </w:tc>
      </w:tr>
      <w:tr w:rsidR="00D6223E" w:rsidRPr="000D10B4" w14:paraId="5B00B537"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9FC9C4B"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B04A4BD" w14:textId="77777777" w:rsidR="00D6223E" w:rsidRPr="00DC54F1" w:rsidRDefault="00D6223E" w:rsidP="00024B42">
            <w:pPr>
              <w:pStyle w:val="CH-TABLE"/>
            </w:pPr>
            <w:r w:rsidRPr="00DC54F1">
              <w:rPr>
                <w:rFonts w:hint="eastAsia"/>
              </w:rPr>
              <w:t>MES系统支持ERP接口传递同步主配方参数配方信息</w:t>
            </w:r>
          </w:p>
        </w:tc>
        <w:tc>
          <w:tcPr>
            <w:tcW w:w="992" w:type="dxa"/>
            <w:tcBorders>
              <w:top w:val="single" w:sz="4" w:space="0" w:color="auto"/>
              <w:left w:val="single" w:sz="4" w:space="0" w:color="auto"/>
              <w:bottom w:val="single" w:sz="4" w:space="0" w:color="auto"/>
              <w:right w:val="single" w:sz="4" w:space="0" w:color="auto"/>
            </w:tcBorders>
            <w:vAlign w:val="center"/>
          </w:tcPr>
          <w:p w14:paraId="5C30C90A"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69D716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11558E8" w14:textId="77777777" w:rsidR="00D6223E" w:rsidRPr="000D10B4" w:rsidRDefault="00D6223E" w:rsidP="00024B42">
            <w:pPr>
              <w:pStyle w:val="CH-TABLE"/>
            </w:pPr>
          </w:p>
        </w:tc>
      </w:tr>
      <w:tr w:rsidR="00D6223E" w:rsidRPr="000D10B4" w14:paraId="5265E72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534DF6A"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86BB695" w14:textId="77777777" w:rsidR="00D6223E" w:rsidRPr="00DC54F1" w:rsidRDefault="00D6223E" w:rsidP="00024B42">
            <w:pPr>
              <w:pStyle w:val="CH-TABLE"/>
            </w:pPr>
            <w:r w:rsidRPr="00DC54F1">
              <w:rPr>
                <w:rFonts w:hint="eastAsia"/>
              </w:rPr>
              <w:t>MES系统支持主配方执行跳步，</w:t>
            </w:r>
            <w:r>
              <w:rPr>
                <w:rFonts w:hint="eastAsia"/>
              </w:rPr>
              <w:t>任务重做、</w:t>
            </w:r>
            <w:r w:rsidRPr="00DC54F1">
              <w:rPr>
                <w:rFonts w:hint="eastAsia"/>
              </w:rPr>
              <w:t>模拟测试</w:t>
            </w:r>
            <w:r>
              <w:rPr>
                <w:rFonts w:hint="eastAsia"/>
              </w:rPr>
              <w:t>、手动启动任意工序或步骤</w:t>
            </w:r>
            <w:r w:rsidRPr="00DC54F1">
              <w:rPr>
                <w:rFonts w:hint="eastAsia"/>
              </w:rPr>
              <w:t>等需求，但需要电子签名确认</w:t>
            </w:r>
          </w:p>
        </w:tc>
        <w:tc>
          <w:tcPr>
            <w:tcW w:w="992" w:type="dxa"/>
            <w:tcBorders>
              <w:top w:val="single" w:sz="4" w:space="0" w:color="auto"/>
              <w:left w:val="single" w:sz="4" w:space="0" w:color="auto"/>
              <w:bottom w:val="single" w:sz="4" w:space="0" w:color="auto"/>
              <w:right w:val="single" w:sz="4" w:space="0" w:color="auto"/>
            </w:tcBorders>
            <w:vAlign w:val="center"/>
          </w:tcPr>
          <w:p w14:paraId="77483A2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8EB198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E3FD89D" w14:textId="77777777" w:rsidR="00D6223E" w:rsidRPr="000D10B4" w:rsidRDefault="00D6223E" w:rsidP="00024B42">
            <w:pPr>
              <w:pStyle w:val="CH-TABLE"/>
            </w:pPr>
          </w:p>
        </w:tc>
      </w:tr>
      <w:tr w:rsidR="00D6223E" w:rsidRPr="000D10B4" w14:paraId="78D6939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A62E259"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E9235DE" w14:textId="77777777" w:rsidR="00D6223E" w:rsidRPr="00DC54F1" w:rsidRDefault="00D6223E" w:rsidP="00024B42">
            <w:pPr>
              <w:pStyle w:val="CH-TABLE"/>
            </w:pPr>
            <w:r w:rsidRPr="00DC54F1">
              <w:rPr>
                <w:rFonts w:hint="eastAsia"/>
              </w:rPr>
              <w:t>主配方记录支持对比功能，显示不同配方或不同版本配方之间的差异，便于记录变更细节</w:t>
            </w:r>
          </w:p>
        </w:tc>
        <w:tc>
          <w:tcPr>
            <w:tcW w:w="992" w:type="dxa"/>
            <w:tcBorders>
              <w:top w:val="single" w:sz="4" w:space="0" w:color="auto"/>
              <w:left w:val="single" w:sz="4" w:space="0" w:color="auto"/>
              <w:bottom w:val="single" w:sz="4" w:space="0" w:color="auto"/>
              <w:right w:val="single" w:sz="4" w:space="0" w:color="auto"/>
            </w:tcBorders>
            <w:vAlign w:val="center"/>
          </w:tcPr>
          <w:p w14:paraId="3A294EB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DBD2D0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D762783" w14:textId="77777777" w:rsidR="00D6223E" w:rsidRPr="000D10B4" w:rsidRDefault="00D6223E" w:rsidP="00024B42">
            <w:pPr>
              <w:pStyle w:val="CH-TABLE"/>
            </w:pPr>
          </w:p>
        </w:tc>
      </w:tr>
      <w:tr w:rsidR="00D6223E" w:rsidRPr="000D10B4" w14:paraId="5873F975"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AEA1C18"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2449CC2" w14:textId="77777777" w:rsidR="00D6223E" w:rsidRPr="00DC54F1" w:rsidRDefault="00D6223E" w:rsidP="00024B42">
            <w:pPr>
              <w:pStyle w:val="CH-TABLE"/>
            </w:pPr>
            <w:r w:rsidRPr="00DC54F1">
              <w:rPr>
                <w:rFonts w:hint="eastAsia"/>
              </w:rPr>
              <w:t>主配方支持库定义，库参考，库调用；MES系统中预制相关行业模板便于业主调用，如疫苗，生物制剂上下游，包装等。</w:t>
            </w:r>
          </w:p>
        </w:tc>
        <w:tc>
          <w:tcPr>
            <w:tcW w:w="992" w:type="dxa"/>
            <w:tcBorders>
              <w:top w:val="single" w:sz="4" w:space="0" w:color="auto"/>
              <w:left w:val="single" w:sz="4" w:space="0" w:color="auto"/>
              <w:bottom w:val="single" w:sz="4" w:space="0" w:color="auto"/>
              <w:right w:val="single" w:sz="4" w:space="0" w:color="auto"/>
            </w:tcBorders>
            <w:vAlign w:val="center"/>
          </w:tcPr>
          <w:p w14:paraId="7D3EA8B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7DBB0C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2198799" w14:textId="77777777" w:rsidR="00D6223E" w:rsidRPr="000D10B4" w:rsidRDefault="00D6223E" w:rsidP="00024B42">
            <w:pPr>
              <w:pStyle w:val="CH-TABLE"/>
            </w:pPr>
          </w:p>
        </w:tc>
      </w:tr>
      <w:tr w:rsidR="00D6223E" w:rsidRPr="000D10B4" w14:paraId="500A05A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435E786"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30000B5" w14:textId="77777777" w:rsidR="00D6223E" w:rsidRPr="00DC54F1" w:rsidRDefault="00D6223E" w:rsidP="00024B42">
            <w:pPr>
              <w:pStyle w:val="CH-TABLE"/>
            </w:pPr>
            <w:r w:rsidRPr="00DC54F1">
              <w:rPr>
                <w:rFonts w:hint="eastAsia"/>
              </w:rPr>
              <w:t>主配方设计支持系统进行完整性检查，防止因人为疏忽引起的主配方错误。</w:t>
            </w:r>
          </w:p>
        </w:tc>
        <w:tc>
          <w:tcPr>
            <w:tcW w:w="992" w:type="dxa"/>
            <w:tcBorders>
              <w:top w:val="single" w:sz="4" w:space="0" w:color="auto"/>
              <w:left w:val="single" w:sz="4" w:space="0" w:color="auto"/>
              <w:bottom w:val="single" w:sz="4" w:space="0" w:color="auto"/>
              <w:right w:val="single" w:sz="4" w:space="0" w:color="auto"/>
            </w:tcBorders>
            <w:vAlign w:val="center"/>
          </w:tcPr>
          <w:p w14:paraId="4227F180"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1689BD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5301106" w14:textId="77777777" w:rsidR="00D6223E" w:rsidRPr="000D10B4" w:rsidRDefault="00D6223E" w:rsidP="00024B42">
            <w:pPr>
              <w:pStyle w:val="CH-TABLE"/>
            </w:pPr>
          </w:p>
        </w:tc>
      </w:tr>
      <w:tr w:rsidR="00D6223E" w:rsidRPr="000D10B4" w14:paraId="5AA3308D"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B885FF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9D56CD4" w14:textId="77777777" w:rsidR="00D6223E" w:rsidRPr="00DC54F1" w:rsidRDefault="00D6223E" w:rsidP="00024B42">
            <w:pPr>
              <w:pStyle w:val="CH-TABLE"/>
            </w:pPr>
            <w:r w:rsidRPr="00DC54F1">
              <w:rPr>
                <w:rFonts w:hint="eastAsia"/>
              </w:rPr>
              <w:t>MES需要有标准的系统功能/工具，实现主配方，配方参数和BOM等信息在不同环境的系统中进行导入导出，如生产环境主配方导出，导入到测试环境</w:t>
            </w:r>
          </w:p>
        </w:tc>
        <w:tc>
          <w:tcPr>
            <w:tcW w:w="992" w:type="dxa"/>
            <w:tcBorders>
              <w:top w:val="single" w:sz="4" w:space="0" w:color="auto"/>
              <w:left w:val="single" w:sz="4" w:space="0" w:color="auto"/>
              <w:bottom w:val="single" w:sz="4" w:space="0" w:color="auto"/>
              <w:right w:val="single" w:sz="4" w:space="0" w:color="auto"/>
            </w:tcBorders>
            <w:vAlign w:val="center"/>
          </w:tcPr>
          <w:p w14:paraId="7BBCD768"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6A09B2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A6E0ADB" w14:textId="77777777" w:rsidR="00D6223E" w:rsidRPr="000D10B4" w:rsidRDefault="00D6223E" w:rsidP="00024B42">
            <w:pPr>
              <w:pStyle w:val="CH-TABLE"/>
            </w:pPr>
          </w:p>
        </w:tc>
      </w:tr>
      <w:tr w:rsidR="00D6223E" w:rsidRPr="000D10B4" w14:paraId="06B7E5A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18A6584"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565600D" w14:textId="77777777" w:rsidR="00D6223E" w:rsidRPr="00DC54F1" w:rsidRDefault="00D6223E" w:rsidP="00024B42">
            <w:pPr>
              <w:pStyle w:val="CH-TABLE"/>
            </w:pPr>
            <w:r w:rsidRPr="00DC54F1">
              <w:rPr>
                <w:rFonts w:hint="eastAsia"/>
              </w:rPr>
              <w:t>批准流程可根据实际需求进行灵活设计，审批会有审计追踪</w:t>
            </w:r>
          </w:p>
        </w:tc>
        <w:tc>
          <w:tcPr>
            <w:tcW w:w="992" w:type="dxa"/>
            <w:tcBorders>
              <w:top w:val="single" w:sz="4" w:space="0" w:color="auto"/>
              <w:left w:val="single" w:sz="4" w:space="0" w:color="auto"/>
              <w:bottom w:val="single" w:sz="4" w:space="0" w:color="auto"/>
              <w:right w:val="single" w:sz="4" w:space="0" w:color="auto"/>
            </w:tcBorders>
            <w:vAlign w:val="center"/>
          </w:tcPr>
          <w:p w14:paraId="4D22D08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BA6A3F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2EDC553" w14:textId="77777777" w:rsidR="00D6223E" w:rsidRPr="000D10B4" w:rsidRDefault="00D6223E" w:rsidP="00024B42">
            <w:pPr>
              <w:pStyle w:val="CH-TABLE"/>
            </w:pPr>
          </w:p>
        </w:tc>
      </w:tr>
      <w:tr w:rsidR="00D6223E" w:rsidRPr="000D10B4" w14:paraId="6B189549"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7F14194"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D6DC0C7" w14:textId="77777777" w:rsidR="00D6223E" w:rsidRPr="00DC54F1" w:rsidRDefault="00D6223E" w:rsidP="00024B42">
            <w:pPr>
              <w:pStyle w:val="CH-TABLE"/>
            </w:pPr>
            <w:r w:rsidRPr="00DC54F1">
              <w:rPr>
                <w:rFonts w:hint="eastAsia"/>
              </w:rPr>
              <w:t>MES系统根据下达的生产订单，分解成每个生产单元需要执行的工序。</w:t>
            </w:r>
          </w:p>
          <w:p w14:paraId="56896F5A" w14:textId="77777777" w:rsidR="00D6223E" w:rsidRPr="00DC54F1" w:rsidRDefault="00D6223E" w:rsidP="00024B42">
            <w:pPr>
              <w:pStyle w:val="CH-TABLE"/>
            </w:pPr>
            <w:r w:rsidRPr="00DC54F1">
              <w:rPr>
                <w:rFonts w:hint="eastAsia"/>
              </w:rPr>
              <w:t>其中包括:</w:t>
            </w:r>
          </w:p>
          <w:p w14:paraId="7181C076" w14:textId="77777777" w:rsidR="00D6223E" w:rsidRPr="00DC54F1" w:rsidRDefault="00D6223E" w:rsidP="00024B42">
            <w:pPr>
              <w:pStyle w:val="CH-TABLE"/>
            </w:pPr>
            <w:r w:rsidRPr="00DC54F1">
              <w:rPr>
                <w:rFonts w:hint="eastAsia"/>
              </w:rPr>
              <w:t>1. 编号：指令唯一标识符</w:t>
            </w:r>
          </w:p>
          <w:p w14:paraId="19C156DF" w14:textId="77777777" w:rsidR="00D6223E" w:rsidRPr="00DC54F1" w:rsidRDefault="00D6223E" w:rsidP="00024B42">
            <w:pPr>
              <w:pStyle w:val="CH-TABLE"/>
            </w:pPr>
            <w:r w:rsidRPr="00DC54F1">
              <w:rPr>
                <w:rFonts w:hint="eastAsia"/>
              </w:rPr>
              <w:t>2. 生产日期：</w:t>
            </w:r>
          </w:p>
          <w:p w14:paraId="292E60FC" w14:textId="77777777" w:rsidR="00D6223E" w:rsidRPr="00DC54F1" w:rsidRDefault="00D6223E" w:rsidP="00024B42">
            <w:pPr>
              <w:pStyle w:val="CH-TABLE"/>
            </w:pPr>
            <w:r w:rsidRPr="00DC54F1">
              <w:rPr>
                <w:rFonts w:hint="eastAsia"/>
              </w:rPr>
              <w:t>3. 产品编号：生产指令生产的产品的物料编码</w:t>
            </w:r>
            <w:r>
              <w:rPr>
                <w:rFonts w:hint="eastAsia"/>
              </w:rPr>
              <w:t>，单位等</w:t>
            </w:r>
          </w:p>
          <w:p w14:paraId="734B7152" w14:textId="77777777" w:rsidR="00D6223E" w:rsidRPr="00DC54F1" w:rsidRDefault="00D6223E" w:rsidP="00024B42">
            <w:pPr>
              <w:pStyle w:val="CH-TABLE"/>
            </w:pPr>
            <w:r>
              <w:t>4</w:t>
            </w:r>
            <w:r w:rsidRPr="00DC54F1">
              <w:rPr>
                <w:rFonts w:hint="eastAsia"/>
              </w:rPr>
              <w:t>. 计划数量：计划生产的数量</w:t>
            </w:r>
          </w:p>
          <w:p w14:paraId="30474576" w14:textId="77777777" w:rsidR="00D6223E" w:rsidRPr="00DC54F1" w:rsidRDefault="00D6223E" w:rsidP="00024B42">
            <w:pPr>
              <w:pStyle w:val="CH-TABLE"/>
            </w:pPr>
            <w:r>
              <w:t>5</w:t>
            </w:r>
            <w:r w:rsidRPr="00DC54F1">
              <w:rPr>
                <w:rFonts w:hint="eastAsia"/>
              </w:rPr>
              <w:t>. 批次：生产指令生产的产品的批次号</w:t>
            </w:r>
          </w:p>
          <w:p w14:paraId="39407E48" w14:textId="77777777" w:rsidR="00D6223E" w:rsidRPr="00DC54F1" w:rsidRDefault="00D6223E" w:rsidP="00024B42">
            <w:pPr>
              <w:pStyle w:val="CH-TABLE"/>
            </w:pPr>
            <w:r>
              <w:t>6</w:t>
            </w:r>
            <w:r w:rsidRPr="00DC54F1">
              <w:rPr>
                <w:rFonts w:hint="eastAsia"/>
              </w:rPr>
              <w:t>. 类型：生产指令类型</w:t>
            </w:r>
          </w:p>
        </w:tc>
        <w:tc>
          <w:tcPr>
            <w:tcW w:w="992" w:type="dxa"/>
            <w:tcBorders>
              <w:top w:val="single" w:sz="4" w:space="0" w:color="auto"/>
              <w:left w:val="single" w:sz="4" w:space="0" w:color="auto"/>
              <w:bottom w:val="single" w:sz="4" w:space="0" w:color="auto"/>
              <w:right w:val="single" w:sz="4" w:space="0" w:color="auto"/>
            </w:tcBorders>
            <w:vAlign w:val="center"/>
          </w:tcPr>
          <w:p w14:paraId="7A3975C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967790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199F9FF" w14:textId="77777777" w:rsidR="00D6223E" w:rsidRPr="000D10B4" w:rsidRDefault="00D6223E" w:rsidP="00024B42">
            <w:pPr>
              <w:pStyle w:val="CH-TABLE"/>
            </w:pPr>
          </w:p>
        </w:tc>
      </w:tr>
      <w:tr w:rsidR="00D6223E" w:rsidRPr="000D10B4" w14:paraId="3625CDA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923EFB5"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2AFB2AA" w14:textId="77777777" w:rsidR="00D6223E" w:rsidRPr="00DC54F1" w:rsidRDefault="00D6223E" w:rsidP="00024B42">
            <w:pPr>
              <w:pStyle w:val="CH-TABLE"/>
            </w:pPr>
            <w:r w:rsidRPr="00DC54F1">
              <w:rPr>
                <w:rFonts w:hint="eastAsia"/>
              </w:rPr>
              <w:t>MES系统支持以下方式进行生产订单：</w:t>
            </w:r>
          </w:p>
          <w:p w14:paraId="096621A4" w14:textId="77777777" w:rsidR="00D6223E" w:rsidRPr="00DC54F1" w:rsidRDefault="00D6223E" w:rsidP="00024B42">
            <w:pPr>
              <w:pStyle w:val="CH-TABLE"/>
            </w:pPr>
            <w:r w:rsidRPr="00DC54F1">
              <w:rPr>
                <w:rFonts w:hint="eastAsia"/>
              </w:rPr>
              <w:t>从ERP接收生产订单</w:t>
            </w:r>
          </w:p>
          <w:p w14:paraId="2E254A0D" w14:textId="77777777" w:rsidR="00D6223E" w:rsidRPr="00DC54F1" w:rsidRDefault="00D6223E" w:rsidP="00024B42">
            <w:pPr>
              <w:pStyle w:val="CH-TABLE"/>
            </w:pPr>
            <w:r w:rsidRPr="00DC54F1">
              <w:rPr>
                <w:rFonts w:hint="eastAsia"/>
              </w:rPr>
              <w:lastRenderedPageBreak/>
              <w:t>由MES生成生产订单</w:t>
            </w:r>
          </w:p>
        </w:tc>
        <w:tc>
          <w:tcPr>
            <w:tcW w:w="992" w:type="dxa"/>
            <w:tcBorders>
              <w:top w:val="single" w:sz="4" w:space="0" w:color="auto"/>
              <w:left w:val="single" w:sz="4" w:space="0" w:color="auto"/>
              <w:bottom w:val="single" w:sz="4" w:space="0" w:color="auto"/>
              <w:right w:val="single" w:sz="4" w:space="0" w:color="auto"/>
            </w:tcBorders>
            <w:vAlign w:val="center"/>
          </w:tcPr>
          <w:p w14:paraId="67969469" w14:textId="77777777" w:rsidR="00D6223E" w:rsidRPr="00DC54F1" w:rsidRDefault="00D6223E" w:rsidP="00024B42">
            <w:pPr>
              <w:pStyle w:val="CH-TABLE"/>
            </w:pPr>
            <w:r w:rsidRPr="00DC54F1">
              <w:rPr>
                <w:rFonts w:hint="eastAsia"/>
              </w:rPr>
              <w:lastRenderedPageBreak/>
              <w:t>M</w:t>
            </w:r>
          </w:p>
        </w:tc>
        <w:tc>
          <w:tcPr>
            <w:tcW w:w="1134" w:type="dxa"/>
            <w:tcBorders>
              <w:top w:val="single" w:sz="4" w:space="0" w:color="auto"/>
              <w:left w:val="single" w:sz="4" w:space="0" w:color="auto"/>
              <w:bottom w:val="single" w:sz="4" w:space="0" w:color="auto"/>
              <w:right w:val="single" w:sz="4" w:space="0" w:color="auto"/>
            </w:tcBorders>
            <w:vAlign w:val="center"/>
          </w:tcPr>
          <w:p w14:paraId="16C8691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1759019" w14:textId="77777777" w:rsidR="00D6223E" w:rsidRPr="000D10B4" w:rsidRDefault="00D6223E" w:rsidP="00024B42">
            <w:pPr>
              <w:pStyle w:val="CH-TABLE"/>
            </w:pPr>
          </w:p>
        </w:tc>
      </w:tr>
      <w:tr w:rsidR="00D6223E" w:rsidRPr="000D10B4" w14:paraId="53E14F1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34F267B"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E8419F8" w14:textId="77777777" w:rsidR="00D6223E" w:rsidRPr="00DC54F1" w:rsidRDefault="00D6223E" w:rsidP="00024B42">
            <w:pPr>
              <w:pStyle w:val="CH-TABLE"/>
            </w:pPr>
            <w:ins w:id="22" w:author="鲍鹏程(Pengcheng Bao)" w:date="2021-04-06T14:18:00Z">
              <w:r w:rsidRPr="00EB704B">
                <w:rPr>
                  <w:rFonts w:hint="eastAsia"/>
                </w:rPr>
                <w:t>MES工单未开始执行</w:t>
              </w:r>
              <w:r>
                <w:rPr>
                  <w:rFonts w:hint="eastAsia"/>
                </w:rPr>
                <w:t>，</w:t>
              </w:r>
            </w:ins>
            <w:r w:rsidRPr="00DC54F1">
              <w:rPr>
                <w:rFonts w:hint="eastAsia"/>
              </w:rPr>
              <w:t>从</w:t>
            </w:r>
            <w:r w:rsidRPr="00DC54F1">
              <w:t>ERP</w:t>
            </w:r>
            <w:r w:rsidRPr="00DC54F1">
              <w:rPr>
                <w:rFonts w:hint="eastAsia"/>
              </w:rPr>
              <w:t>获取的生产计划可以在</w:t>
            </w:r>
            <w:r w:rsidRPr="00DC54F1">
              <w:t>MES</w:t>
            </w:r>
            <w:r w:rsidRPr="00DC54F1">
              <w:rPr>
                <w:rFonts w:hint="eastAsia"/>
              </w:rPr>
              <w:t>中进行修改</w:t>
            </w:r>
          </w:p>
        </w:tc>
        <w:tc>
          <w:tcPr>
            <w:tcW w:w="992" w:type="dxa"/>
            <w:tcBorders>
              <w:top w:val="single" w:sz="4" w:space="0" w:color="auto"/>
              <w:left w:val="single" w:sz="4" w:space="0" w:color="auto"/>
              <w:bottom w:val="single" w:sz="4" w:space="0" w:color="auto"/>
              <w:right w:val="single" w:sz="4" w:space="0" w:color="auto"/>
            </w:tcBorders>
            <w:vAlign w:val="center"/>
          </w:tcPr>
          <w:p w14:paraId="5CE51E6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CCC310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082C58C" w14:textId="77777777" w:rsidR="00D6223E" w:rsidRPr="000D10B4" w:rsidRDefault="00D6223E" w:rsidP="00024B42">
            <w:pPr>
              <w:pStyle w:val="CH-TABLE"/>
            </w:pPr>
          </w:p>
        </w:tc>
      </w:tr>
      <w:tr w:rsidR="00D6223E" w:rsidRPr="000D10B4" w14:paraId="46FBB81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5A33CC2"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25EA26F" w14:textId="77777777" w:rsidR="00D6223E" w:rsidRPr="00DC54F1" w:rsidRDefault="00D6223E" w:rsidP="00024B42">
            <w:pPr>
              <w:pStyle w:val="CH-TABLE"/>
            </w:pPr>
            <w:ins w:id="23" w:author="鲍鹏程(Pengcheng Bao)" w:date="2021-04-06T14:28:00Z">
              <w:r w:rsidRPr="00EB704B">
                <w:rPr>
                  <w:rFonts w:hint="eastAsia"/>
                </w:rPr>
                <w:t>若MES工单已经执行，可以支持重新称量或增补物料数量</w:t>
              </w:r>
            </w:ins>
            <w:ins w:id="24" w:author="鲍鹏程(Pengcheng Bao)" w:date="2021-04-06T14:36:00Z">
              <w:r>
                <w:rPr>
                  <w:rFonts w:hint="eastAsia"/>
                </w:rPr>
                <w:t>， 未开始称量前的物料编码改变</w:t>
              </w:r>
            </w:ins>
            <w:ins w:id="25" w:author="鲍鹏程(Pengcheng Bao)" w:date="2021-04-06T14:29:00Z">
              <w:r>
                <w:rPr>
                  <w:rFonts w:hint="eastAsia"/>
                </w:rPr>
                <w:t>等特殊场景</w:t>
              </w:r>
            </w:ins>
          </w:p>
        </w:tc>
        <w:tc>
          <w:tcPr>
            <w:tcW w:w="992" w:type="dxa"/>
            <w:tcBorders>
              <w:top w:val="single" w:sz="4" w:space="0" w:color="auto"/>
              <w:left w:val="single" w:sz="4" w:space="0" w:color="auto"/>
              <w:bottom w:val="single" w:sz="4" w:space="0" w:color="auto"/>
              <w:right w:val="single" w:sz="4" w:space="0" w:color="auto"/>
            </w:tcBorders>
            <w:vAlign w:val="center"/>
          </w:tcPr>
          <w:p w14:paraId="638A72D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165496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5BDA1FA" w14:textId="77777777" w:rsidR="00D6223E" w:rsidRPr="000D10B4" w:rsidRDefault="00D6223E" w:rsidP="00024B42">
            <w:pPr>
              <w:pStyle w:val="CH-TABLE"/>
            </w:pPr>
          </w:p>
        </w:tc>
      </w:tr>
      <w:tr w:rsidR="00D6223E" w:rsidRPr="000D10B4" w14:paraId="3EF8414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1D1C350"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73EAB0E" w14:textId="77777777" w:rsidR="00D6223E" w:rsidRPr="00DC54F1" w:rsidRDefault="00D6223E" w:rsidP="00024B42">
            <w:pPr>
              <w:pStyle w:val="CH-TABLE"/>
            </w:pPr>
            <w:r w:rsidRPr="00DC54F1">
              <w:rPr>
                <w:rFonts w:hint="eastAsia"/>
              </w:rPr>
              <w:t>系统需提供完整的生产指令管理模块，支持ERP接口自动接收创建生产指令并支持拆分，生产指令状态应包括已创建、发布、运行、中止、结束、取消等</w:t>
            </w:r>
          </w:p>
        </w:tc>
        <w:tc>
          <w:tcPr>
            <w:tcW w:w="992" w:type="dxa"/>
            <w:tcBorders>
              <w:top w:val="single" w:sz="4" w:space="0" w:color="auto"/>
              <w:left w:val="single" w:sz="4" w:space="0" w:color="auto"/>
              <w:bottom w:val="single" w:sz="4" w:space="0" w:color="auto"/>
              <w:right w:val="single" w:sz="4" w:space="0" w:color="auto"/>
            </w:tcBorders>
            <w:vAlign w:val="center"/>
          </w:tcPr>
          <w:p w14:paraId="2A350D8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053EA6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E543168" w14:textId="77777777" w:rsidR="00D6223E" w:rsidRPr="000D10B4" w:rsidRDefault="00D6223E" w:rsidP="00024B42">
            <w:pPr>
              <w:pStyle w:val="CH-TABLE"/>
            </w:pPr>
          </w:p>
        </w:tc>
      </w:tr>
      <w:tr w:rsidR="00D6223E" w:rsidRPr="000D10B4" w14:paraId="04F3AD5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4ECA96A"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62C2DF0" w14:textId="77777777" w:rsidR="00D6223E" w:rsidRPr="00DC54F1" w:rsidRDefault="00D6223E" w:rsidP="00024B42">
            <w:pPr>
              <w:pStyle w:val="CH-TABLE"/>
            </w:pPr>
            <w:r w:rsidRPr="00DC54F1">
              <w:rPr>
                <w:rFonts w:hint="eastAsia"/>
              </w:rPr>
              <w:t>MES系统需包含批生产指令管理和下发；系统新增、修改、查看批生产指令；指定批生产指令投料使用的物料批次；查看、跟踪批生产指令步骤的执行情况。</w:t>
            </w:r>
          </w:p>
        </w:tc>
        <w:tc>
          <w:tcPr>
            <w:tcW w:w="992" w:type="dxa"/>
            <w:tcBorders>
              <w:top w:val="single" w:sz="4" w:space="0" w:color="auto"/>
              <w:left w:val="single" w:sz="4" w:space="0" w:color="auto"/>
              <w:bottom w:val="single" w:sz="4" w:space="0" w:color="auto"/>
              <w:right w:val="single" w:sz="4" w:space="0" w:color="auto"/>
            </w:tcBorders>
            <w:vAlign w:val="center"/>
          </w:tcPr>
          <w:p w14:paraId="37EB0F4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FB5EE6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1870C68" w14:textId="77777777" w:rsidR="00D6223E" w:rsidRPr="000D10B4" w:rsidRDefault="00D6223E" w:rsidP="00024B42">
            <w:pPr>
              <w:pStyle w:val="CH-TABLE"/>
            </w:pPr>
          </w:p>
        </w:tc>
      </w:tr>
      <w:tr w:rsidR="00D6223E" w:rsidRPr="000D10B4" w14:paraId="7DF1BC5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34E18A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615B3E3" w14:textId="77777777" w:rsidR="00D6223E" w:rsidRPr="00DC54F1" w:rsidRDefault="00D6223E" w:rsidP="00024B42">
            <w:pPr>
              <w:pStyle w:val="CH-TABLE"/>
            </w:pPr>
            <w:r w:rsidRPr="00DC54F1">
              <w:t>MES</w:t>
            </w:r>
            <w:r w:rsidRPr="00DC54F1">
              <w:rPr>
                <w:rFonts w:hint="eastAsia"/>
              </w:rPr>
              <w:t>系统支持生产订单能够在系统中进一步拆分到不同生产区域（工序），如称重区/</w:t>
            </w:r>
            <w:r>
              <w:rPr>
                <w:rFonts w:hint="eastAsia"/>
              </w:rPr>
              <w:t>培养基配制、缓冲液配制</w:t>
            </w:r>
            <w:r w:rsidRPr="00DC54F1">
              <w:rPr>
                <w:rFonts w:hint="eastAsia"/>
              </w:rPr>
              <w:t>等，拆分后依然能够保持其可追溯性。</w:t>
            </w:r>
          </w:p>
        </w:tc>
        <w:tc>
          <w:tcPr>
            <w:tcW w:w="992" w:type="dxa"/>
            <w:tcBorders>
              <w:top w:val="single" w:sz="4" w:space="0" w:color="auto"/>
              <w:left w:val="single" w:sz="4" w:space="0" w:color="auto"/>
              <w:bottom w:val="single" w:sz="4" w:space="0" w:color="auto"/>
              <w:right w:val="single" w:sz="4" w:space="0" w:color="auto"/>
            </w:tcBorders>
            <w:vAlign w:val="center"/>
          </w:tcPr>
          <w:p w14:paraId="79A2DBC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7D6A36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048A515" w14:textId="77777777" w:rsidR="00D6223E" w:rsidRPr="000D10B4" w:rsidRDefault="00D6223E" w:rsidP="00024B42">
            <w:pPr>
              <w:pStyle w:val="CH-TABLE"/>
            </w:pPr>
          </w:p>
        </w:tc>
      </w:tr>
      <w:tr w:rsidR="00D6223E" w:rsidRPr="000D10B4" w14:paraId="72641F4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DD25747"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96B1D94" w14:textId="77777777" w:rsidR="00D6223E" w:rsidRPr="00DC54F1" w:rsidRDefault="00D6223E" w:rsidP="00024B42">
            <w:pPr>
              <w:pStyle w:val="CH-TABLE"/>
            </w:pPr>
            <w:r w:rsidRPr="00DC54F1">
              <w:t>MES</w:t>
            </w:r>
            <w:r w:rsidRPr="00DC54F1">
              <w:rPr>
                <w:rFonts w:hint="eastAsia"/>
              </w:rPr>
              <w:t>系统支持工序订单重新分配生产区域（如某房间设备仪器不可用的情况下）</w:t>
            </w:r>
          </w:p>
        </w:tc>
        <w:tc>
          <w:tcPr>
            <w:tcW w:w="992" w:type="dxa"/>
            <w:tcBorders>
              <w:top w:val="single" w:sz="4" w:space="0" w:color="auto"/>
              <w:left w:val="single" w:sz="4" w:space="0" w:color="auto"/>
              <w:bottom w:val="single" w:sz="4" w:space="0" w:color="auto"/>
              <w:right w:val="single" w:sz="4" w:space="0" w:color="auto"/>
            </w:tcBorders>
            <w:vAlign w:val="center"/>
          </w:tcPr>
          <w:p w14:paraId="2D5A87F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51FCAD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FB5F426" w14:textId="77777777" w:rsidR="00D6223E" w:rsidRPr="000D10B4" w:rsidRDefault="00D6223E" w:rsidP="00024B42">
            <w:pPr>
              <w:pStyle w:val="CH-TABLE"/>
            </w:pPr>
          </w:p>
        </w:tc>
      </w:tr>
      <w:tr w:rsidR="00D6223E" w:rsidRPr="000D10B4" w14:paraId="07EBF19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611FAC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ACF9A42" w14:textId="77777777" w:rsidR="00D6223E" w:rsidRPr="00DC54F1" w:rsidRDefault="00D6223E" w:rsidP="00024B42">
            <w:pPr>
              <w:pStyle w:val="CH-TABLE"/>
            </w:pPr>
            <w:r w:rsidRPr="00DC54F1">
              <w:rPr>
                <w:rFonts w:hint="eastAsia"/>
              </w:rPr>
              <w:t>MES系统支持物料预留</w:t>
            </w:r>
            <w:r>
              <w:rPr>
                <w:rFonts w:hint="eastAsia"/>
              </w:rPr>
              <w:t>、替代料</w:t>
            </w:r>
          </w:p>
        </w:tc>
        <w:tc>
          <w:tcPr>
            <w:tcW w:w="992" w:type="dxa"/>
            <w:tcBorders>
              <w:top w:val="single" w:sz="4" w:space="0" w:color="auto"/>
              <w:left w:val="single" w:sz="4" w:space="0" w:color="auto"/>
              <w:bottom w:val="single" w:sz="4" w:space="0" w:color="auto"/>
              <w:right w:val="single" w:sz="4" w:space="0" w:color="auto"/>
            </w:tcBorders>
            <w:vAlign w:val="center"/>
          </w:tcPr>
          <w:p w14:paraId="095DC5A0"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D73311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73002E5" w14:textId="77777777" w:rsidR="00D6223E" w:rsidRPr="000D10B4" w:rsidRDefault="00D6223E" w:rsidP="00024B42">
            <w:pPr>
              <w:pStyle w:val="CH-TABLE"/>
            </w:pPr>
          </w:p>
        </w:tc>
      </w:tr>
      <w:tr w:rsidR="00D6223E" w:rsidRPr="000D10B4" w14:paraId="2657C12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1A11FE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D52A5A9" w14:textId="77777777" w:rsidR="00D6223E" w:rsidRPr="00DC54F1" w:rsidRDefault="00D6223E" w:rsidP="00024B42">
            <w:pPr>
              <w:pStyle w:val="CH-TABLE"/>
            </w:pPr>
            <w:r w:rsidRPr="00DC54F1">
              <w:rPr>
                <w:rFonts w:hint="eastAsia"/>
              </w:rPr>
              <w:t>MES</w:t>
            </w:r>
            <w:r w:rsidRPr="00DC54F1">
              <w:t xml:space="preserve"> </w:t>
            </w:r>
            <w:r w:rsidRPr="00DC54F1">
              <w:rPr>
                <w:rFonts w:hint="eastAsia"/>
              </w:rPr>
              <w:t>系统会要求对超出范围的动作或值等做出等响应</w:t>
            </w:r>
          </w:p>
        </w:tc>
        <w:tc>
          <w:tcPr>
            <w:tcW w:w="992" w:type="dxa"/>
            <w:tcBorders>
              <w:top w:val="single" w:sz="4" w:space="0" w:color="auto"/>
              <w:left w:val="single" w:sz="4" w:space="0" w:color="auto"/>
              <w:bottom w:val="single" w:sz="4" w:space="0" w:color="auto"/>
              <w:right w:val="single" w:sz="4" w:space="0" w:color="auto"/>
            </w:tcBorders>
            <w:vAlign w:val="center"/>
          </w:tcPr>
          <w:p w14:paraId="06AA00B8"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2EA33E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DD6D936" w14:textId="77777777" w:rsidR="00D6223E" w:rsidRPr="000D10B4" w:rsidRDefault="00D6223E" w:rsidP="00024B42">
            <w:pPr>
              <w:pStyle w:val="CH-TABLE"/>
            </w:pPr>
          </w:p>
        </w:tc>
      </w:tr>
      <w:tr w:rsidR="00D6223E" w:rsidRPr="000D10B4" w14:paraId="731EA70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F99315C"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3076181" w14:textId="77777777" w:rsidR="00D6223E" w:rsidRPr="00DC54F1" w:rsidRDefault="00D6223E" w:rsidP="00024B42">
            <w:pPr>
              <w:pStyle w:val="CH-TABLE"/>
            </w:pPr>
            <w:r w:rsidRPr="00DC54F1">
              <w:rPr>
                <w:rFonts w:hint="eastAsia"/>
              </w:rPr>
              <w:t>MES系统支持在工序执行、审批过程中添加备注</w:t>
            </w:r>
          </w:p>
        </w:tc>
        <w:tc>
          <w:tcPr>
            <w:tcW w:w="992" w:type="dxa"/>
            <w:tcBorders>
              <w:top w:val="single" w:sz="4" w:space="0" w:color="auto"/>
              <w:left w:val="single" w:sz="4" w:space="0" w:color="auto"/>
              <w:bottom w:val="single" w:sz="4" w:space="0" w:color="auto"/>
              <w:right w:val="single" w:sz="4" w:space="0" w:color="auto"/>
            </w:tcBorders>
            <w:vAlign w:val="center"/>
          </w:tcPr>
          <w:p w14:paraId="4D34457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95AAC0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68623F7" w14:textId="77777777" w:rsidR="00D6223E" w:rsidRPr="000D10B4" w:rsidRDefault="00D6223E" w:rsidP="00024B42">
            <w:pPr>
              <w:pStyle w:val="CH-TABLE"/>
            </w:pPr>
          </w:p>
        </w:tc>
      </w:tr>
      <w:tr w:rsidR="00D6223E" w:rsidRPr="000D10B4" w14:paraId="01E66A7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9F996E5"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71EBE9B" w14:textId="77777777" w:rsidR="00D6223E" w:rsidRPr="00DC54F1" w:rsidRDefault="00D6223E" w:rsidP="00024B42">
            <w:pPr>
              <w:pStyle w:val="CH-TABLE"/>
            </w:pPr>
            <w:r w:rsidRPr="00DC54F1">
              <w:t>MES</w:t>
            </w:r>
            <w:r w:rsidRPr="00DC54F1">
              <w:rPr>
                <w:rFonts w:hint="eastAsia"/>
              </w:rPr>
              <w:t>系统支持授权用户使工序执行中的某步骤无效、修改值、跳步、或者重新执行等操作步骤特殊操作，会产生事件供审核，且需要响应的电子签名和注释记录。</w:t>
            </w:r>
          </w:p>
        </w:tc>
        <w:tc>
          <w:tcPr>
            <w:tcW w:w="992" w:type="dxa"/>
            <w:tcBorders>
              <w:top w:val="single" w:sz="4" w:space="0" w:color="auto"/>
              <w:left w:val="single" w:sz="4" w:space="0" w:color="auto"/>
              <w:bottom w:val="single" w:sz="4" w:space="0" w:color="auto"/>
              <w:right w:val="single" w:sz="4" w:space="0" w:color="auto"/>
            </w:tcBorders>
            <w:vAlign w:val="center"/>
          </w:tcPr>
          <w:p w14:paraId="71834468"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3E42C9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3904CFD" w14:textId="77777777" w:rsidR="00D6223E" w:rsidRPr="000D10B4" w:rsidRDefault="00D6223E" w:rsidP="00024B42">
            <w:pPr>
              <w:pStyle w:val="CH-TABLE"/>
            </w:pPr>
          </w:p>
        </w:tc>
      </w:tr>
      <w:tr w:rsidR="00D6223E" w:rsidRPr="000D10B4" w14:paraId="1112BC6D"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F8F2813"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20160BC" w14:textId="77777777" w:rsidR="00D6223E" w:rsidRPr="00DC54F1" w:rsidRDefault="00D6223E" w:rsidP="00024B42">
            <w:pPr>
              <w:pStyle w:val="CH-TABLE"/>
            </w:pPr>
            <w:r w:rsidRPr="00DC54F1">
              <w:rPr>
                <w:rFonts w:hint="eastAsia"/>
              </w:rPr>
              <w:t>MES支持添加、阅读附件/</w:t>
            </w:r>
            <w:r w:rsidRPr="00DC54F1">
              <w:t>SOP</w:t>
            </w:r>
          </w:p>
        </w:tc>
        <w:tc>
          <w:tcPr>
            <w:tcW w:w="992" w:type="dxa"/>
            <w:tcBorders>
              <w:top w:val="single" w:sz="4" w:space="0" w:color="auto"/>
              <w:left w:val="single" w:sz="4" w:space="0" w:color="auto"/>
              <w:bottom w:val="single" w:sz="4" w:space="0" w:color="auto"/>
              <w:right w:val="single" w:sz="4" w:space="0" w:color="auto"/>
            </w:tcBorders>
            <w:vAlign w:val="center"/>
          </w:tcPr>
          <w:p w14:paraId="79E8D23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3D500C9"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D8C0E70" w14:textId="77777777" w:rsidR="00D6223E" w:rsidRPr="000D10B4" w:rsidRDefault="00D6223E" w:rsidP="00024B42">
            <w:pPr>
              <w:pStyle w:val="CH-TABLE"/>
            </w:pPr>
          </w:p>
        </w:tc>
      </w:tr>
      <w:tr w:rsidR="00D6223E" w:rsidRPr="000D10B4" w14:paraId="7EEEC59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6D35DF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5C99C2F" w14:textId="77777777" w:rsidR="00D6223E" w:rsidRPr="00DC54F1" w:rsidRDefault="00D6223E" w:rsidP="00024B42">
            <w:pPr>
              <w:pStyle w:val="CH-TABLE"/>
            </w:pPr>
            <w:r w:rsidRPr="00DC54F1">
              <w:rPr>
                <w:rFonts w:hint="eastAsia"/>
              </w:rPr>
              <w:t>MES系统允许跨工序，跨订单传递数据值</w:t>
            </w:r>
          </w:p>
        </w:tc>
        <w:tc>
          <w:tcPr>
            <w:tcW w:w="992" w:type="dxa"/>
            <w:tcBorders>
              <w:top w:val="single" w:sz="4" w:space="0" w:color="auto"/>
              <w:left w:val="single" w:sz="4" w:space="0" w:color="auto"/>
              <w:bottom w:val="single" w:sz="4" w:space="0" w:color="auto"/>
              <w:right w:val="single" w:sz="4" w:space="0" w:color="auto"/>
            </w:tcBorders>
            <w:vAlign w:val="center"/>
          </w:tcPr>
          <w:p w14:paraId="627998C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DE70519"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2BB851F" w14:textId="77777777" w:rsidR="00D6223E" w:rsidRPr="000D10B4" w:rsidRDefault="00D6223E" w:rsidP="00024B42">
            <w:pPr>
              <w:pStyle w:val="CH-TABLE"/>
            </w:pPr>
          </w:p>
        </w:tc>
      </w:tr>
      <w:tr w:rsidR="00D6223E" w:rsidRPr="000D10B4" w14:paraId="2DA513E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91FD939"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5DD3ABF" w14:textId="77777777" w:rsidR="00D6223E" w:rsidRPr="00DC54F1" w:rsidRDefault="00D6223E" w:rsidP="00024B42">
            <w:pPr>
              <w:pStyle w:val="CH-TABLE"/>
            </w:pPr>
            <w:r w:rsidRPr="00DC54F1">
              <w:t>MES</w:t>
            </w:r>
            <w:r w:rsidRPr="00DC54F1">
              <w:rPr>
                <w:rFonts w:hint="eastAsia"/>
              </w:rPr>
              <w:t>系统执行中检查使用物料的可用性</w:t>
            </w:r>
          </w:p>
        </w:tc>
        <w:tc>
          <w:tcPr>
            <w:tcW w:w="992" w:type="dxa"/>
            <w:tcBorders>
              <w:top w:val="single" w:sz="4" w:space="0" w:color="auto"/>
              <w:left w:val="single" w:sz="4" w:space="0" w:color="auto"/>
              <w:bottom w:val="single" w:sz="4" w:space="0" w:color="auto"/>
              <w:right w:val="single" w:sz="4" w:space="0" w:color="auto"/>
            </w:tcBorders>
            <w:vAlign w:val="center"/>
          </w:tcPr>
          <w:p w14:paraId="53237F7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3DDB60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B9DBE94" w14:textId="77777777" w:rsidR="00D6223E" w:rsidRPr="000D10B4" w:rsidRDefault="00D6223E" w:rsidP="00024B42">
            <w:pPr>
              <w:pStyle w:val="CH-TABLE"/>
            </w:pPr>
          </w:p>
        </w:tc>
      </w:tr>
      <w:tr w:rsidR="00D6223E" w:rsidRPr="000D10B4" w14:paraId="3455595C"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0F93A1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4376963" w14:textId="77777777" w:rsidR="00D6223E" w:rsidRPr="00DC54F1" w:rsidRDefault="00D6223E" w:rsidP="00024B42">
            <w:pPr>
              <w:pStyle w:val="CH-TABLE"/>
            </w:pPr>
            <w:r w:rsidRPr="00DC54F1">
              <w:rPr>
                <w:rFonts w:hint="eastAsia"/>
              </w:rPr>
              <w:t>MES系统需记录每一步骤执行时间日期，执行人信息</w:t>
            </w:r>
          </w:p>
        </w:tc>
        <w:tc>
          <w:tcPr>
            <w:tcW w:w="992" w:type="dxa"/>
            <w:tcBorders>
              <w:top w:val="single" w:sz="4" w:space="0" w:color="auto"/>
              <w:left w:val="single" w:sz="4" w:space="0" w:color="auto"/>
              <w:bottom w:val="single" w:sz="4" w:space="0" w:color="auto"/>
              <w:right w:val="single" w:sz="4" w:space="0" w:color="auto"/>
            </w:tcBorders>
            <w:vAlign w:val="center"/>
          </w:tcPr>
          <w:p w14:paraId="3CD2E8A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234723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10F55A5" w14:textId="77777777" w:rsidR="00D6223E" w:rsidRPr="000D10B4" w:rsidRDefault="00D6223E" w:rsidP="00024B42">
            <w:pPr>
              <w:pStyle w:val="CH-TABLE"/>
            </w:pPr>
          </w:p>
        </w:tc>
      </w:tr>
      <w:tr w:rsidR="00D6223E" w:rsidRPr="000D10B4" w14:paraId="1DED739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951F4AA"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823FA38" w14:textId="77777777" w:rsidR="00D6223E" w:rsidRPr="00DC54F1" w:rsidRDefault="00D6223E" w:rsidP="00024B42">
            <w:pPr>
              <w:pStyle w:val="CH-TABLE"/>
            </w:pPr>
            <w:r w:rsidRPr="00DC54F1">
              <w:rPr>
                <w:rFonts w:hint="eastAsia"/>
              </w:rPr>
              <w:t>M</w:t>
            </w:r>
            <w:r w:rsidRPr="00DC54F1">
              <w:t>ES</w:t>
            </w:r>
            <w:r w:rsidRPr="00DC54F1">
              <w:rPr>
                <w:rFonts w:hint="eastAsia"/>
              </w:rPr>
              <w:t>系统订单执行完成关闭订单应当有完整性检查</w:t>
            </w:r>
          </w:p>
        </w:tc>
        <w:tc>
          <w:tcPr>
            <w:tcW w:w="992" w:type="dxa"/>
            <w:tcBorders>
              <w:top w:val="single" w:sz="4" w:space="0" w:color="auto"/>
              <w:left w:val="single" w:sz="4" w:space="0" w:color="auto"/>
              <w:bottom w:val="single" w:sz="4" w:space="0" w:color="auto"/>
              <w:right w:val="single" w:sz="4" w:space="0" w:color="auto"/>
            </w:tcBorders>
            <w:vAlign w:val="center"/>
          </w:tcPr>
          <w:p w14:paraId="474315BA"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3A5632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ADA90B0" w14:textId="77777777" w:rsidR="00D6223E" w:rsidRPr="000D10B4" w:rsidRDefault="00D6223E" w:rsidP="00024B42">
            <w:pPr>
              <w:pStyle w:val="CH-TABLE"/>
            </w:pPr>
          </w:p>
        </w:tc>
      </w:tr>
      <w:tr w:rsidR="00D6223E" w:rsidRPr="000D10B4" w14:paraId="705BFEF5"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9788F3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11C357B" w14:textId="77777777" w:rsidR="00D6223E" w:rsidRPr="00DC54F1" w:rsidRDefault="00D6223E" w:rsidP="00024B42">
            <w:pPr>
              <w:pStyle w:val="CH-TABLE"/>
            </w:pPr>
            <w:r w:rsidRPr="00DC54F1">
              <w:rPr>
                <w:rFonts w:hint="eastAsia"/>
              </w:rPr>
              <w:t>MES系统提供QA对生产指令的偏差记录的查看和审核功能。QA能够对偏差记录设定处理意见和处理部门</w:t>
            </w:r>
          </w:p>
        </w:tc>
        <w:tc>
          <w:tcPr>
            <w:tcW w:w="992" w:type="dxa"/>
            <w:tcBorders>
              <w:top w:val="single" w:sz="4" w:space="0" w:color="auto"/>
              <w:left w:val="single" w:sz="4" w:space="0" w:color="auto"/>
              <w:bottom w:val="single" w:sz="4" w:space="0" w:color="auto"/>
              <w:right w:val="single" w:sz="4" w:space="0" w:color="auto"/>
            </w:tcBorders>
            <w:vAlign w:val="center"/>
          </w:tcPr>
          <w:p w14:paraId="123CA87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C17D5F1"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97749ED" w14:textId="77777777" w:rsidR="00D6223E" w:rsidRPr="000D10B4" w:rsidRDefault="00D6223E" w:rsidP="00024B42">
            <w:pPr>
              <w:pStyle w:val="CH-TABLE"/>
            </w:pPr>
          </w:p>
        </w:tc>
      </w:tr>
      <w:tr w:rsidR="00D6223E" w:rsidRPr="000D10B4" w14:paraId="14EED1F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450F292"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0767E5F" w14:textId="77777777" w:rsidR="00D6223E" w:rsidRPr="00DC54F1" w:rsidRDefault="00D6223E" w:rsidP="00024B42">
            <w:pPr>
              <w:pStyle w:val="CH-TABLE"/>
            </w:pPr>
            <w:r w:rsidRPr="00DC54F1">
              <w:rPr>
                <w:rFonts w:hint="eastAsia"/>
              </w:rPr>
              <w:t>MES系统提供对偏差记录录入各个部门的纠偏结果。系统提供QA审核纠偏结果的功能</w:t>
            </w:r>
          </w:p>
        </w:tc>
        <w:tc>
          <w:tcPr>
            <w:tcW w:w="992" w:type="dxa"/>
            <w:tcBorders>
              <w:top w:val="single" w:sz="4" w:space="0" w:color="auto"/>
              <w:left w:val="single" w:sz="4" w:space="0" w:color="auto"/>
              <w:bottom w:val="single" w:sz="4" w:space="0" w:color="auto"/>
              <w:right w:val="single" w:sz="4" w:space="0" w:color="auto"/>
            </w:tcBorders>
            <w:vAlign w:val="center"/>
          </w:tcPr>
          <w:p w14:paraId="5CDA9FE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A3482B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B883F3C" w14:textId="77777777" w:rsidR="00D6223E" w:rsidRPr="000D10B4" w:rsidRDefault="00D6223E" w:rsidP="00024B42">
            <w:pPr>
              <w:pStyle w:val="CH-TABLE"/>
            </w:pPr>
          </w:p>
        </w:tc>
      </w:tr>
      <w:tr w:rsidR="00D6223E" w:rsidRPr="000D10B4" w14:paraId="7DF28C1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8F8C8AB"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B3711D9" w14:textId="77777777" w:rsidR="00D6223E" w:rsidRPr="00DC54F1" w:rsidRDefault="00D6223E" w:rsidP="00024B42">
            <w:pPr>
              <w:pStyle w:val="CH-TABLE"/>
            </w:pPr>
            <w:r w:rsidRPr="00DC54F1">
              <w:rPr>
                <w:rFonts w:hint="eastAsia"/>
              </w:rPr>
              <w:t>在生产中对任何原因所发生的偏差（包括物料偏差、质量偏差、环境偏差、操作偏差等）进行偏差记录，并对质量管理人员提供偏差管理入口，必要时可进行偏差应急处理，保证生产进行</w:t>
            </w:r>
          </w:p>
        </w:tc>
        <w:tc>
          <w:tcPr>
            <w:tcW w:w="992" w:type="dxa"/>
            <w:tcBorders>
              <w:top w:val="single" w:sz="4" w:space="0" w:color="auto"/>
              <w:left w:val="single" w:sz="4" w:space="0" w:color="auto"/>
              <w:bottom w:val="single" w:sz="4" w:space="0" w:color="auto"/>
              <w:right w:val="single" w:sz="4" w:space="0" w:color="auto"/>
            </w:tcBorders>
            <w:vAlign w:val="center"/>
          </w:tcPr>
          <w:p w14:paraId="3AB4A7D8"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F97E69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17699AE" w14:textId="77777777" w:rsidR="00D6223E" w:rsidRPr="000D10B4" w:rsidRDefault="00D6223E" w:rsidP="00024B42">
            <w:pPr>
              <w:pStyle w:val="CH-TABLE"/>
            </w:pPr>
          </w:p>
        </w:tc>
      </w:tr>
      <w:tr w:rsidR="00D6223E" w:rsidRPr="000D10B4" w14:paraId="5BC9E03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CF52D10"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4CEAF6E" w14:textId="77777777" w:rsidR="00D6223E" w:rsidRPr="00DC54F1" w:rsidRDefault="00D6223E" w:rsidP="00024B42">
            <w:pPr>
              <w:pStyle w:val="CH-TABLE"/>
            </w:pPr>
            <w:r w:rsidRPr="00DC54F1">
              <w:rPr>
                <w:rFonts w:hint="eastAsia"/>
              </w:rPr>
              <w:t>自动记录超出合格范围的参数偏差，在任何时候允许手动增加注释和录入偏差。生产过程中所有与批记录不相符的事件都以偏差的形式清晰的显示在电子批记录中。</w:t>
            </w:r>
          </w:p>
        </w:tc>
        <w:tc>
          <w:tcPr>
            <w:tcW w:w="992" w:type="dxa"/>
            <w:tcBorders>
              <w:top w:val="single" w:sz="4" w:space="0" w:color="auto"/>
              <w:left w:val="single" w:sz="4" w:space="0" w:color="auto"/>
              <w:bottom w:val="single" w:sz="4" w:space="0" w:color="auto"/>
              <w:right w:val="single" w:sz="4" w:space="0" w:color="auto"/>
            </w:tcBorders>
            <w:vAlign w:val="center"/>
          </w:tcPr>
          <w:p w14:paraId="482CE90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DF471C1"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5BCEC81" w14:textId="77777777" w:rsidR="00D6223E" w:rsidRPr="000D10B4" w:rsidRDefault="00D6223E" w:rsidP="00024B42">
            <w:pPr>
              <w:pStyle w:val="CH-TABLE"/>
            </w:pPr>
          </w:p>
        </w:tc>
      </w:tr>
      <w:tr w:rsidR="00D6223E" w:rsidRPr="000D10B4" w14:paraId="416AFE1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AAB5F2A"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B6ECF82" w14:textId="77777777" w:rsidR="00D6223E" w:rsidRPr="00DC54F1" w:rsidRDefault="00D6223E" w:rsidP="00024B42">
            <w:pPr>
              <w:pStyle w:val="CH-TABLE"/>
            </w:pPr>
            <w:r w:rsidRPr="00DC54F1">
              <w:rPr>
                <w:rFonts w:hint="eastAsia"/>
              </w:rPr>
              <w:t>MES系统能够提供偏差和批次记录的关联关系，偏差审批人可以在系统内从偏差自动跳转到批记录位置，也可以从批记录直接跳转到偏差审批界面。</w:t>
            </w:r>
          </w:p>
        </w:tc>
        <w:tc>
          <w:tcPr>
            <w:tcW w:w="992" w:type="dxa"/>
            <w:tcBorders>
              <w:top w:val="single" w:sz="4" w:space="0" w:color="auto"/>
              <w:left w:val="single" w:sz="4" w:space="0" w:color="auto"/>
              <w:bottom w:val="single" w:sz="4" w:space="0" w:color="auto"/>
              <w:right w:val="single" w:sz="4" w:space="0" w:color="auto"/>
            </w:tcBorders>
            <w:vAlign w:val="center"/>
          </w:tcPr>
          <w:p w14:paraId="751B94BA"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E258FF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211D6D2" w14:textId="77777777" w:rsidR="00D6223E" w:rsidRPr="000D10B4" w:rsidRDefault="00D6223E" w:rsidP="00024B42">
            <w:pPr>
              <w:pStyle w:val="CH-TABLE"/>
            </w:pPr>
          </w:p>
        </w:tc>
      </w:tr>
      <w:tr w:rsidR="00D6223E" w:rsidRPr="000D10B4" w14:paraId="5B0445FC"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0A1D2D4"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B21E423" w14:textId="77777777" w:rsidR="00D6223E" w:rsidRPr="00DC54F1" w:rsidRDefault="00D6223E" w:rsidP="00024B42">
            <w:pPr>
              <w:pStyle w:val="CH-TABLE"/>
            </w:pPr>
            <w:r w:rsidRPr="00DC54F1">
              <w:rPr>
                <w:rFonts w:hint="eastAsia"/>
              </w:rPr>
              <w:t>系统支持基于异常的批记录审核，系统将集中显示所有生产过程、物料、设备、人员的异常。</w:t>
            </w:r>
          </w:p>
        </w:tc>
        <w:tc>
          <w:tcPr>
            <w:tcW w:w="992" w:type="dxa"/>
            <w:tcBorders>
              <w:top w:val="single" w:sz="4" w:space="0" w:color="auto"/>
              <w:left w:val="single" w:sz="4" w:space="0" w:color="auto"/>
              <w:bottom w:val="single" w:sz="4" w:space="0" w:color="auto"/>
              <w:right w:val="single" w:sz="4" w:space="0" w:color="auto"/>
            </w:tcBorders>
            <w:vAlign w:val="center"/>
          </w:tcPr>
          <w:p w14:paraId="7E39D360"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B6F00B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C7B2341" w14:textId="77777777" w:rsidR="00D6223E" w:rsidRPr="000D10B4" w:rsidRDefault="00D6223E" w:rsidP="00024B42">
            <w:pPr>
              <w:pStyle w:val="CH-TABLE"/>
            </w:pPr>
          </w:p>
        </w:tc>
      </w:tr>
      <w:tr w:rsidR="00D6223E" w:rsidRPr="000D10B4" w14:paraId="6D18201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DFDB86D"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9990C4F" w14:textId="77777777" w:rsidR="00D6223E" w:rsidRPr="00DC54F1" w:rsidRDefault="00D6223E" w:rsidP="00024B42">
            <w:pPr>
              <w:pStyle w:val="CH-TABLE"/>
            </w:pPr>
            <w:r w:rsidRPr="00DC54F1">
              <w:rPr>
                <w:rFonts w:hint="eastAsia"/>
              </w:rPr>
              <w:t>MES系统需包含偏差记录，审核和关闭管理。</w:t>
            </w:r>
          </w:p>
        </w:tc>
        <w:tc>
          <w:tcPr>
            <w:tcW w:w="992" w:type="dxa"/>
            <w:tcBorders>
              <w:top w:val="single" w:sz="4" w:space="0" w:color="auto"/>
              <w:left w:val="single" w:sz="4" w:space="0" w:color="auto"/>
              <w:bottom w:val="single" w:sz="4" w:space="0" w:color="auto"/>
              <w:right w:val="single" w:sz="4" w:space="0" w:color="auto"/>
            </w:tcBorders>
            <w:vAlign w:val="center"/>
          </w:tcPr>
          <w:p w14:paraId="1F79FCF5"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5E9F6B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BAA3DF8" w14:textId="77777777" w:rsidR="00D6223E" w:rsidRPr="000D10B4" w:rsidRDefault="00D6223E" w:rsidP="00024B42">
            <w:pPr>
              <w:pStyle w:val="CH-TABLE"/>
            </w:pPr>
          </w:p>
        </w:tc>
      </w:tr>
      <w:tr w:rsidR="00D6223E" w:rsidRPr="000D10B4" w14:paraId="7547E35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195149C"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F448C4C" w14:textId="77777777" w:rsidR="00D6223E" w:rsidRPr="00DC54F1" w:rsidRDefault="00D6223E" w:rsidP="00024B42">
            <w:pPr>
              <w:pStyle w:val="CH-TABLE"/>
            </w:pPr>
            <w:r w:rsidRPr="00DC54F1">
              <w:rPr>
                <w:rFonts w:hint="eastAsia"/>
              </w:rPr>
              <w:t>MES系统的电子批记录参考车间各产品品种的批生产记录、批包装记录，电子批记录样例包含但不限于以下内容：</w:t>
            </w:r>
          </w:p>
          <w:p w14:paraId="63C72177" w14:textId="77777777" w:rsidR="00D6223E" w:rsidRPr="00DC54F1" w:rsidRDefault="00D6223E" w:rsidP="00024B42">
            <w:pPr>
              <w:pStyle w:val="CH-TABLE"/>
            </w:pPr>
            <w:r w:rsidRPr="00DC54F1">
              <w:rPr>
                <w:rFonts w:hint="eastAsia"/>
              </w:rPr>
              <w:t>产品编码、名称、规格、批号；</w:t>
            </w:r>
          </w:p>
          <w:p w14:paraId="695BB49C" w14:textId="77777777" w:rsidR="00D6223E" w:rsidRPr="00DC54F1" w:rsidRDefault="00D6223E" w:rsidP="00024B42">
            <w:pPr>
              <w:pStyle w:val="CH-TABLE"/>
            </w:pPr>
            <w:r w:rsidRPr="00DC54F1">
              <w:rPr>
                <w:rFonts w:hint="eastAsia"/>
              </w:rPr>
              <w:t>生产以及中间工序开始、结束的日期和时间；</w:t>
            </w:r>
          </w:p>
          <w:p w14:paraId="7E2CB177" w14:textId="77777777" w:rsidR="00D6223E" w:rsidRPr="00DC54F1" w:rsidRDefault="00D6223E" w:rsidP="00024B42">
            <w:pPr>
              <w:pStyle w:val="CH-TABLE"/>
            </w:pPr>
            <w:r w:rsidRPr="00DC54F1">
              <w:rPr>
                <w:rFonts w:hint="eastAsia"/>
              </w:rPr>
              <w:t>每一原辅料的批号以及实际称量的数量（包括投入的回收或返工处理产品的批号及数量）；</w:t>
            </w:r>
          </w:p>
          <w:p w14:paraId="13A1188C" w14:textId="77777777" w:rsidR="00D6223E" w:rsidRPr="00DC54F1" w:rsidRDefault="00D6223E" w:rsidP="00024B42">
            <w:pPr>
              <w:pStyle w:val="CH-TABLE"/>
            </w:pPr>
            <w:r w:rsidRPr="00DC54F1">
              <w:rPr>
                <w:rFonts w:hint="eastAsia"/>
              </w:rPr>
              <w:t>相关生产操作或活动、工艺参数及控制范围，以及所用主要生产设备的编号；</w:t>
            </w:r>
          </w:p>
          <w:p w14:paraId="26375F25" w14:textId="77777777" w:rsidR="00D6223E" w:rsidRPr="00DC54F1" w:rsidRDefault="00D6223E" w:rsidP="00024B42">
            <w:pPr>
              <w:pStyle w:val="CH-TABLE"/>
            </w:pPr>
            <w:r w:rsidRPr="00DC54F1">
              <w:rPr>
                <w:rFonts w:hint="eastAsia"/>
              </w:rPr>
              <w:t>不同生产工序所得产量及必要时的物料平衡计算；</w:t>
            </w:r>
          </w:p>
          <w:p w14:paraId="3549CF55" w14:textId="77777777" w:rsidR="00D6223E" w:rsidRDefault="00D6223E" w:rsidP="00024B42">
            <w:pPr>
              <w:pStyle w:val="CH-TABLE"/>
              <w:rPr>
                <w:ins w:id="26" w:author="鲍鹏程(Pengcheng Bao)" w:date="2021-04-06T10:13:00Z"/>
              </w:rPr>
            </w:pPr>
            <w:r w:rsidRPr="00DC54F1">
              <w:rPr>
                <w:rFonts w:hint="eastAsia"/>
              </w:rPr>
              <w:t>对特殊问题或异常事件的记录，包括对偏离工艺规程的偏差情况的详细说明或调查报告；</w:t>
            </w:r>
          </w:p>
          <w:p w14:paraId="6BA3AEE4" w14:textId="77777777" w:rsidR="00D6223E" w:rsidRPr="00DC54F1" w:rsidRDefault="00D6223E" w:rsidP="00024B42">
            <w:pPr>
              <w:pStyle w:val="CH-TABLE"/>
            </w:pPr>
            <w:ins w:id="27" w:author="鲍鹏程(Pengcheng Bao)" w:date="2021-04-06T10:13:00Z">
              <w:r>
                <w:rPr>
                  <w:rFonts w:hint="eastAsia"/>
                </w:rPr>
                <w:t>根据用户需求，可以</w:t>
              </w:r>
            </w:ins>
            <w:ins w:id="28" w:author="鲍鹏程(Pengcheng Bao)" w:date="2021-04-06T11:43:00Z">
              <w:r>
                <w:rPr>
                  <w:rFonts w:hint="eastAsia"/>
                </w:rPr>
                <w:t>汇总形成</w:t>
              </w:r>
            </w:ins>
            <w:ins w:id="29" w:author="鲍鹏程(Pengcheng Bao)" w:date="2021-04-06T10:19:00Z">
              <w:r>
                <w:rPr>
                  <w:rFonts w:hint="eastAsia"/>
                </w:rPr>
                <w:t>对应</w:t>
              </w:r>
            </w:ins>
            <w:ins w:id="30" w:author="鲍鹏程(Pengcheng Bao)" w:date="2021-04-06T10:14:00Z">
              <w:r>
                <w:rPr>
                  <w:rFonts w:hint="eastAsia"/>
                </w:rPr>
                <w:t>的异常事件报告、关键CQ</w:t>
              </w:r>
            </w:ins>
            <w:ins w:id="31" w:author="鲍鹏程(Pengcheng Bao)" w:date="2021-04-06T10:15:00Z">
              <w:r>
                <w:t>A/CPP</w:t>
              </w:r>
              <w:r>
                <w:rPr>
                  <w:rFonts w:hint="eastAsia"/>
                </w:rPr>
                <w:t>报告等方便用户查询</w:t>
              </w:r>
            </w:ins>
          </w:p>
        </w:tc>
        <w:tc>
          <w:tcPr>
            <w:tcW w:w="992" w:type="dxa"/>
            <w:tcBorders>
              <w:top w:val="single" w:sz="4" w:space="0" w:color="auto"/>
              <w:left w:val="single" w:sz="4" w:space="0" w:color="auto"/>
              <w:bottom w:val="single" w:sz="4" w:space="0" w:color="auto"/>
              <w:right w:val="single" w:sz="4" w:space="0" w:color="auto"/>
            </w:tcBorders>
            <w:vAlign w:val="center"/>
          </w:tcPr>
          <w:p w14:paraId="017957D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72AB17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BE7C39B" w14:textId="77777777" w:rsidR="00D6223E" w:rsidRPr="000D10B4" w:rsidRDefault="00D6223E" w:rsidP="00024B42">
            <w:pPr>
              <w:pStyle w:val="CH-TABLE"/>
            </w:pPr>
          </w:p>
        </w:tc>
      </w:tr>
      <w:tr w:rsidR="00D6223E" w:rsidRPr="000D10B4" w14:paraId="46FDDA8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1E87FFD"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F83022D" w14:textId="77777777" w:rsidR="00D6223E" w:rsidRPr="00DC54F1" w:rsidRDefault="00D6223E" w:rsidP="00024B42">
            <w:pPr>
              <w:pStyle w:val="CH-TABLE"/>
            </w:pPr>
            <w:r w:rsidRPr="00DC54F1">
              <w:rPr>
                <w:rFonts w:hint="eastAsia"/>
              </w:rPr>
              <w:t>电子批记录格式可根据用户实际要求进行设计</w:t>
            </w:r>
          </w:p>
        </w:tc>
        <w:tc>
          <w:tcPr>
            <w:tcW w:w="992" w:type="dxa"/>
            <w:tcBorders>
              <w:top w:val="single" w:sz="4" w:space="0" w:color="auto"/>
              <w:left w:val="single" w:sz="4" w:space="0" w:color="auto"/>
              <w:bottom w:val="single" w:sz="4" w:space="0" w:color="auto"/>
              <w:right w:val="single" w:sz="4" w:space="0" w:color="auto"/>
            </w:tcBorders>
            <w:vAlign w:val="center"/>
          </w:tcPr>
          <w:p w14:paraId="4FF7361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9E2DD9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F5C678F" w14:textId="77777777" w:rsidR="00D6223E" w:rsidRPr="000D10B4" w:rsidRDefault="00D6223E" w:rsidP="00024B42">
            <w:pPr>
              <w:pStyle w:val="CH-TABLE"/>
            </w:pPr>
          </w:p>
        </w:tc>
      </w:tr>
      <w:tr w:rsidR="00D6223E" w:rsidRPr="000D10B4" w14:paraId="302BB2B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3B43C97"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4852967" w14:textId="77777777" w:rsidR="00D6223E" w:rsidRPr="00DC54F1" w:rsidRDefault="00D6223E" w:rsidP="00024B42">
            <w:pPr>
              <w:pStyle w:val="CH-TABLE"/>
            </w:pPr>
            <w:r w:rsidRPr="00DC54F1">
              <w:rPr>
                <w:rFonts w:hint="eastAsia"/>
              </w:rPr>
              <w:t>MES系统需包含电子批记录查询管理，拥有授权的人员进行电子批记录的查询操作；以批次、品种、加工日期等搜索条件进行电子批记录查询。</w:t>
            </w:r>
          </w:p>
        </w:tc>
        <w:tc>
          <w:tcPr>
            <w:tcW w:w="992" w:type="dxa"/>
            <w:tcBorders>
              <w:top w:val="single" w:sz="4" w:space="0" w:color="auto"/>
              <w:left w:val="single" w:sz="4" w:space="0" w:color="auto"/>
              <w:bottom w:val="single" w:sz="4" w:space="0" w:color="auto"/>
              <w:right w:val="single" w:sz="4" w:space="0" w:color="auto"/>
            </w:tcBorders>
            <w:vAlign w:val="center"/>
          </w:tcPr>
          <w:p w14:paraId="0391FEE8"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2ECBD63"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F2A2DCC" w14:textId="77777777" w:rsidR="00D6223E" w:rsidRPr="000D10B4" w:rsidRDefault="00D6223E" w:rsidP="00024B42">
            <w:pPr>
              <w:pStyle w:val="CH-TABLE"/>
            </w:pPr>
          </w:p>
        </w:tc>
      </w:tr>
      <w:tr w:rsidR="00D6223E" w:rsidRPr="000D10B4" w14:paraId="7FF1B85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774EF6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C10133B" w14:textId="77777777" w:rsidR="00D6223E" w:rsidRPr="00DC54F1" w:rsidRDefault="00D6223E" w:rsidP="00024B42">
            <w:pPr>
              <w:pStyle w:val="CH-TABLE"/>
            </w:pPr>
            <w:r w:rsidRPr="00DC54F1">
              <w:rPr>
                <w:rFonts w:hint="eastAsia"/>
              </w:rPr>
              <w:t>MES系统需包含电子批记录打印管理，拥有授权人员可以打印或以PDF格式导出电子批记录。</w:t>
            </w:r>
          </w:p>
        </w:tc>
        <w:tc>
          <w:tcPr>
            <w:tcW w:w="992" w:type="dxa"/>
            <w:tcBorders>
              <w:top w:val="single" w:sz="4" w:space="0" w:color="auto"/>
              <w:left w:val="single" w:sz="4" w:space="0" w:color="auto"/>
              <w:bottom w:val="single" w:sz="4" w:space="0" w:color="auto"/>
              <w:right w:val="single" w:sz="4" w:space="0" w:color="auto"/>
            </w:tcBorders>
            <w:vAlign w:val="center"/>
          </w:tcPr>
          <w:p w14:paraId="0FBECB1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5816F7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19F1B93" w14:textId="77777777" w:rsidR="00D6223E" w:rsidRPr="000D10B4" w:rsidRDefault="00D6223E" w:rsidP="00024B42">
            <w:pPr>
              <w:pStyle w:val="CH-TABLE"/>
            </w:pPr>
          </w:p>
        </w:tc>
      </w:tr>
      <w:tr w:rsidR="00D6223E" w:rsidRPr="000D10B4" w14:paraId="2F30835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7397E4D"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3AF3FB0" w14:textId="77777777" w:rsidR="00D6223E" w:rsidRPr="00DC54F1" w:rsidRDefault="00D6223E" w:rsidP="00024B42">
            <w:pPr>
              <w:pStyle w:val="CH-TABLE"/>
            </w:pPr>
            <w:r w:rsidRPr="00DC54F1">
              <w:rPr>
                <w:rFonts w:hint="eastAsia"/>
              </w:rPr>
              <w:t>电子批记录释放需要审批流程</w:t>
            </w:r>
          </w:p>
        </w:tc>
        <w:tc>
          <w:tcPr>
            <w:tcW w:w="992" w:type="dxa"/>
            <w:tcBorders>
              <w:top w:val="single" w:sz="4" w:space="0" w:color="auto"/>
              <w:left w:val="single" w:sz="4" w:space="0" w:color="auto"/>
              <w:bottom w:val="single" w:sz="4" w:space="0" w:color="auto"/>
              <w:right w:val="single" w:sz="4" w:space="0" w:color="auto"/>
            </w:tcBorders>
            <w:vAlign w:val="center"/>
          </w:tcPr>
          <w:p w14:paraId="252B3C8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6BE993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90851A1" w14:textId="77777777" w:rsidR="00D6223E" w:rsidRPr="000D10B4" w:rsidRDefault="00D6223E" w:rsidP="00024B42">
            <w:pPr>
              <w:pStyle w:val="CH-TABLE"/>
            </w:pPr>
          </w:p>
        </w:tc>
      </w:tr>
      <w:tr w:rsidR="00D6223E" w:rsidRPr="000D10B4" w14:paraId="7C0BB32D"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32BE2D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5A964EF" w14:textId="77777777" w:rsidR="00D6223E" w:rsidRPr="00DC54F1" w:rsidRDefault="00D6223E" w:rsidP="00024B42">
            <w:pPr>
              <w:pStyle w:val="CH-TABLE"/>
            </w:pPr>
            <w:r w:rsidRPr="00DC54F1">
              <w:rPr>
                <w:rFonts w:hint="eastAsia"/>
              </w:rPr>
              <w:t>为了便于质量部门快速审批，系统</w:t>
            </w:r>
            <w:r w:rsidRPr="00DC54F1">
              <w:t>MES</w:t>
            </w:r>
            <w:r w:rsidRPr="00DC54F1">
              <w:rPr>
                <w:rFonts w:hint="eastAsia"/>
              </w:rPr>
              <w:t>可以在系统中设置</w:t>
            </w:r>
            <w:r w:rsidRPr="00DC54F1">
              <w:t>CPP</w:t>
            </w:r>
            <w:r w:rsidRPr="00DC54F1">
              <w:rPr>
                <w:rFonts w:hint="eastAsia"/>
              </w:rPr>
              <w:t>和</w:t>
            </w:r>
            <w:r w:rsidRPr="00DC54F1">
              <w:t>CQA</w:t>
            </w:r>
            <w:r>
              <w:rPr>
                <w:rFonts w:hint="eastAsia"/>
              </w:rPr>
              <w:t>以及其他关键参数</w:t>
            </w:r>
            <w:r w:rsidRPr="00DC54F1">
              <w:rPr>
                <w:rFonts w:hint="eastAsia"/>
              </w:rPr>
              <w:t>。支持质量部门快速跳转到关键参数的审核界面。</w:t>
            </w:r>
          </w:p>
        </w:tc>
        <w:tc>
          <w:tcPr>
            <w:tcW w:w="992" w:type="dxa"/>
            <w:tcBorders>
              <w:top w:val="single" w:sz="4" w:space="0" w:color="auto"/>
              <w:left w:val="single" w:sz="4" w:space="0" w:color="auto"/>
              <w:bottom w:val="single" w:sz="4" w:space="0" w:color="auto"/>
              <w:right w:val="single" w:sz="4" w:space="0" w:color="auto"/>
            </w:tcBorders>
            <w:vAlign w:val="center"/>
          </w:tcPr>
          <w:p w14:paraId="7E920C2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3E8FA3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BD4569D" w14:textId="77777777" w:rsidR="00D6223E" w:rsidRPr="000D10B4" w:rsidRDefault="00D6223E" w:rsidP="00024B42">
            <w:pPr>
              <w:pStyle w:val="CH-TABLE"/>
            </w:pPr>
          </w:p>
        </w:tc>
      </w:tr>
      <w:tr w:rsidR="00D6223E" w:rsidRPr="000D10B4" w14:paraId="1603CD5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7E5C5F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74E9C331" w14:textId="77777777" w:rsidR="00D6223E" w:rsidRPr="00DC54F1" w:rsidRDefault="00D6223E" w:rsidP="00024B42">
            <w:pPr>
              <w:pStyle w:val="CH-TABLE"/>
            </w:pPr>
            <w:r w:rsidRPr="00DC54F1">
              <w:rPr>
                <w:rFonts w:hint="eastAsia"/>
              </w:rPr>
              <w:t>MES支持生产过程中的实时审核，质量人员可以在生产过程中远程审核事件和关键参数</w:t>
            </w:r>
          </w:p>
        </w:tc>
        <w:tc>
          <w:tcPr>
            <w:tcW w:w="992" w:type="dxa"/>
            <w:tcBorders>
              <w:top w:val="single" w:sz="4" w:space="0" w:color="auto"/>
              <w:left w:val="single" w:sz="4" w:space="0" w:color="auto"/>
              <w:bottom w:val="single" w:sz="4" w:space="0" w:color="auto"/>
              <w:right w:val="single" w:sz="4" w:space="0" w:color="auto"/>
            </w:tcBorders>
            <w:vAlign w:val="center"/>
          </w:tcPr>
          <w:p w14:paraId="46F21CC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1478A7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097AE3A" w14:textId="77777777" w:rsidR="00D6223E" w:rsidRPr="000D10B4" w:rsidRDefault="00D6223E" w:rsidP="00024B42">
            <w:pPr>
              <w:pStyle w:val="CH-TABLE"/>
            </w:pPr>
          </w:p>
        </w:tc>
      </w:tr>
      <w:tr w:rsidR="00D6223E" w:rsidRPr="000D10B4" w14:paraId="136FC8A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AE9A6DA"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0B2B2AA" w14:textId="77777777" w:rsidR="00D6223E" w:rsidRPr="00DC54F1" w:rsidRDefault="00D6223E" w:rsidP="00024B42">
            <w:pPr>
              <w:pStyle w:val="CH-TABLE"/>
            </w:pPr>
            <w:r w:rsidRPr="00DC54F1">
              <w:rPr>
                <w:rFonts w:hint="eastAsia"/>
              </w:rPr>
              <w:t>为了加快偏差审批流程，系统可以从审核界面一键返回电子批记录中时间发生位置。</w:t>
            </w:r>
          </w:p>
        </w:tc>
        <w:tc>
          <w:tcPr>
            <w:tcW w:w="992" w:type="dxa"/>
            <w:tcBorders>
              <w:top w:val="single" w:sz="4" w:space="0" w:color="auto"/>
              <w:left w:val="single" w:sz="4" w:space="0" w:color="auto"/>
              <w:bottom w:val="single" w:sz="4" w:space="0" w:color="auto"/>
              <w:right w:val="single" w:sz="4" w:space="0" w:color="auto"/>
            </w:tcBorders>
            <w:vAlign w:val="center"/>
          </w:tcPr>
          <w:p w14:paraId="427D09CF" w14:textId="77777777" w:rsidR="00D6223E" w:rsidRPr="00DC54F1" w:rsidRDefault="00D6223E" w:rsidP="00024B42">
            <w:pPr>
              <w:pStyle w:val="CH-TABLE"/>
            </w:pPr>
            <w:r>
              <w:t>C</w:t>
            </w:r>
          </w:p>
        </w:tc>
        <w:tc>
          <w:tcPr>
            <w:tcW w:w="1134" w:type="dxa"/>
            <w:tcBorders>
              <w:top w:val="single" w:sz="4" w:space="0" w:color="auto"/>
              <w:left w:val="single" w:sz="4" w:space="0" w:color="auto"/>
              <w:bottom w:val="single" w:sz="4" w:space="0" w:color="auto"/>
              <w:right w:val="single" w:sz="4" w:space="0" w:color="auto"/>
            </w:tcBorders>
            <w:vAlign w:val="center"/>
          </w:tcPr>
          <w:p w14:paraId="51EE332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A2E0B2E" w14:textId="77777777" w:rsidR="00D6223E" w:rsidRPr="000D10B4" w:rsidRDefault="00D6223E" w:rsidP="00024B42">
            <w:pPr>
              <w:pStyle w:val="CH-TABLE"/>
            </w:pPr>
          </w:p>
        </w:tc>
      </w:tr>
      <w:tr w:rsidR="00D6223E" w:rsidRPr="000D10B4" w14:paraId="59FF320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27108C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569B167" w14:textId="77777777" w:rsidR="00D6223E" w:rsidRPr="00DC54F1" w:rsidRDefault="00D6223E" w:rsidP="00024B42">
            <w:pPr>
              <w:pStyle w:val="CH-TABLE"/>
            </w:pPr>
            <w:r w:rsidRPr="00DC54F1">
              <w:rPr>
                <w:rFonts w:hint="eastAsia"/>
              </w:rPr>
              <w:t>当有用户无法进行审核时，MES能够分配审核的任务给别人</w:t>
            </w:r>
          </w:p>
        </w:tc>
        <w:tc>
          <w:tcPr>
            <w:tcW w:w="992" w:type="dxa"/>
            <w:tcBorders>
              <w:top w:val="single" w:sz="4" w:space="0" w:color="auto"/>
              <w:left w:val="single" w:sz="4" w:space="0" w:color="auto"/>
              <w:bottom w:val="single" w:sz="4" w:space="0" w:color="auto"/>
              <w:right w:val="single" w:sz="4" w:space="0" w:color="auto"/>
            </w:tcBorders>
            <w:vAlign w:val="center"/>
          </w:tcPr>
          <w:p w14:paraId="42C7755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8EE4C6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8F6AAB1" w14:textId="77777777" w:rsidR="00D6223E" w:rsidRPr="000D10B4" w:rsidRDefault="00D6223E" w:rsidP="00024B42">
            <w:pPr>
              <w:pStyle w:val="CH-TABLE"/>
            </w:pPr>
          </w:p>
        </w:tc>
      </w:tr>
      <w:tr w:rsidR="00D6223E" w:rsidRPr="000D10B4" w14:paraId="1B609E7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E2EF556"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A869FF5" w14:textId="62BDB7D7" w:rsidR="00D6223E" w:rsidRPr="00DC54F1" w:rsidRDefault="00D6223E" w:rsidP="00024B42">
            <w:pPr>
              <w:pStyle w:val="CH-TABLE"/>
            </w:pPr>
            <w:r w:rsidRPr="00DC54F1">
              <w:rPr>
                <w:rFonts w:hint="eastAsia"/>
              </w:rPr>
              <w:t>MES系统能够支持主流ERP软件（如</w:t>
            </w:r>
            <w:r w:rsidR="004B0DAC">
              <w:rPr>
                <w:rFonts w:hint="eastAsia"/>
              </w:rPr>
              <w:t>ERP</w:t>
            </w:r>
            <w:r w:rsidRPr="00DC54F1">
              <w:rPr>
                <w:rFonts w:hint="eastAsia"/>
              </w:rPr>
              <w:t>，Oracle）对接，从中采集或者向其推送数据并保证传输数据的绝对完整性和准确性。</w:t>
            </w:r>
          </w:p>
        </w:tc>
        <w:tc>
          <w:tcPr>
            <w:tcW w:w="992" w:type="dxa"/>
            <w:tcBorders>
              <w:top w:val="single" w:sz="4" w:space="0" w:color="auto"/>
              <w:left w:val="single" w:sz="4" w:space="0" w:color="auto"/>
              <w:bottom w:val="single" w:sz="4" w:space="0" w:color="auto"/>
              <w:right w:val="single" w:sz="4" w:space="0" w:color="auto"/>
            </w:tcBorders>
            <w:vAlign w:val="center"/>
          </w:tcPr>
          <w:p w14:paraId="79B3714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40E0450"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8C86892" w14:textId="77777777" w:rsidR="00D6223E" w:rsidRPr="000D10B4" w:rsidRDefault="00D6223E" w:rsidP="00024B42">
            <w:pPr>
              <w:pStyle w:val="CH-TABLE"/>
            </w:pPr>
          </w:p>
        </w:tc>
      </w:tr>
      <w:tr w:rsidR="00D6223E" w:rsidRPr="000D10B4" w14:paraId="43B452A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4AB93D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2552A44D" w14:textId="77777777" w:rsidR="00D6223E" w:rsidRPr="00DC54F1" w:rsidRDefault="00D6223E" w:rsidP="00024B42">
            <w:pPr>
              <w:pStyle w:val="CH-TABLE"/>
            </w:pPr>
            <w:r w:rsidRPr="00DC54F1">
              <w:rPr>
                <w:rFonts w:hint="eastAsia"/>
              </w:rPr>
              <w:t>MES系统应支持与ERP系统的数据接口，实现：</w:t>
            </w:r>
          </w:p>
          <w:p w14:paraId="6E75DC9C" w14:textId="77777777" w:rsidR="00D6223E" w:rsidRPr="00DC54F1" w:rsidRDefault="00D6223E" w:rsidP="00024B42">
            <w:pPr>
              <w:pStyle w:val="CH-TABLE"/>
            </w:pPr>
            <w:r w:rsidRPr="00DC54F1">
              <w:rPr>
                <w:rFonts w:hint="eastAsia"/>
              </w:rPr>
              <w:t>1.物料主数据同步。</w:t>
            </w:r>
          </w:p>
          <w:p w14:paraId="3A9D472E" w14:textId="77777777" w:rsidR="00D6223E" w:rsidRPr="00DC54F1" w:rsidRDefault="00D6223E" w:rsidP="00024B42">
            <w:pPr>
              <w:pStyle w:val="CH-TABLE"/>
            </w:pPr>
            <w:r w:rsidRPr="00DC54F1">
              <w:rPr>
                <w:rFonts w:hint="eastAsia"/>
              </w:rPr>
              <w:t>2.BOM同步。</w:t>
            </w:r>
          </w:p>
          <w:p w14:paraId="3EC088F3" w14:textId="77777777" w:rsidR="00D6223E" w:rsidRPr="00DC54F1" w:rsidRDefault="00D6223E" w:rsidP="00024B42">
            <w:pPr>
              <w:pStyle w:val="CH-TABLE"/>
            </w:pPr>
            <w:r w:rsidRPr="00DC54F1">
              <w:rPr>
                <w:rFonts w:hint="eastAsia"/>
              </w:rPr>
              <w:t>3.生产指令同步与拆分。</w:t>
            </w:r>
          </w:p>
          <w:p w14:paraId="7B52B8ED" w14:textId="77777777" w:rsidR="00D6223E" w:rsidRPr="00DC54F1" w:rsidRDefault="00D6223E" w:rsidP="00024B42">
            <w:pPr>
              <w:pStyle w:val="CH-TABLE"/>
            </w:pPr>
            <w:r w:rsidRPr="00DC54F1">
              <w:rPr>
                <w:rFonts w:hint="eastAsia"/>
              </w:rPr>
              <w:t>4.库存同步。</w:t>
            </w:r>
          </w:p>
          <w:p w14:paraId="2F8D5675" w14:textId="77777777" w:rsidR="00D6223E" w:rsidRPr="00DC54F1" w:rsidRDefault="00D6223E" w:rsidP="00024B42">
            <w:pPr>
              <w:pStyle w:val="CH-TABLE"/>
            </w:pPr>
            <w:r w:rsidRPr="00DC54F1">
              <w:rPr>
                <w:rFonts w:hint="eastAsia"/>
              </w:rPr>
              <w:t>5.物料需求计划。</w:t>
            </w:r>
          </w:p>
          <w:p w14:paraId="5C3A91CE" w14:textId="77777777" w:rsidR="00D6223E" w:rsidRPr="00DC54F1" w:rsidRDefault="00D6223E" w:rsidP="00024B42">
            <w:pPr>
              <w:pStyle w:val="CH-TABLE"/>
            </w:pPr>
            <w:r w:rsidRPr="00DC54F1">
              <w:rPr>
                <w:rFonts w:hint="eastAsia"/>
              </w:rPr>
              <w:t>6.MES消耗上报。</w:t>
            </w:r>
          </w:p>
          <w:p w14:paraId="4DF87ABB" w14:textId="77777777" w:rsidR="00D6223E" w:rsidRPr="00DC54F1" w:rsidRDefault="00D6223E" w:rsidP="00024B42">
            <w:pPr>
              <w:pStyle w:val="CH-TABLE"/>
            </w:pPr>
            <w:r w:rsidRPr="00DC54F1">
              <w:rPr>
                <w:rFonts w:hint="eastAsia"/>
              </w:rPr>
              <w:t>7.MES产量上报等功能。</w:t>
            </w:r>
          </w:p>
        </w:tc>
        <w:tc>
          <w:tcPr>
            <w:tcW w:w="992" w:type="dxa"/>
            <w:tcBorders>
              <w:top w:val="single" w:sz="4" w:space="0" w:color="auto"/>
              <w:left w:val="single" w:sz="4" w:space="0" w:color="auto"/>
              <w:bottom w:val="single" w:sz="4" w:space="0" w:color="auto"/>
              <w:right w:val="single" w:sz="4" w:space="0" w:color="auto"/>
            </w:tcBorders>
            <w:vAlign w:val="center"/>
          </w:tcPr>
          <w:p w14:paraId="50892B2E"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94A55F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3D168F4" w14:textId="77777777" w:rsidR="00D6223E" w:rsidRPr="000D10B4" w:rsidRDefault="00D6223E" w:rsidP="00024B42">
            <w:pPr>
              <w:pStyle w:val="CH-TABLE"/>
            </w:pPr>
          </w:p>
        </w:tc>
      </w:tr>
      <w:tr w:rsidR="00D6223E" w:rsidRPr="000D10B4" w14:paraId="6332E8DC"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7D292D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459718A" w14:textId="77777777" w:rsidR="00D6223E" w:rsidRPr="00DC54F1" w:rsidRDefault="00D6223E" w:rsidP="00024B42">
            <w:pPr>
              <w:pStyle w:val="CH-TABLE"/>
            </w:pPr>
            <w:r w:rsidRPr="00DC54F1">
              <w:rPr>
                <w:rFonts w:hint="eastAsia"/>
              </w:rPr>
              <w:t>MES</w:t>
            </w:r>
            <w:r>
              <w:rPr>
                <w:rFonts w:hint="eastAsia"/>
              </w:rPr>
              <w:t>一期中</w:t>
            </w:r>
            <w:r w:rsidRPr="00DC54F1">
              <w:rPr>
                <w:rFonts w:hint="eastAsia"/>
              </w:rPr>
              <w:t>系统能够与</w:t>
            </w:r>
            <w:r>
              <w:rPr>
                <w:rFonts w:hint="eastAsia"/>
              </w:rPr>
              <w:t>SC</w:t>
            </w:r>
            <w:r>
              <w:t>ADA</w:t>
            </w:r>
            <w:r>
              <w:rPr>
                <w:rFonts w:hint="eastAsia"/>
              </w:rPr>
              <w:t>系统(如E</w:t>
            </w:r>
            <w:r>
              <w:t>MS)</w:t>
            </w:r>
            <w:r w:rsidRPr="00DC54F1">
              <w:rPr>
                <w:rFonts w:hint="eastAsia"/>
              </w:rPr>
              <w:t>、车间的称量系统进行对接，正确采集</w:t>
            </w:r>
            <w:r>
              <w:rPr>
                <w:rFonts w:hint="eastAsia"/>
              </w:rPr>
              <w:t>S</w:t>
            </w:r>
            <w:r>
              <w:t>CADA</w:t>
            </w:r>
            <w:r>
              <w:rPr>
                <w:rFonts w:hint="eastAsia"/>
              </w:rPr>
              <w:t>数据和</w:t>
            </w:r>
            <w:r w:rsidRPr="00DC54F1">
              <w:rPr>
                <w:rFonts w:hint="eastAsia"/>
              </w:rPr>
              <w:t>称量系统中的数据（M2工厂暂定选择赛多利斯（茵泰科）品牌秤）。</w:t>
            </w:r>
          </w:p>
          <w:p w14:paraId="5665B723" w14:textId="77777777" w:rsidR="00D6223E" w:rsidRPr="00DC54F1" w:rsidRDefault="00D6223E" w:rsidP="00024B42">
            <w:pPr>
              <w:pStyle w:val="CH-TABLE"/>
            </w:pPr>
            <w:r w:rsidRPr="00DC54F1">
              <w:rPr>
                <w:rFonts w:hint="eastAsia"/>
              </w:rPr>
              <w:t>MES系统与秤的接口，应支持两种连接方式：</w:t>
            </w:r>
          </w:p>
          <w:p w14:paraId="172FAB29" w14:textId="77777777" w:rsidR="00D6223E" w:rsidRPr="00DC54F1" w:rsidRDefault="00D6223E" w:rsidP="00024B42">
            <w:pPr>
              <w:pStyle w:val="CH-TABLE"/>
            </w:pPr>
            <w:r w:rsidRPr="00DC54F1">
              <w:rPr>
                <w:rFonts w:hint="eastAsia"/>
              </w:rPr>
              <w:t>串口通讯;</w:t>
            </w:r>
            <w:r w:rsidRPr="00DC54F1">
              <w:t xml:space="preserve"> </w:t>
            </w:r>
            <w:r w:rsidRPr="00DC54F1">
              <w:rPr>
                <w:rFonts w:hint="eastAsia"/>
              </w:rPr>
              <w:t>TC</w:t>
            </w:r>
            <w:r w:rsidRPr="00DC54F1">
              <w:t>P/IP</w:t>
            </w:r>
            <w:r w:rsidRPr="00DC54F1">
              <w:rPr>
                <w:rFonts w:hint="eastAsia"/>
              </w:rPr>
              <w:t>通讯</w:t>
            </w:r>
          </w:p>
        </w:tc>
        <w:tc>
          <w:tcPr>
            <w:tcW w:w="992" w:type="dxa"/>
            <w:tcBorders>
              <w:top w:val="single" w:sz="4" w:space="0" w:color="auto"/>
              <w:left w:val="single" w:sz="4" w:space="0" w:color="auto"/>
              <w:bottom w:val="single" w:sz="4" w:space="0" w:color="auto"/>
              <w:right w:val="single" w:sz="4" w:space="0" w:color="auto"/>
            </w:tcBorders>
            <w:vAlign w:val="center"/>
          </w:tcPr>
          <w:p w14:paraId="1AC5F78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7B588E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A52BD3F" w14:textId="77777777" w:rsidR="00D6223E" w:rsidRPr="000D10B4" w:rsidRDefault="00D6223E" w:rsidP="00024B42">
            <w:pPr>
              <w:pStyle w:val="CH-TABLE"/>
            </w:pPr>
          </w:p>
        </w:tc>
      </w:tr>
      <w:tr w:rsidR="00D6223E" w:rsidRPr="000D10B4" w14:paraId="59739FD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31C2AF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AAA41C4" w14:textId="77777777" w:rsidR="00D6223E" w:rsidRPr="00DC54F1" w:rsidRDefault="00D6223E" w:rsidP="00024B42">
            <w:pPr>
              <w:pStyle w:val="CH-TABLE"/>
            </w:pPr>
            <w:r w:rsidRPr="00DC54F1">
              <w:t>MES</w:t>
            </w:r>
            <w:r w:rsidRPr="00DC54F1">
              <w:rPr>
                <w:rFonts w:hint="eastAsia"/>
              </w:rPr>
              <w:t>系统</w:t>
            </w:r>
            <w:r>
              <w:rPr>
                <w:rFonts w:hint="eastAsia"/>
              </w:rPr>
              <w:t>二期中会</w:t>
            </w:r>
            <w:r w:rsidRPr="00DC54F1">
              <w:rPr>
                <w:rFonts w:hint="eastAsia"/>
              </w:rPr>
              <w:t>与</w:t>
            </w:r>
            <w:r w:rsidRPr="00DC54F1">
              <w:t>LIMS</w:t>
            </w:r>
            <w:r>
              <w:rPr>
                <w:rFonts w:hint="eastAsia"/>
              </w:rPr>
              <w:t>（Labware）QMS</w:t>
            </w:r>
            <w:r>
              <w:t>(</w:t>
            </w:r>
            <w:proofErr w:type="spellStart"/>
            <w:r>
              <w:t>Trackwise</w:t>
            </w:r>
            <w:proofErr w:type="spellEnd"/>
            <w:r>
              <w:rPr>
                <w:rFonts w:hint="eastAsia"/>
              </w:rPr>
              <w:t>系统)</w:t>
            </w:r>
            <w:r w:rsidRPr="00DC54F1">
              <w:rPr>
                <w:rFonts w:hint="eastAsia"/>
              </w:rPr>
              <w:t>进行通讯的接口。</w:t>
            </w:r>
            <w:r>
              <w:rPr>
                <w:rFonts w:hint="eastAsia"/>
              </w:rPr>
              <w:t>MES系统能够</w:t>
            </w:r>
            <w:r w:rsidRPr="00DC54F1">
              <w:rPr>
                <w:rFonts w:hint="eastAsia"/>
              </w:rPr>
              <w:t>实现</w:t>
            </w:r>
            <w:r>
              <w:rPr>
                <w:rFonts w:hint="eastAsia"/>
              </w:rPr>
              <w:t>LIMS、QMS</w:t>
            </w:r>
            <w:r w:rsidRPr="00DC54F1">
              <w:rPr>
                <w:rFonts w:hint="eastAsia"/>
              </w:rPr>
              <w:t>软件与</w:t>
            </w:r>
            <w:r w:rsidRPr="00DC54F1">
              <w:t>MES</w:t>
            </w:r>
            <w:r w:rsidRPr="00DC54F1">
              <w:rPr>
                <w:rFonts w:hint="eastAsia"/>
              </w:rPr>
              <w:t>系统进行通讯和交互。</w:t>
            </w:r>
          </w:p>
          <w:p w14:paraId="50A9E0D5" w14:textId="77777777" w:rsidR="00D6223E" w:rsidRPr="00DC54F1" w:rsidRDefault="00D6223E" w:rsidP="00024B42">
            <w:pPr>
              <w:pStyle w:val="CH-TABLE"/>
            </w:pPr>
            <w:r w:rsidRPr="00DC54F1">
              <w:rPr>
                <w:rFonts w:hint="eastAsia"/>
              </w:rPr>
              <w:lastRenderedPageBreak/>
              <w:t>与</w:t>
            </w:r>
            <w:r w:rsidRPr="00DC54F1">
              <w:t>LIMS</w:t>
            </w:r>
            <w:r w:rsidRPr="00DC54F1">
              <w:rPr>
                <w:rFonts w:hint="eastAsia"/>
              </w:rPr>
              <w:t>交互信息包括：批次信息、生产过程中的中间体的检验需求、成品检验、检验结果、中间体的检验结果和成品的检验结果等。</w:t>
            </w:r>
          </w:p>
        </w:tc>
        <w:tc>
          <w:tcPr>
            <w:tcW w:w="992" w:type="dxa"/>
            <w:tcBorders>
              <w:top w:val="single" w:sz="4" w:space="0" w:color="auto"/>
              <w:left w:val="single" w:sz="4" w:space="0" w:color="auto"/>
              <w:bottom w:val="single" w:sz="4" w:space="0" w:color="auto"/>
              <w:right w:val="single" w:sz="4" w:space="0" w:color="auto"/>
            </w:tcBorders>
            <w:vAlign w:val="center"/>
          </w:tcPr>
          <w:p w14:paraId="2023230C" w14:textId="77777777" w:rsidR="00D6223E" w:rsidRPr="00DC54F1" w:rsidRDefault="00D6223E" w:rsidP="00024B42">
            <w:pPr>
              <w:pStyle w:val="CH-TABLE"/>
            </w:pPr>
            <w:r w:rsidRPr="00DC54F1">
              <w:rPr>
                <w:rFonts w:hint="eastAsia"/>
              </w:rPr>
              <w:lastRenderedPageBreak/>
              <w:t>M</w:t>
            </w:r>
          </w:p>
        </w:tc>
        <w:tc>
          <w:tcPr>
            <w:tcW w:w="1134" w:type="dxa"/>
            <w:tcBorders>
              <w:top w:val="single" w:sz="4" w:space="0" w:color="auto"/>
              <w:left w:val="single" w:sz="4" w:space="0" w:color="auto"/>
              <w:bottom w:val="single" w:sz="4" w:space="0" w:color="auto"/>
              <w:right w:val="single" w:sz="4" w:space="0" w:color="auto"/>
            </w:tcBorders>
            <w:vAlign w:val="center"/>
          </w:tcPr>
          <w:p w14:paraId="7F044AC3"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2B51F03" w14:textId="77777777" w:rsidR="00D6223E" w:rsidRPr="000D10B4" w:rsidRDefault="00D6223E" w:rsidP="00024B42">
            <w:pPr>
              <w:pStyle w:val="CH-TABLE"/>
            </w:pPr>
          </w:p>
        </w:tc>
      </w:tr>
      <w:tr w:rsidR="00D6223E" w:rsidRPr="000D10B4" w14:paraId="28E2973C"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3C6D3B7"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DB4F590" w14:textId="77777777" w:rsidR="00D6223E" w:rsidRPr="00DC54F1" w:rsidRDefault="00D6223E" w:rsidP="00024B42">
            <w:pPr>
              <w:pStyle w:val="CH-TABLE"/>
            </w:pPr>
            <w:r w:rsidRPr="00DC54F1">
              <w:rPr>
                <w:rFonts w:hint="eastAsia"/>
              </w:rPr>
              <w:t>MES系统应预留支持与WMS模块的数据通讯交互物料和条码打印信息。</w:t>
            </w:r>
          </w:p>
        </w:tc>
        <w:tc>
          <w:tcPr>
            <w:tcW w:w="992" w:type="dxa"/>
            <w:tcBorders>
              <w:top w:val="single" w:sz="4" w:space="0" w:color="auto"/>
              <w:left w:val="single" w:sz="4" w:space="0" w:color="auto"/>
              <w:bottom w:val="single" w:sz="4" w:space="0" w:color="auto"/>
              <w:right w:val="single" w:sz="4" w:space="0" w:color="auto"/>
            </w:tcBorders>
            <w:vAlign w:val="center"/>
          </w:tcPr>
          <w:p w14:paraId="623D663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887EC3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17E6482" w14:textId="77777777" w:rsidR="00D6223E" w:rsidRPr="000D10B4" w:rsidRDefault="00D6223E" w:rsidP="00024B42">
            <w:pPr>
              <w:pStyle w:val="CH-TABLE"/>
            </w:pPr>
          </w:p>
        </w:tc>
      </w:tr>
      <w:tr w:rsidR="00D6223E" w:rsidRPr="000D10B4" w14:paraId="47DDB625"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7D0A1A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9D5663F" w14:textId="77777777" w:rsidR="00D6223E" w:rsidRPr="00DC54F1" w:rsidRDefault="00D6223E" w:rsidP="00024B42">
            <w:pPr>
              <w:pStyle w:val="CH-TABLE"/>
            </w:pPr>
            <w:r w:rsidRPr="00DC54F1">
              <w:rPr>
                <w:rFonts w:hint="eastAsia"/>
              </w:rPr>
              <w:t>MES系统预留了培训Learning系统的接口。MES系统可以读取培训人员的名单，确保未经培训的人员不得操作特定操作</w:t>
            </w:r>
          </w:p>
        </w:tc>
        <w:tc>
          <w:tcPr>
            <w:tcW w:w="992" w:type="dxa"/>
            <w:tcBorders>
              <w:top w:val="single" w:sz="4" w:space="0" w:color="auto"/>
              <w:left w:val="single" w:sz="4" w:space="0" w:color="auto"/>
              <w:bottom w:val="single" w:sz="4" w:space="0" w:color="auto"/>
              <w:right w:val="single" w:sz="4" w:space="0" w:color="auto"/>
            </w:tcBorders>
            <w:vAlign w:val="center"/>
          </w:tcPr>
          <w:p w14:paraId="4AC040A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C7DF2C1"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6D6C203" w14:textId="77777777" w:rsidR="00D6223E" w:rsidRPr="000D10B4" w:rsidRDefault="00D6223E" w:rsidP="00024B42">
            <w:pPr>
              <w:pStyle w:val="CH-TABLE"/>
            </w:pPr>
          </w:p>
        </w:tc>
      </w:tr>
      <w:tr w:rsidR="00D6223E" w:rsidRPr="000D10B4" w14:paraId="69D29D6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FA1871B"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2C8CC3C" w14:textId="77777777" w:rsidR="00D6223E" w:rsidRPr="00DC54F1" w:rsidRDefault="00D6223E" w:rsidP="00024B42">
            <w:pPr>
              <w:pStyle w:val="CH-TABLE"/>
            </w:pPr>
            <w:r w:rsidRPr="00DC54F1">
              <w:rPr>
                <w:rFonts w:hint="eastAsia"/>
              </w:rPr>
              <w:t>MES系统</w:t>
            </w:r>
            <w:r>
              <w:rPr>
                <w:rFonts w:hint="eastAsia"/>
              </w:rPr>
              <w:t>二期中会</w:t>
            </w:r>
            <w:r w:rsidRPr="00DC54F1">
              <w:rPr>
                <w:rFonts w:hint="eastAsia"/>
              </w:rPr>
              <w:t>与</w:t>
            </w:r>
            <w:proofErr w:type="spellStart"/>
            <w:r>
              <w:rPr>
                <w:rFonts w:hint="eastAsia"/>
              </w:rPr>
              <w:t>DeltaV</w:t>
            </w:r>
            <w:proofErr w:type="spellEnd"/>
            <w:r>
              <w:t xml:space="preserve"> </w:t>
            </w:r>
            <w:r w:rsidRPr="00DC54F1">
              <w:rPr>
                <w:rFonts w:hint="eastAsia"/>
              </w:rPr>
              <w:t>DCS</w:t>
            </w:r>
            <w:r>
              <w:t>/PCS7</w:t>
            </w:r>
            <w:r w:rsidRPr="00DC54F1">
              <w:rPr>
                <w:rFonts w:hint="eastAsia"/>
              </w:rPr>
              <w:t>，SCADA</w:t>
            </w:r>
            <w:r>
              <w:rPr>
                <w:rFonts w:hint="eastAsia"/>
              </w:rPr>
              <w:t>系统</w:t>
            </w:r>
            <w:r w:rsidRPr="00DC54F1">
              <w:rPr>
                <w:rFonts w:hint="eastAsia"/>
              </w:rPr>
              <w:t>进行通讯接口。</w:t>
            </w:r>
          </w:p>
          <w:p w14:paraId="3C4FE0D4" w14:textId="77777777" w:rsidR="00D6223E" w:rsidRPr="00DC54F1" w:rsidRDefault="00D6223E" w:rsidP="00024B42">
            <w:pPr>
              <w:pStyle w:val="CH-TABLE"/>
            </w:pPr>
            <w:r w:rsidRPr="00DC54F1">
              <w:rPr>
                <w:rFonts w:hint="eastAsia"/>
              </w:rPr>
              <w:t>MES可以向DC</w:t>
            </w:r>
            <w:r>
              <w:t>S/PCS7, SCADA</w:t>
            </w:r>
            <w:r>
              <w:rPr>
                <w:rFonts w:hint="eastAsia"/>
              </w:rPr>
              <w:t>系统</w:t>
            </w:r>
            <w:r w:rsidRPr="00DC54F1">
              <w:rPr>
                <w:rFonts w:hint="eastAsia"/>
              </w:rPr>
              <w:t>下发参数、数据，包括但不限于配方信息、物料信息、关键工艺参数、关键质量参数等。</w:t>
            </w:r>
          </w:p>
          <w:p w14:paraId="5F710659" w14:textId="77777777" w:rsidR="00D6223E" w:rsidRPr="00DC54F1" w:rsidRDefault="00D6223E" w:rsidP="00024B42">
            <w:pPr>
              <w:pStyle w:val="CH-TABLE"/>
            </w:pPr>
            <w:r w:rsidRPr="00DC54F1">
              <w:rPr>
                <w:rFonts w:hint="eastAsia"/>
              </w:rPr>
              <w:t>MES接收DC</w:t>
            </w:r>
            <w:r>
              <w:t>S/PCS7, SCADA</w:t>
            </w:r>
            <w:r w:rsidRPr="00DC54F1">
              <w:rPr>
                <w:rFonts w:hint="eastAsia"/>
              </w:rPr>
              <w:t>上传的数据，包括但不限于配料消耗、自动化控制结果、工艺质量数据采集数据、自动化报警事件信息等。</w:t>
            </w:r>
          </w:p>
        </w:tc>
        <w:tc>
          <w:tcPr>
            <w:tcW w:w="992" w:type="dxa"/>
            <w:tcBorders>
              <w:top w:val="single" w:sz="4" w:space="0" w:color="auto"/>
              <w:left w:val="single" w:sz="4" w:space="0" w:color="auto"/>
              <w:bottom w:val="single" w:sz="4" w:space="0" w:color="auto"/>
              <w:right w:val="single" w:sz="4" w:space="0" w:color="auto"/>
            </w:tcBorders>
            <w:vAlign w:val="center"/>
          </w:tcPr>
          <w:p w14:paraId="0E0D5C4D"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19AB2E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6CDA228" w14:textId="77777777" w:rsidR="00D6223E" w:rsidRPr="000D10B4" w:rsidRDefault="00D6223E" w:rsidP="00024B42">
            <w:pPr>
              <w:pStyle w:val="CH-TABLE"/>
            </w:pPr>
          </w:p>
        </w:tc>
      </w:tr>
      <w:tr w:rsidR="00D6223E" w:rsidRPr="000D10B4" w14:paraId="5AA4BD7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FECDC65"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CCFEB14" w14:textId="4072C450" w:rsidR="00D6223E" w:rsidRPr="00DC54F1" w:rsidRDefault="00D6223E" w:rsidP="00024B42">
            <w:pPr>
              <w:pStyle w:val="CH-TABLE"/>
            </w:pPr>
            <w:r w:rsidRPr="00DC54F1">
              <w:rPr>
                <w:rFonts w:hint="eastAsia"/>
              </w:rPr>
              <w:t>外部设备必须与MES系统兼容，其包括打印机，MES</w:t>
            </w:r>
            <w:r w:rsidR="00973AC0">
              <w:rPr>
                <w:rFonts w:hint="eastAsia"/>
              </w:rPr>
              <w:t>客户端</w:t>
            </w:r>
            <w:r w:rsidRPr="00DC54F1">
              <w:rPr>
                <w:rFonts w:hint="eastAsia"/>
              </w:rPr>
              <w:t>电脑，扫码枪等。</w:t>
            </w:r>
          </w:p>
          <w:p w14:paraId="5F7A36AE" w14:textId="77777777" w:rsidR="00D6223E" w:rsidRPr="00DC54F1" w:rsidRDefault="00D6223E" w:rsidP="00024B42">
            <w:pPr>
              <w:pStyle w:val="CH-TABLE"/>
            </w:pPr>
            <w:r w:rsidRPr="00DC54F1">
              <w:rPr>
                <w:rFonts w:hint="eastAsia"/>
              </w:rPr>
              <w:t>外部终端可以为无线或者有线设备。</w:t>
            </w:r>
          </w:p>
        </w:tc>
        <w:tc>
          <w:tcPr>
            <w:tcW w:w="992" w:type="dxa"/>
            <w:tcBorders>
              <w:top w:val="single" w:sz="4" w:space="0" w:color="auto"/>
              <w:left w:val="single" w:sz="4" w:space="0" w:color="auto"/>
              <w:bottom w:val="single" w:sz="4" w:space="0" w:color="auto"/>
              <w:right w:val="single" w:sz="4" w:space="0" w:color="auto"/>
            </w:tcBorders>
            <w:vAlign w:val="center"/>
          </w:tcPr>
          <w:p w14:paraId="6E9097EF"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C21AD2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2FC786C" w14:textId="77777777" w:rsidR="00D6223E" w:rsidRPr="000D10B4" w:rsidRDefault="00D6223E" w:rsidP="00024B42">
            <w:pPr>
              <w:pStyle w:val="CH-TABLE"/>
            </w:pPr>
          </w:p>
        </w:tc>
      </w:tr>
      <w:tr w:rsidR="00D6223E" w:rsidRPr="000D10B4" w14:paraId="6AC2D3D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D0596B5"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A739018" w14:textId="77777777" w:rsidR="00D6223E" w:rsidRPr="00DC54F1" w:rsidRDefault="00D6223E" w:rsidP="00024B42">
            <w:pPr>
              <w:pStyle w:val="CH-TABLE"/>
            </w:pPr>
            <w:r w:rsidRPr="00DC54F1">
              <w:rPr>
                <w:rFonts w:hint="eastAsia"/>
              </w:rPr>
              <w:t>任何在生产环境区域的硬件设备需满足洁净区域要求，且容易被清洁</w:t>
            </w:r>
            <w:r w:rsidRPr="00DC54F1">
              <w:t>,</w:t>
            </w:r>
            <w:r w:rsidRPr="00DC54F1">
              <w:rPr>
                <w:rFonts w:hint="eastAsia"/>
              </w:rPr>
              <w:t>。</w:t>
            </w:r>
          </w:p>
        </w:tc>
        <w:tc>
          <w:tcPr>
            <w:tcW w:w="992" w:type="dxa"/>
            <w:tcBorders>
              <w:top w:val="single" w:sz="4" w:space="0" w:color="auto"/>
              <w:left w:val="single" w:sz="4" w:space="0" w:color="auto"/>
              <w:bottom w:val="single" w:sz="4" w:space="0" w:color="auto"/>
              <w:right w:val="single" w:sz="4" w:space="0" w:color="auto"/>
            </w:tcBorders>
            <w:vAlign w:val="center"/>
          </w:tcPr>
          <w:p w14:paraId="1E6BC9C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827AD3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52C97A8" w14:textId="77777777" w:rsidR="00D6223E" w:rsidRPr="000D10B4" w:rsidRDefault="00D6223E" w:rsidP="00024B42">
            <w:pPr>
              <w:pStyle w:val="CH-TABLE"/>
            </w:pPr>
          </w:p>
        </w:tc>
      </w:tr>
      <w:tr w:rsidR="00D6223E" w:rsidRPr="000D10B4" w14:paraId="2B20875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F4671D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5C8B2E69" w14:textId="77777777" w:rsidR="00D6223E" w:rsidRPr="00DC54F1" w:rsidRDefault="00D6223E" w:rsidP="00024B42">
            <w:pPr>
              <w:pStyle w:val="CH-TABLE"/>
            </w:pPr>
            <w:r w:rsidRPr="00DC54F1">
              <w:rPr>
                <w:rFonts w:hint="eastAsia"/>
              </w:rPr>
              <w:t>MES系统能够不依赖任何其他系统独立运行。</w:t>
            </w:r>
          </w:p>
          <w:p w14:paraId="6E321CC0" w14:textId="6998C204" w:rsidR="00D6223E" w:rsidRPr="00DC54F1" w:rsidRDefault="00D6223E" w:rsidP="00E13741">
            <w:pPr>
              <w:pStyle w:val="CH-TABLE"/>
            </w:pPr>
            <w:r w:rsidRPr="00DC54F1">
              <w:rPr>
                <w:rFonts w:hint="eastAsia"/>
              </w:rPr>
              <w:t>如与ERP系统失去连接时，不影响正常生产</w:t>
            </w:r>
          </w:p>
        </w:tc>
        <w:tc>
          <w:tcPr>
            <w:tcW w:w="992" w:type="dxa"/>
            <w:tcBorders>
              <w:top w:val="single" w:sz="4" w:space="0" w:color="auto"/>
              <w:left w:val="single" w:sz="4" w:space="0" w:color="auto"/>
              <w:bottom w:val="single" w:sz="4" w:space="0" w:color="auto"/>
              <w:right w:val="single" w:sz="4" w:space="0" w:color="auto"/>
            </w:tcBorders>
            <w:vAlign w:val="center"/>
          </w:tcPr>
          <w:p w14:paraId="1385F4F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512EA3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1B014F4" w14:textId="77777777" w:rsidR="00D6223E" w:rsidRPr="000D10B4" w:rsidRDefault="00D6223E" w:rsidP="00024B42">
            <w:pPr>
              <w:pStyle w:val="CH-TABLE"/>
            </w:pPr>
          </w:p>
        </w:tc>
      </w:tr>
      <w:tr w:rsidR="00D6223E" w:rsidRPr="000D10B4" w14:paraId="5BFFD8B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9F5F9D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0C7F6F86" w14:textId="77777777" w:rsidR="00D6223E" w:rsidRDefault="00D6223E" w:rsidP="00024B42">
            <w:pPr>
              <w:pStyle w:val="CH-TABLE"/>
            </w:pPr>
            <w:r w:rsidRPr="00DC54F1">
              <w:rPr>
                <w:rFonts w:hint="eastAsia"/>
              </w:rPr>
              <w:t>MES系统</w:t>
            </w:r>
            <w:r>
              <w:rPr>
                <w:rFonts w:hint="eastAsia"/>
              </w:rPr>
              <w:t>及其对应接口</w:t>
            </w:r>
            <w:r w:rsidRPr="00DC54F1">
              <w:rPr>
                <w:rFonts w:hint="eastAsia"/>
              </w:rPr>
              <w:t>出现严重问题时应有备用方案，保证正常生产</w:t>
            </w:r>
            <w:r>
              <w:rPr>
                <w:rFonts w:hint="eastAsia"/>
              </w:rPr>
              <w:t>；</w:t>
            </w:r>
          </w:p>
          <w:p w14:paraId="0FE63229" w14:textId="77777777" w:rsidR="00D6223E" w:rsidRPr="00DC54F1" w:rsidRDefault="00D6223E" w:rsidP="00024B42">
            <w:pPr>
              <w:pStyle w:val="CH-TABLE"/>
            </w:pPr>
            <w:r>
              <w:rPr>
                <w:rFonts w:hint="eastAsia"/>
              </w:rPr>
              <w:t>MES系统及其接口允许通过GMP加签/偏差等合规方式，手动放行</w:t>
            </w:r>
          </w:p>
        </w:tc>
        <w:tc>
          <w:tcPr>
            <w:tcW w:w="992" w:type="dxa"/>
            <w:tcBorders>
              <w:top w:val="single" w:sz="4" w:space="0" w:color="auto"/>
              <w:left w:val="single" w:sz="4" w:space="0" w:color="auto"/>
              <w:bottom w:val="single" w:sz="4" w:space="0" w:color="auto"/>
              <w:right w:val="single" w:sz="4" w:space="0" w:color="auto"/>
            </w:tcBorders>
            <w:vAlign w:val="center"/>
          </w:tcPr>
          <w:p w14:paraId="0D1F1781"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CD563B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15F31A2" w14:textId="77777777" w:rsidR="00D6223E" w:rsidRPr="000D10B4" w:rsidRDefault="00D6223E" w:rsidP="00024B42">
            <w:pPr>
              <w:pStyle w:val="CH-TABLE"/>
            </w:pPr>
          </w:p>
        </w:tc>
      </w:tr>
      <w:tr w:rsidR="00D6223E" w:rsidRPr="000D10B4" w14:paraId="226C618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1299530"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34D0876" w14:textId="77777777" w:rsidR="00D6223E" w:rsidRPr="00DC54F1" w:rsidRDefault="00D6223E" w:rsidP="00024B42">
            <w:pPr>
              <w:pStyle w:val="CH-TABLE"/>
            </w:pPr>
            <w:r w:rsidRPr="00DC54F1">
              <w:rPr>
                <w:rFonts w:hint="eastAsia"/>
              </w:rPr>
              <w:t>MES系统支持冗余</w:t>
            </w:r>
          </w:p>
        </w:tc>
        <w:tc>
          <w:tcPr>
            <w:tcW w:w="992" w:type="dxa"/>
            <w:tcBorders>
              <w:top w:val="single" w:sz="4" w:space="0" w:color="auto"/>
              <w:left w:val="single" w:sz="4" w:space="0" w:color="auto"/>
              <w:bottom w:val="single" w:sz="4" w:space="0" w:color="auto"/>
              <w:right w:val="single" w:sz="4" w:space="0" w:color="auto"/>
            </w:tcBorders>
            <w:vAlign w:val="center"/>
          </w:tcPr>
          <w:p w14:paraId="2D4A6F49"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B9C0F63"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D070C36" w14:textId="77777777" w:rsidR="00D6223E" w:rsidRPr="000D10B4" w:rsidRDefault="00D6223E" w:rsidP="00024B42">
            <w:pPr>
              <w:pStyle w:val="CH-TABLE"/>
            </w:pPr>
          </w:p>
        </w:tc>
      </w:tr>
      <w:tr w:rsidR="00D6223E" w:rsidRPr="000D10B4" w14:paraId="4180937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2E5409F"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1FECD46D" w14:textId="77777777" w:rsidR="00D6223E" w:rsidRPr="00DC54F1" w:rsidRDefault="00D6223E" w:rsidP="00024B42">
            <w:pPr>
              <w:pStyle w:val="CH-TABLE"/>
            </w:pPr>
            <w:r w:rsidRPr="00DC54F1">
              <w:rPr>
                <w:rFonts w:hint="eastAsia"/>
              </w:rPr>
              <w:t>MES系统软件支持版本升级，提供数据迁移程序</w:t>
            </w:r>
          </w:p>
        </w:tc>
        <w:tc>
          <w:tcPr>
            <w:tcW w:w="992" w:type="dxa"/>
            <w:tcBorders>
              <w:top w:val="single" w:sz="4" w:space="0" w:color="auto"/>
              <w:left w:val="single" w:sz="4" w:space="0" w:color="auto"/>
              <w:bottom w:val="single" w:sz="4" w:space="0" w:color="auto"/>
              <w:right w:val="single" w:sz="4" w:space="0" w:color="auto"/>
            </w:tcBorders>
            <w:vAlign w:val="center"/>
          </w:tcPr>
          <w:p w14:paraId="5B9E2A12"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DC0D18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932EB7A" w14:textId="77777777" w:rsidR="00D6223E" w:rsidRPr="000D10B4" w:rsidRDefault="00D6223E" w:rsidP="00024B42">
            <w:pPr>
              <w:pStyle w:val="CH-TABLE"/>
            </w:pPr>
          </w:p>
        </w:tc>
      </w:tr>
      <w:tr w:rsidR="00D6223E" w:rsidRPr="000D10B4" w14:paraId="13B16B25"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CA53402"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8C92863" w14:textId="77777777" w:rsidR="00D6223E" w:rsidRPr="00DC54F1" w:rsidRDefault="00D6223E" w:rsidP="00024B42">
            <w:pPr>
              <w:pStyle w:val="CH-TABLE"/>
            </w:pPr>
            <w:r>
              <w:rPr>
                <w:rFonts w:hint="eastAsia"/>
              </w:rPr>
              <w:t>MES</w:t>
            </w:r>
            <w:r w:rsidRPr="00B970A0">
              <w:rPr>
                <w:rFonts w:hint="eastAsia"/>
              </w:rPr>
              <w:t>数据库</w:t>
            </w:r>
            <w:r>
              <w:rPr>
                <w:rFonts w:hint="eastAsia"/>
              </w:rPr>
              <w:t>Oracle</w:t>
            </w:r>
            <w:r w:rsidRPr="00B970A0">
              <w:rPr>
                <w:rFonts w:hint="eastAsia"/>
              </w:rPr>
              <w:t>授权由供应商提供，</w:t>
            </w:r>
            <w:r>
              <w:rPr>
                <w:rFonts w:hint="eastAsia"/>
              </w:rPr>
              <w:t>用户</w:t>
            </w:r>
            <w:r w:rsidRPr="00B970A0">
              <w:rPr>
                <w:rFonts w:hint="eastAsia"/>
              </w:rPr>
              <w:t>注册为信达；</w:t>
            </w:r>
            <w:r>
              <w:rPr>
                <w:rFonts w:hint="eastAsia"/>
              </w:rPr>
              <w:t>数</w:t>
            </w:r>
            <w:r w:rsidRPr="00B970A0">
              <w:rPr>
                <w:rFonts w:hint="eastAsia"/>
              </w:rPr>
              <w:t>据库安装服务由供应商提供，提交相关技术文件，后期由IT基础架构团队来接口维护</w:t>
            </w:r>
            <w:r>
              <w:rPr>
                <w:rFonts w:hint="eastAsia"/>
              </w:rPr>
              <w:t>，供应商根据合同提供一定技术支持</w:t>
            </w:r>
          </w:p>
        </w:tc>
        <w:tc>
          <w:tcPr>
            <w:tcW w:w="992" w:type="dxa"/>
            <w:tcBorders>
              <w:top w:val="single" w:sz="4" w:space="0" w:color="auto"/>
              <w:left w:val="single" w:sz="4" w:space="0" w:color="auto"/>
              <w:bottom w:val="single" w:sz="4" w:space="0" w:color="auto"/>
              <w:right w:val="single" w:sz="4" w:space="0" w:color="auto"/>
            </w:tcBorders>
            <w:vAlign w:val="center"/>
          </w:tcPr>
          <w:p w14:paraId="081F3AF4"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125661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2C9D307" w14:textId="77777777" w:rsidR="00D6223E" w:rsidRPr="000D10B4" w:rsidRDefault="00D6223E" w:rsidP="00024B42">
            <w:pPr>
              <w:pStyle w:val="CH-TABLE"/>
            </w:pPr>
          </w:p>
        </w:tc>
      </w:tr>
      <w:tr w:rsidR="00D6223E" w:rsidRPr="000D10B4" w14:paraId="7E578A4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8681561"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C08F7C9" w14:textId="77777777" w:rsidR="00D6223E" w:rsidRPr="00DC54F1" w:rsidRDefault="00D6223E" w:rsidP="00024B42">
            <w:pPr>
              <w:pStyle w:val="CH-TABLE"/>
            </w:pPr>
            <w:r>
              <w:rPr>
                <w:rFonts w:hint="eastAsia"/>
              </w:rPr>
              <w:t>MES系统内部要包含Dashboard电子看板功能，用户能够在MES系统内完成生产、质量等一系列关键数据的统计与计算</w:t>
            </w:r>
          </w:p>
        </w:tc>
        <w:tc>
          <w:tcPr>
            <w:tcW w:w="992" w:type="dxa"/>
            <w:tcBorders>
              <w:top w:val="single" w:sz="4" w:space="0" w:color="auto"/>
              <w:left w:val="single" w:sz="4" w:space="0" w:color="auto"/>
              <w:bottom w:val="single" w:sz="4" w:space="0" w:color="auto"/>
              <w:right w:val="single" w:sz="4" w:space="0" w:color="auto"/>
            </w:tcBorders>
            <w:vAlign w:val="center"/>
          </w:tcPr>
          <w:p w14:paraId="2F16DA26"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ABBAEA9"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D284E7B" w14:textId="77777777" w:rsidR="00D6223E" w:rsidRPr="000D10B4" w:rsidRDefault="00D6223E" w:rsidP="00024B42">
            <w:pPr>
              <w:pStyle w:val="CH-TABLE"/>
            </w:pPr>
          </w:p>
        </w:tc>
      </w:tr>
      <w:tr w:rsidR="00D6223E" w:rsidRPr="000D10B4" w14:paraId="0A3609D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F612F44"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4E5F439B" w14:textId="77777777" w:rsidR="00D6223E" w:rsidRPr="00DC54F1" w:rsidRDefault="00D6223E" w:rsidP="00024B42">
            <w:pPr>
              <w:pStyle w:val="CH-TABLE"/>
            </w:pPr>
            <w:r>
              <w:rPr>
                <w:rFonts w:hint="eastAsia"/>
              </w:rPr>
              <w:t>MES供应商应支持更深层次的第三方Dash</w:t>
            </w:r>
            <w:r>
              <w:t>board</w:t>
            </w:r>
            <w:r>
              <w:rPr>
                <w:rFonts w:hint="eastAsia"/>
              </w:rPr>
              <w:t>集成与扩展，并详细阐明软硬件的方案</w:t>
            </w:r>
          </w:p>
        </w:tc>
        <w:tc>
          <w:tcPr>
            <w:tcW w:w="992" w:type="dxa"/>
            <w:tcBorders>
              <w:top w:val="single" w:sz="4" w:space="0" w:color="auto"/>
              <w:left w:val="single" w:sz="4" w:space="0" w:color="auto"/>
              <w:bottom w:val="single" w:sz="4" w:space="0" w:color="auto"/>
              <w:right w:val="single" w:sz="4" w:space="0" w:color="auto"/>
            </w:tcBorders>
            <w:vAlign w:val="center"/>
          </w:tcPr>
          <w:p w14:paraId="37B16D8C"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CC45E5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463F837" w14:textId="77777777" w:rsidR="00D6223E" w:rsidRPr="000D10B4" w:rsidRDefault="00D6223E" w:rsidP="00024B42">
            <w:pPr>
              <w:pStyle w:val="CH-TABLE"/>
            </w:pPr>
          </w:p>
        </w:tc>
      </w:tr>
      <w:tr w:rsidR="00D6223E" w:rsidRPr="000D10B4" w14:paraId="1FF9C57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623FE87"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34990F00" w14:textId="77777777" w:rsidR="00E13741" w:rsidRDefault="00E13741" w:rsidP="00E13741">
            <w:pPr>
              <w:pStyle w:val="CH-TABLE"/>
            </w:pPr>
            <w:r>
              <w:rPr>
                <w:rFonts w:hint="eastAsia"/>
              </w:rPr>
              <w:t>MES 系统能够支持常用的工业协议数据接入，如OPC，RS232串口或USB，RTU，SQL Server、数据文件：Excel, CSV，RTF，TXT等。</w:t>
            </w:r>
          </w:p>
          <w:p w14:paraId="3DE86C31" w14:textId="6EE145A5" w:rsidR="00D6223E" w:rsidRPr="00DC54F1" w:rsidRDefault="00E13741" w:rsidP="00E13741">
            <w:pPr>
              <w:pStyle w:val="CH-TABLE"/>
            </w:pPr>
            <w:r>
              <w:rPr>
                <w:rFonts w:hint="eastAsia"/>
              </w:rPr>
              <w:t>信达负责搭建中间层小设备SCADA数据采集平台，仪器设备包括但不限于：贝克曼细胞计数仪、赛多利斯完整性检测仪、</w:t>
            </w:r>
            <w:proofErr w:type="spellStart"/>
            <w:r>
              <w:rPr>
                <w:rFonts w:hint="eastAsia"/>
              </w:rPr>
              <w:t>SevenExcellence</w:t>
            </w:r>
            <w:proofErr w:type="spellEnd"/>
            <w:r>
              <w:rPr>
                <w:rFonts w:hint="eastAsia"/>
              </w:rPr>
              <w:t>多参数测试仪、Roche生化分析仪、Advanced渗透压仪、Medica血气分析仪、</w:t>
            </w:r>
            <w:proofErr w:type="spellStart"/>
            <w:r>
              <w:rPr>
                <w:rFonts w:hint="eastAsia"/>
              </w:rPr>
              <w:t>SoloVPE</w:t>
            </w:r>
            <w:proofErr w:type="spellEnd"/>
            <w:r>
              <w:rPr>
                <w:rFonts w:hint="eastAsia"/>
              </w:rPr>
              <w:t>紫外分光光度计。MES供应商需负责MES集成读取“中间层SCADA数据采集平台”数据。</w:t>
            </w:r>
          </w:p>
        </w:tc>
        <w:tc>
          <w:tcPr>
            <w:tcW w:w="992" w:type="dxa"/>
            <w:tcBorders>
              <w:top w:val="single" w:sz="4" w:space="0" w:color="auto"/>
              <w:left w:val="single" w:sz="4" w:space="0" w:color="auto"/>
              <w:bottom w:val="single" w:sz="4" w:space="0" w:color="auto"/>
              <w:right w:val="single" w:sz="4" w:space="0" w:color="auto"/>
            </w:tcBorders>
            <w:vAlign w:val="center"/>
          </w:tcPr>
          <w:p w14:paraId="188B63E7" w14:textId="77777777" w:rsidR="00D6223E" w:rsidRPr="00DC54F1"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6844F10"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CD9F0DB" w14:textId="77777777" w:rsidR="00D6223E" w:rsidRPr="000D10B4" w:rsidRDefault="00D6223E" w:rsidP="00024B42">
            <w:pPr>
              <w:pStyle w:val="CH-TABLE"/>
            </w:pPr>
          </w:p>
        </w:tc>
      </w:tr>
      <w:tr w:rsidR="00D6223E" w:rsidRPr="000D10B4" w14:paraId="32BA7657"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C186F9E" w14:textId="77777777" w:rsidR="00D6223E" w:rsidRPr="00733651" w:rsidRDefault="00D6223E" w:rsidP="00297D30">
            <w:pPr>
              <w:pStyle w:val="ListParagraph"/>
              <w:widowControl w:val="0"/>
              <w:numPr>
                <w:ilvl w:val="0"/>
                <w:numId w:val="63"/>
              </w:numPr>
              <w:spacing w:after="0" w:line="240" w:lineRule="auto"/>
              <w:jc w:val="center"/>
              <w:rPr>
                <w:rFonts w:ascii="微软雅黑" w:eastAsia="微软雅黑" w:hAnsi="微软雅黑"/>
              </w:rPr>
            </w:pPr>
          </w:p>
        </w:tc>
        <w:tc>
          <w:tcPr>
            <w:tcW w:w="8505" w:type="dxa"/>
            <w:vAlign w:val="center"/>
          </w:tcPr>
          <w:p w14:paraId="607EEBFE" w14:textId="77777777" w:rsidR="00D6223E" w:rsidRPr="00DC54F1" w:rsidRDefault="00D6223E" w:rsidP="00024B42">
            <w:pPr>
              <w:pStyle w:val="CH-TABLE"/>
            </w:pPr>
            <w:r>
              <w:rPr>
                <w:rFonts w:hint="eastAsia"/>
              </w:rPr>
              <w:t>M</w:t>
            </w:r>
            <w:r>
              <w:t>ES</w:t>
            </w:r>
            <w:r>
              <w:rPr>
                <w:rFonts w:hint="eastAsia"/>
              </w:rPr>
              <w:t>系统能够支持符合GMP法规要求的</w:t>
            </w:r>
            <w:r w:rsidRPr="00CD5487">
              <w:rPr>
                <w:rFonts w:hint="eastAsia"/>
              </w:rPr>
              <w:t>生物识别技术</w:t>
            </w:r>
            <w:r>
              <w:rPr>
                <w:rFonts w:hint="eastAsia"/>
              </w:rPr>
              <w:t>的电子签名与登录方式</w:t>
            </w:r>
          </w:p>
        </w:tc>
        <w:tc>
          <w:tcPr>
            <w:tcW w:w="992" w:type="dxa"/>
            <w:tcBorders>
              <w:top w:val="single" w:sz="4" w:space="0" w:color="auto"/>
              <w:left w:val="single" w:sz="4" w:space="0" w:color="auto"/>
              <w:bottom w:val="single" w:sz="4" w:space="0" w:color="auto"/>
              <w:right w:val="single" w:sz="4" w:space="0" w:color="auto"/>
            </w:tcBorders>
            <w:vAlign w:val="center"/>
          </w:tcPr>
          <w:p w14:paraId="00306930" w14:textId="77777777" w:rsidR="00D6223E" w:rsidRPr="00DC54F1" w:rsidRDefault="00D6223E" w:rsidP="00024B42">
            <w:pPr>
              <w:pStyle w:val="CH-TABLE"/>
            </w:pPr>
            <w:r>
              <w:t>S</w:t>
            </w:r>
          </w:p>
        </w:tc>
        <w:tc>
          <w:tcPr>
            <w:tcW w:w="1134" w:type="dxa"/>
            <w:tcBorders>
              <w:top w:val="single" w:sz="4" w:space="0" w:color="auto"/>
              <w:left w:val="single" w:sz="4" w:space="0" w:color="auto"/>
              <w:bottom w:val="single" w:sz="4" w:space="0" w:color="auto"/>
              <w:right w:val="single" w:sz="4" w:space="0" w:color="auto"/>
            </w:tcBorders>
            <w:vAlign w:val="center"/>
          </w:tcPr>
          <w:p w14:paraId="5C3FF7D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D1466DA" w14:textId="77777777" w:rsidR="00D6223E" w:rsidRPr="000D10B4" w:rsidRDefault="00D6223E" w:rsidP="00024B42">
            <w:pPr>
              <w:pStyle w:val="CH-TABLE"/>
            </w:pPr>
          </w:p>
        </w:tc>
      </w:tr>
      <w:tr w:rsidR="00D6223E" w:rsidRPr="000D10B4" w14:paraId="2324390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65AA379"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4E3E37D1" w14:textId="77777777" w:rsidR="00D6223E" w:rsidRDefault="00D6223E" w:rsidP="00024B42">
            <w:pPr>
              <w:pStyle w:val="CH-TABLE"/>
            </w:pPr>
            <w:r w:rsidRPr="00DC54F1">
              <w:rPr>
                <w:rFonts w:hint="eastAsia"/>
              </w:rPr>
              <w:t>保证提供的数据的高度完整性和准确性</w:t>
            </w:r>
            <w:r>
              <w:rPr>
                <w:rFonts w:hint="eastAsia"/>
              </w:rPr>
              <w:t>，供应商需提供2</w:t>
            </w:r>
            <w:r>
              <w:t>1</w:t>
            </w:r>
            <w:r>
              <w:rPr>
                <w:rFonts w:hint="eastAsia"/>
              </w:rPr>
              <w:t>CFR</w:t>
            </w:r>
            <w:r>
              <w:t>Part11</w:t>
            </w:r>
            <w:r>
              <w:rPr>
                <w:rFonts w:hint="eastAsia"/>
              </w:rPr>
              <w:t>符合性声明</w:t>
            </w:r>
          </w:p>
        </w:tc>
        <w:tc>
          <w:tcPr>
            <w:tcW w:w="992" w:type="dxa"/>
            <w:tcBorders>
              <w:top w:val="single" w:sz="4" w:space="0" w:color="auto"/>
              <w:left w:val="single" w:sz="4" w:space="0" w:color="auto"/>
              <w:bottom w:val="single" w:sz="4" w:space="0" w:color="auto"/>
              <w:right w:val="single" w:sz="4" w:space="0" w:color="auto"/>
            </w:tcBorders>
            <w:vAlign w:val="center"/>
          </w:tcPr>
          <w:p w14:paraId="43F0251E"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ECCC1B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030972C" w14:textId="77777777" w:rsidR="00D6223E" w:rsidRPr="000D10B4" w:rsidRDefault="00D6223E" w:rsidP="00024B42">
            <w:pPr>
              <w:pStyle w:val="CH-TABLE"/>
            </w:pPr>
          </w:p>
        </w:tc>
      </w:tr>
      <w:tr w:rsidR="00D6223E" w:rsidRPr="000D10B4" w14:paraId="3902D01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FAD2E77"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71DC7267" w14:textId="77777777" w:rsidR="00D6223E" w:rsidRDefault="00D6223E" w:rsidP="00024B42">
            <w:pPr>
              <w:pStyle w:val="CH-TABLE"/>
            </w:pPr>
            <w:r w:rsidRPr="00DC54F1">
              <w:rPr>
                <w:rFonts w:hint="eastAsia"/>
              </w:rPr>
              <w:t>电子记录应有计算机生成的可靠、带有时间戳记的审计跟踪，以独立记录操作者登陆和生成、修改电子记录的日期和时间。记录更改不应覆盖之前记录的信息。</w:t>
            </w:r>
          </w:p>
        </w:tc>
        <w:tc>
          <w:tcPr>
            <w:tcW w:w="992" w:type="dxa"/>
            <w:tcBorders>
              <w:top w:val="single" w:sz="4" w:space="0" w:color="auto"/>
              <w:left w:val="single" w:sz="4" w:space="0" w:color="auto"/>
              <w:bottom w:val="single" w:sz="4" w:space="0" w:color="auto"/>
              <w:right w:val="single" w:sz="4" w:space="0" w:color="auto"/>
            </w:tcBorders>
            <w:vAlign w:val="center"/>
          </w:tcPr>
          <w:p w14:paraId="311DDE31"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1E1D28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F57090C" w14:textId="77777777" w:rsidR="00D6223E" w:rsidRPr="000D10B4" w:rsidRDefault="00D6223E" w:rsidP="00024B42">
            <w:pPr>
              <w:pStyle w:val="CH-TABLE"/>
            </w:pPr>
          </w:p>
        </w:tc>
      </w:tr>
      <w:tr w:rsidR="00D6223E" w:rsidRPr="000D10B4" w14:paraId="665CB85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BF54404"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4B3F227F" w14:textId="77777777" w:rsidR="00D6223E" w:rsidRDefault="00D6223E" w:rsidP="00024B42">
            <w:pPr>
              <w:pStyle w:val="CH-TABLE"/>
            </w:pPr>
            <w:r w:rsidRPr="00DC54F1">
              <w:rPr>
                <w:rFonts w:hint="eastAsia"/>
              </w:rPr>
              <w:t>存储的电子数据应当能够打印成清晰易懂的文件</w:t>
            </w:r>
          </w:p>
        </w:tc>
        <w:tc>
          <w:tcPr>
            <w:tcW w:w="992" w:type="dxa"/>
            <w:tcBorders>
              <w:top w:val="single" w:sz="4" w:space="0" w:color="auto"/>
              <w:left w:val="single" w:sz="4" w:space="0" w:color="auto"/>
              <w:bottom w:val="single" w:sz="4" w:space="0" w:color="auto"/>
              <w:right w:val="single" w:sz="4" w:space="0" w:color="auto"/>
            </w:tcBorders>
            <w:vAlign w:val="center"/>
          </w:tcPr>
          <w:p w14:paraId="501B4232"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0C74CC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8D88B17" w14:textId="77777777" w:rsidR="00D6223E" w:rsidRPr="000D10B4" w:rsidRDefault="00D6223E" w:rsidP="00024B42">
            <w:pPr>
              <w:pStyle w:val="CH-TABLE"/>
            </w:pPr>
          </w:p>
        </w:tc>
      </w:tr>
      <w:tr w:rsidR="00D6223E" w:rsidRPr="000D10B4" w14:paraId="5088593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E17AF6E"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3DB1C4AF" w14:textId="77777777" w:rsidR="00D6223E" w:rsidRDefault="00D6223E" w:rsidP="00024B42">
            <w:pPr>
              <w:pStyle w:val="CH-TABLE"/>
            </w:pPr>
            <w:r w:rsidRPr="00DC54F1">
              <w:t>MES</w:t>
            </w:r>
            <w:r w:rsidRPr="00DC54F1">
              <w:rPr>
                <w:rFonts w:hint="eastAsia"/>
              </w:rPr>
              <w:t>系统应确保在与其他系统进行电子交换数据时，有适当的内置检查，以确保数据的正确和处理</w:t>
            </w:r>
          </w:p>
        </w:tc>
        <w:tc>
          <w:tcPr>
            <w:tcW w:w="992" w:type="dxa"/>
            <w:tcBorders>
              <w:top w:val="single" w:sz="4" w:space="0" w:color="auto"/>
              <w:left w:val="single" w:sz="4" w:space="0" w:color="auto"/>
              <w:bottom w:val="single" w:sz="4" w:space="0" w:color="auto"/>
              <w:right w:val="single" w:sz="4" w:space="0" w:color="auto"/>
            </w:tcBorders>
            <w:vAlign w:val="center"/>
          </w:tcPr>
          <w:p w14:paraId="67D3507A"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0C34F8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FCEEDDF" w14:textId="77777777" w:rsidR="00D6223E" w:rsidRPr="000D10B4" w:rsidRDefault="00D6223E" w:rsidP="00024B42">
            <w:pPr>
              <w:pStyle w:val="CH-TABLE"/>
            </w:pPr>
          </w:p>
        </w:tc>
      </w:tr>
      <w:tr w:rsidR="00D6223E" w:rsidRPr="000D10B4" w14:paraId="00A0C8F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9D30DE3"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50C889D1" w14:textId="77777777" w:rsidR="00D6223E" w:rsidRDefault="00D6223E" w:rsidP="00024B42">
            <w:pPr>
              <w:pStyle w:val="CH-TABLE"/>
            </w:pPr>
            <w:r w:rsidRPr="00DC54F1">
              <w:t>MES</w:t>
            </w:r>
            <w:r w:rsidRPr="00DC54F1">
              <w:rPr>
                <w:rFonts w:hint="eastAsia"/>
              </w:rPr>
              <w:t>系统应能够包括验证检查，确保</w:t>
            </w:r>
            <w:r w:rsidRPr="00DC54F1">
              <w:t>G</w:t>
            </w:r>
            <w:r w:rsidRPr="00DC54F1">
              <w:rPr>
                <w:rFonts w:hint="eastAsia"/>
              </w:rPr>
              <w:t>M</w:t>
            </w:r>
            <w:r w:rsidRPr="00DC54F1">
              <w:t>P</w:t>
            </w:r>
            <w:r w:rsidRPr="00DC54F1">
              <w:rPr>
                <w:rFonts w:hint="eastAsia"/>
              </w:rPr>
              <w:t>数据在转移到另一种数据格式或系统中时，其值/含义没有发生变化</w:t>
            </w:r>
          </w:p>
        </w:tc>
        <w:tc>
          <w:tcPr>
            <w:tcW w:w="992" w:type="dxa"/>
            <w:tcBorders>
              <w:top w:val="single" w:sz="4" w:space="0" w:color="auto"/>
              <w:left w:val="single" w:sz="4" w:space="0" w:color="auto"/>
              <w:bottom w:val="single" w:sz="4" w:space="0" w:color="auto"/>
              <w:right w:val="single" w:sz="4" w:space="0" w:color="auto"/>
            </w:tcBorders>
            <w:vAlign w:val="center"/>
          </w:tcPr>
          <w:p w14:paraId="385BF44A"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AB77AC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BEEBBA1" w14:textId="77777777" w:rsidR="00D6223E" w:rsidRPr="000D10B4" w:rsidRDefault="00D6223E" w:rsidP="00024B42">
            <w:pPr>
              <w:pStyle w:val="CH-TABLE"/>
            </w:pPr>
          </w:p>
        </w:tc>
      </w:tr>
      <w:tr w:rsidR="00D6223E" w:rsidRPr="000D10B4" w14:paraId="71DCB0E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34A450F"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43481310" w14:textId="77777777" w:rsidR="00D6223E" w:rsidRDefault="00D6223E" w:rsidP="00024B42">
            <w:pPr>
              <w:pStyle w:val="CH-TABLE"/>
            </w:pPr>
            <w:r w:rsidRPr="00DC54F1">
              <w:rPr>
                <w:rFonts w:hint="eastAsia"/>
              </w:rPr>
              <w:t>当人工输入关键</w:t>
            </w:r>
            <w:proofErr w:type="spellStart"/>
            <w:r w:rsidRPr="00DC54F1">
              <w:rPr>
                <w:rFonts w:hint="eastAsia"/>
              </w:rPr>
              <w:t>GxP</w:t>
            </w:r>
            <w:proofErr w:type="spellEnd"/>
            <w:r w:rsidRPr="00DC54F1">
              <w:rPr>
                <w:rFonts w:hint="eastAsia"/>
              </w:rPr>
              <w:t>数据时，确保其准确性。系统应当设置复核功能，确保数据输入的准确性和数据处理过程的正确性。</w:t>
            </w:r>
          </w:p>
        </w:tc>
        <w:tc>
          <w:tcPr>
            <w:tcW w:w="992" w:type="dxa"/>
            <w:tcBorders>
              <w:top w:val="single" w:sz="4" w:space="0" w:color="auto"/>
              <w:left w:val="single" w:sz="4" w:space="0" w:color="auto"/>
              <w:bottom w:val="single" w:sz="4" w:space="0" w:color="auto"/>
              <w:right w:val="single" w:sz="4" w:space="0" w:color="auto"/>
            </w:tcBorders>
            <w:vAlign w:val="center"/>
          </w:tcPr>
          <w:p w14:paraId="3F101E26"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86164F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B6BCE77" w14:textId="77777777" w:rsidR="00D6223E" w:rsidRPr="000D10B4" w:rsidRDefault="00D6223E" w:rsidP="00024B42">
            <w:pPr>
              <w:pStyle w:val="CH-TABLE"/>
            </w:pPr>
          </w:p>
        </w:tc>
      </w:tr>
      <w:tr w:rsidR="00D6223E" w:rsidRPr="000D10B4" w14:paraId="39E098B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A7B698E"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2B8D4C1F" w14:textId="77777777" w:rsidR="00D6223E" w:rsidRDefault="00D6223E" w:rsidP="00024B42">
            <w:pPr>
              <w:pStyle w:val="CH-TABLE"/>
            </w:pPr>
            <w:r w:rsidRPr="00DC54F1">
              <w:rPr>
                <w:rFonts w:hint="eastAsia"/>
              </w:rPr>
              <w:t>能够定期对数据备份，以保证存储的数据可供将来调用</w:t>
            </w:r>
          </w:p>
        </w:tc>
        <w:tc>
          <w:tcPr>
            <w:tcW w:w="992" w:type="dxa"/>
            <w:tcBorders>
              <w:top w:val="single" w:sz="4" w:space="0" w:color="auto"/>
              <w:left w:val="single" w:sz="4" w:space="0" w:color="auto"/>
              <w:bottom w:val="single" w:sz="4" w:space="0" w:color="auto"/>
              <w:right w:val="single" w:sz="4" w:space="0" w:color="auto"/>
            </w:tcBorders>
            <w:vAlign w:val="center"/>
          </w:tcPr>
          <w:p w14:paraId="66AE0B70"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DF9C12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1739324" w14:textId="77777777" w:rsidR="00D6223E" w:rsidRPr="000D10B4" w:rsidRDefault="00D6223E" w:rsidP="00024B42">
            <w:pPr>
              <w:pStyle w:val="CH-TABLE"/>
            </w:pPr>
          </w:p>
        </w:tc>
      </w:tr>
      <w:tr w:rsidR="00D6223E" w:rsidRPr="000D10B4" w14:paraId="35B1614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85010CD"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32A184A1" w14:textId="77777777" w:rsidR="00D6223E" w:rsidRDefault="00D6223E" w:rsidP="00024B42">
            <w:pPr>
              <w:pStyle w:val="CH-TABLE"/>
            </w:pPr>
            <w:r w:rsidRPr="00DC54F1">
              <w:rPr>
                <w:rFonts w:hint="eastAsia"/>
              </w:rPr>
              <w:t>MES系统具有电子签名功能，包括签名和密码，MES能够包含与签名相关的信息，这些信息能够清楚表明签名人身份、签名时间日期、签名原因</w:t>
            </w:r>
          </w:p>
        </w:tc>
        <w:tc>
          <w:tcPr>
            <w:tcW w:w="992" w:type="dxa"/>
            <w:tcBorders>
              <w:top w:val="single" w:sz="4" w:space="0" w:color="auto"/>
              <w:left w:val="single" w:sz="4" w:space="0" w:color="auto"/>
              <w:bottom w:val="single" w:sz="4" w:space="0" w:color="auto"/>
              <w:right w:val="single" w:sz="4" w:space="0" w:color="auto"/>
            </w:tcBorders>
            <w:vAlign w:val="center"/>
          </w:tcPr>
          <w:p w14:paraId="7969ED93"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FCC1F7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4E08DED" w14:textId="77777777" w:rsidR="00D6223E" w:rsidRPr="000D10B4" w:rsidRDefault="00D6223E" w:rsidP="00024B42">
            <w:pPr>
              <w:pStyle w:val="CH-TABLE"/>
            </w:pPr>
          </w:p>
        </w:tc>
      </w:tr>
      <w:tr w:rsidR="00D6223E" w:rsidRPr="000D10B4" w14:paraId="1307113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0EE2374"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7AD31598" w14:textId="77777777" w:rsidR="00D6223E" w:rsidRDefault="00D6223E" w:rsidP="00024B42">
            <w:pPr>
              <w:pStyle w:val="CH-TABLE"/>
            </w:pPr>
            <w:r w:rsidRPr="00DC54F1">
              <w:rPr>
                <w:rFonts w:hint="eastAsia"/>
              </w:rPr>
              <w:t>MES系统电子签名不能够被剪切，复制，或以其他方式转移，无法伪造</w:t>
            </w:r>
          </w:p>
        </w:tc>
        <w:tc>
          <w:tcPr>
            <w:tcW w:w="992" w:type="dxa"/>
            <w:tcBorders>
              <w:top w:val="single" w:sz="4" w:space="0" w:color="auto"/>
              <w:left w:val="single" w:sz="4" w:space="0" w:color="auto"/>
              <w:bottom w:val="single" w:sz="4" w:space="0" w:color="auto"/>
              <w:right w:val="single" w:sz="4" w:space="0" w:color="auto"/>
            </w:tcBorders>
            <w:vAlign w:val="center"/>
          </w:tcPr>
          <w:p w14:paraId="0EF05D2F"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6339C6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50319F0" w14:textId="77777777" w:rsidR="00D6223E" w:rsidRPr="000D10B4" w:rsidRDefault="00D6223E" w:rsidP="00024B42">
            <w:pPr>
              <w:pStyle w:val="CH-TABLE"/>
            </w:pPr>
          </w:p>
        </w:tc>
      </w:tr>
      <w:tr w:rsidR="00D6223E" w:rsidRPr="000D10B4" w14:paraId="6F1ECACD"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12B21CD"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3EBC7443" w14:textId="77777777" w:rsidR="00D6223E" w:rsidRDefault="00D6223E" w:rsidP="00024B42">
            <w:pPr>
              <w:pStyle w:val="CH-TABLE"/>
            </w:pPr>
            <w:r w:rsidRPr="00DC54F1">
              <w:rPr>
                <w:rFonts w:hint="eastAsia"/>
              </w:rPr>
              <w:t>MES系统电子签名对用户是独一无二的，不允许被其他人重用或者重新分配</w:t>
            </w:r>
          </w:p>
        </w:tc>
        <w:tc>
          <w:tcPr>
            <w:tcW w:w="992" w:type="dxa"/>
            <w:tcBorders>
              <w:top w:val="single" w:sz="4" w:space="0" w:color="auto"/>
              <w:left w:val="single" w:sz="4" w:space="0" w:color="auto"/>
              <w:bottom w:val="single" w:sz="4" w:space="0" w:color="auto"/>
              <w:right w:val="single" w:sz="4" w:space="0" w:color="auto"/>
            </w:tcBorders>
            <w:vAlign w:val="center"/>
          </w:tcPr>
          <w:p w14:paraId="5EC5106B"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913D02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8256EF7" w14:textId="77777777" w:rsidR="00D6223E" w:rsidRPr="000D10B4" w:rsidRDefault="00D6223E" w:rsidP="00024B42">
            <w:pPr>
              <w:pStyle w:val="CH-TABLE"/>
            </w:pPr>
          </w:p>
        </w:tc>
      </w:tr>
      <w:tr w:rsidR="00D6223E" w:rsidRPr="000D10B4" w14:paraId="1ABB56C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B5708D8"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24FB0F60" w14:textId="77777777" w:rsidR="00D6223E" w:rsidRDefault="00D6223E" w:rsidP="00024B42">
            <w:pPr>
              <w:pStyle w:val="CH-TABLE"/>
            </w:pPr>
            <w:r w:rsidRPr="00DC54F1">
              <w:t>MES</w:t>
            </w:r>
            <w:r w:rsidRPr="00DC54F1">
              <w:rPr>
                <w:rFonts w:hint="eastAsia"/>
              </w:rPr>
              <w:t>系统中</w:t>
            </w:r>
            <w:proofErr w:type="spellStart"/>
            <w:r w:rsidRPr="00DC54F1">
              <w:t>GxP</w:t>
            </w:r>
            <w:proofErr w:type="spellEnd"/>
            <w:r w:rsidRPr="00DC54F1">
              <w:rPr>
                <w:rFonts w:hint="eastAsia"/>
              </w:rPr>
              <w:t>记录和电子签名不能被删除</w:t>
            </w:r>
          </w:p>
        </w:tc>
        <w:tc>
          <w:tcPr>
            <w:tcW w:w="992" w:type="dxa"/>
            <w:tcBorders>
              <w:top w:val="single" w:sz="4" w:space="0" w:color="auto"/>
              <w:left w:val="single" w:sz="4" w:space="0" w:color="auto"/>
              <w:bottom w:val="single" w:sz="4" w:space="0" w:color="auto"/>
              <w:right w:val="single" w:sz="4" w:space="0" w:color="auto"/>
            </w:tcBorders>
            <w:vAlign w:val="center"/>
          </w:tcPr>
          <w:p w14:paraId="4E89A599"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1A2C29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C10C752" w14:textId="77777777" w:rsidR="00D6223E" w:rsidRPr="000D10B4" w:rsidRDefault="00D6223E" w:rsidP="00024B42">
            <w:pPr>
              <w:pStyle w:val="CH-TABLE"/>
            </w:pPr>
          </w:p>
        </w:tc>
      </w:tr>
      <w:tr w:rsidR="00D6223E" w:rsidRPr="000D10B4" w14:paraId="73E4D4B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FFDD14A"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6752BD0D" w14:textId="77777777" w:rsidR="00D6223E" w:rsidRDefault="00D6223E" w:rsidP="00024B42">
            <w:pPr>
              <w:pStyle w:val="CH-TABLE"/>
            </w:pPr>
            <w:r w:rsidRPr="00DC54F1">
              <w:t>MES</w:t>
            </w:r>
            <w:r w:rsidRPr="00DC54F1">
              <w:rPr>
                <w:rFonts w:hint="eastAsia"/>
              </w:rPr>
              <w:t>系统能够识别管理和执行的电子签名，</w:t>
            </w:r>
          </w:p>
        </w:tc>
        <w:tc>
          <w:tcPr>
            <w:tcW w:w="992" w:type="dxa"/>
            <w:tcBorders>
              <w:top w:val="single" w:sz="4" w:space="0" w:color="auto"/>
              <w:left w:val="single" w:sz="4" w:space="0" w:color="auto"/>
              <w:bottom w:val="single" w:sz="4" w:space="0" w:color="auto"/>
              <w:right w:val="single" w:sz="4" w:space="0" w:color="auto"/>
            </w:tcBorders>
            <w:vAlign w:val="center"/>
          </w:tcPr>
          <w:p w14:paraId="6C2B8C43"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DB0DFC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5867FE1" w14:textId="77777777" w:rsidR="00D6223E" w:rsidRPr="000D10B4" w:rsidRDefault="00D6223E" w:rsidP="00024B42">
            <w:pPr>
              <w:pStyle w:val="CH-TABLE"/>
            </w:pPr>
          </w:p>
        </w:tc>
      </w:tr>
      <w:tr w:rsidR="00D6223E" w:rsidRPr="000D10B4" w14:paraId="592BC45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CC18BF5"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18230C40" w14:textId="77777777" w:rsidR="00D6223E" w:rsidRDefault="00D6223E" w:rsidP="00024B42">
            <w:pPr>
              <w:pStyle w:val="CH-TABLE"/>
            </w:pPr>
            <w:r w:rsidRPr="00DC54F1">
              <w:rPr>
                <w:rFonts w:hint="eastAsia"/>
              </w:rPr>
              <w:t>系统需设置超时限定，超时后，须注销当前用户的登录状态，以防止未经授权的访问。</w:t>
            </w:r>
          </w:p>
        </w:tc>
        <w:tc>
          <w:tcPr>
            <w:tcW w:w="992" w:type="dxa"/>
            <w:tcBorders>
              <w:top w:val="single" w:sz="4" w:space="0" w:color="auto"/>
              <w:left w:val="single" w:sz="4" w:space="0" w:color="auto"/>
              <w:bottom w:val="single" w:sz="4" w:space="0" w:color="auto"/>
              <w:right w:val="single" w:sz="4" w:space="0" w:color="auto"/>
            </w:tcBorders>
            <w:vAlign w:val="center"/>
          </w:tcPr>
          <w:p w14:paraId="1399A95A"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9029AB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3F64116" w14:textId="77777777" w:rsidR="00D6223E" w:rsidRPr="000D10B4" w:rsidRDefault="00D6223E" w:rsidP="00024B42">
            <w:pPr>
              <w:pStyle w:val="CH-TABLE"/>
            </w:pPr>
          </w:p>
        </w:tc>
      </w:tr>
      <w:tr w:rsidR="00D6223E" w:rsidRPr="000D10B4" w14:paraId="04FA725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F17B476"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4B730CED" w14:textId="77777777" w:rsidR="00D6223E" w:rsidRDefault="00D6223E" w:rsidP="00024B42">
            <w:pPr>
              <w:pStyle w:val="CH-TABLE"/>
            </w:pPr>
            <w:r w:rsidRPr="00DC54F1">
              <w:rPr>
                <w:rFonts w:hint="eastAsia"/>
              </w:rPr>
              <w:t>电子数据可以采用电子签名的方式，电子签名应当遵循相应法律法规的要求，如</w:t>
            </w:r>
            <w:r w:rsidRPr="00DC54F1">
              <w:t>21 CFR Part 11</w:t>
            </w:r>
            <w:r w:rsidRPr="00DC54F1">
              <w:rPr>
                <w:rFonts w:cs="Arial"/>
              </w:rPr>
              <w:t>电子记录和电子签名</w:t>
            </w:r>
            <w:r w:rsidRPr="00DC54F1">
              <w:rPr>
                <w:rFonts w:cs="Arial" w:hint="eastAsia"/>
              </w:rPr>
              <w:t>电子记录和电子签名等要求</w:t>
            </w:r>
          </w:p>
        </w:tc>
        <w:tc>
          <w:tcPr>
            <w:tcW w:w="992" w:type="dxa"/>
            <w:tcBorders>
              <w:top w:val="single" w:sz="4" w:space="0" w:color="auto"/>
              <w:left w:val="single" w:sz="4" w:space="0" w:color="auto"/>
              <w:bottom w:val="single" w:sz="4" w:space="0" w:color="auto"/>
              <w:right w:val="single" w:sz="4" w:space="0" w:color="auto"/>
            </w:tcBorders>
            <w:vAlign w:val="center"/>
          </w:tcPr>
          <w:p w14:paraId="17C3B5E5"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A25C4D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5FD6438" w14:textId="77777777" w:rsidR="00D6223E" w:rsidRPr="000D10B4" w:rsidRDefault="00D6223E" w:rsidP="00024B42">
            <w:pPr>
              <w:pStyle w:val="CH-TABLE"/>
            </w:pPr>
          </w:p>
        </w:tc>
      </w:tr>
      <w:tr w:rsidR="00D6223E" w:rsidRPr="000D10B4" w14:paraId="50097D3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7013DB6"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25A93B3F" w14:textId="77777777" w:rsidR="00D6223E" w:rsidRDefault="00D6223E" w:rsidP="00024B42">
            <w:pPr>
              <w:pStyle w:val="CH-TABLE"/>
            </w:pPr>
            <w:r w:rsidRPr="00DC54F1">
              <w:rPr>
                <w:rFonts w:hint="eastAsia"/>
              </w:rPr>
              <w:t>MES系统支持LDAP用户登录认证</w:t>
            </w:r>
          </w:p>
        </w:tc>
        <w:tc>
          <w:tcPr>
            <w:tcW w:w="992" w:type="dxa"/>
            <w:tcBorders>
              <w:top w:val="single" w:sz="4" w:space="0" w:color="auto"/>
              <w:left w:val="single" w:sz="4" w:space="0" w:color="auto"/>
              <w:bottom w:val="single" w:sz="4" w:space="0" w:color="auto"/>
              <w:right w:val="single" w:sz="4" w:space="0" w:color="auto"/>
            </w:tcBorders>
            <w:vAlign w:val="center"/>
          </w:tcPr>
          <w:p w14:paraId="6852A857"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611043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5DCBB48" w14:textId="77777777" w:rsidR="00D6223E" w:rsidRPr="000D10B4" w:rsidRDefault="00D6223E" w:rsidP="00024B42">
            <w:pPr>
              <w:pStyle w:val="CH-TABLE"/>
            </w:pPr>
          </w:p>
        </w:tc>
      </w:tr>
      <w:tr w:rsidR="00D6223E" w:rsidRPr="000D10B4" w14:paraId="6E16263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71497F2"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0C15DBE9" w14:textId="77777777" w:rsidR="00D6223E" w:rsidRDefault="00D6223E" w:rsidP="00024B42">
            <w:pPr>
              <w:pStyle w:val="CH-TABLE"/>
            </w:pPr>
            <w:r w:rsidRPr="00DC54F1">
              <w:rPr>
                <w:rFonts w:hint="eastAsia"/>
              </w:rPr>
              <w:t>MES系统登录安全策略遵守已有的A</w:t>
            </w:r>
            <w:r w:rsidRPr="00DC54F1">
              <w:t>ctive directory</w:t>
            </w:r>
          </w:p>
        </w:tc>
        <w:tc>
          <w:tcPr>
            <w:tcW w:w="992" w:type="dxa"/>
            <w:tcBorders>
              <w:top w:val="single" w:sz="4" w:space="0" w:color="auto"/>
              <w:left w:val="single" w:sz="4" w:space="0" w:color="auto"/>
              <w:bottom w:val="single" w:sz="4" w:space="0" w:color="auto"/>
              <w:right w:val="single" w:sz="4" w:space="0" w:color="auto"/>
            </w:tcBorders>
            <w:vAlign w:val="center"/>
          </w:tcPr>
          <w:p w14:paraId="3DA22793"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0D5198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A40414E" w14:textId="77777777" w:rsidR="00D6223E" w:rsidRPr="000D10B4" w:rsidRDefault="00D6223E" w:rsidP="00024B42">
            <w:pPr>
              <w:pStyle w:val="CH-TABLE"/>
            </w:pPr>
          </w:p>
        </w:tc>
      </w:tr>
      <w:tr w:rsidR="00D6223E" w:rsidRPr="000D10B4" w14:paraId="68C5810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2C45CB3"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222527B4" w14:textId="77777777" w:rsidR="00D6223E" w:rsidRDefault="00D6223E" w:rsidP="00024B42">
            <w:pPr>
              <w:pStyle w:val="CH-TABLE"/>
            </w:pPr>
            <w:r w:rsidRPr="00DC54F1">
              <w:rPr>
                <w:rFonts w:hint="eastAsia"/>
              </w:rPr>
              <w:t>MES系统能够为不同职能的人员分配访问权限；系统通过权限分配表对所有用户的访问权限进行全面、有效的控制。</w:t>
            </w:r>
          </w:p>
        </w:tc>
        <w:tc>
          <w:tcPr>
            <w:tcW w:w="992" w:type="dxa"/>
            <w:tcBorders>
              <w:top w:val="single" w:sz="4" w:space="0" w:color="auto"/>
              <w:left w:val="single" w:sz="4" w:space="0" w:color="auto"/>
              <w:bottom w:val="single" w:sz="4" w:space="0" w:color="auto"/>
              <w:right w:val="single" w:sz="4" w:space="0" w:color="auto"/>
            </w:tcBorders>
            <w:vAlign w:val="center"/>
          </w:tcPr>
          <w:p w14:paraId="0670F4B8"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668DF8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0543015" w14:textId="77777777" w:rsidR="00D6223E" w:rsidRPr="000D10B4" w:rsidRDefault="00D6223E" w:rsidP="00024B42">
            <w:pPr>
              <w:pStyle w:val="CH-TABLE"/>
            </w:pPr>
          </w:p>
        </w:tc>
      </w:tr>
      <w:tr w:rsidR="00D6223E" w:rsidRPr="000D10B4" w14:paraId="2462520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BF2C213"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2B0C5461" w14:textId="77777777" w:rsidR="00D6223E" w:rsidRDefault="00D6223E" w:rsidP="00024B42">
            <w:pPr>
              <w:pStyle w:val="CH-TABLE"/>
            </w:pPr>
            <w:r w:rsidRPr="00DC54F1">
              <w:rPr>
                <w:rFonts w:hint="eastAsia"/>
              </w:rPr>
              <w:t>用户权限设置明确，不同级别的用户只能进行各自权限范围内的操作。</w:t>
            </w:r>
          </w:p>
        </w:tc>
        <w:tc>
          <w:tcPr>
            <w:tcW w:w="992" w:type="dxa"/>
            <w:tcBorders>
              <w:top w:val="single" w:sz="4" w:space="0" w:color="auto"/>
              <w:left w:val="single" w:sz="4" w:space="0" w:color="auto"/>
              <w:bottom w:val="single" w:sz="4" w:space="0" w:color="auto"/>
              <w:right w:val="single" w:sz="4" w:space="0" w:color="auto"/>
            </w:tcBorders>
            <w:vAlign w:val="center"/>
          </w:tcPr>
          <w:p w14:paraId="130DE249"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16AEC43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9AA4693" w14:textId="77777777" w:rsidR="00D6223E" w:rsidRPr="000D10B4" w:rsidRDefault="00D6223E" w:rsidP="00024B42">
            <w:pPr>
              <w:pStyle w:val="CH-TABLE"/>
            </w:pPr>
          </w:p>
        </w:tc>
      </w:tr>
      <w:tr w:rsidR="00D6223E" w:rsidRPr="000D10B4" w14:paraId="7D9D8B6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AF12A68"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40F4D882" w14:textId="77777777" w:rsidR="00D6223E" w:rsidRDefault="00D6223E" w:rsidP="00024B42">
            <w:pPr>
              <w:pStyle w:val="CH-TABLE"/>
            </w:pPr>
            <w:r w:rsidRPr="00DC54F1">
              <w:rPr>
                <w:rFonts w:hint="eastAsia"/>
              </w:rPr>
              <w:t>MES系统中提供read-o</w:t>
            </w:r>
            <w:r w:rsidRPr="00DC54F1">
              <w:t>nl</w:t>
            </w:r>
            <w:r w:rsidRPr="00DC54F1">
              <w:rPr>
                <w:rFonts w:hint="eastAsia"/>
              </w:rPr>
              <w:t>y(只读)用户权限，便于审计需求</w:t>
            </w:r>
          </w:p>
        </w:tc>
        <w:tc>
          <w:tcPr>
            <w:tcW w:w="992" w:type="dxa"/>
            <w:tcBorders>
              <w:top w:val="single" w:sz="4" w:space="0" w:color="auto"/>
              <w:left w:val="single" w:sz="4" w:space="0" w:color="auto"/>
              <w:bottom w:val="single" w:sz="4" w:space="0" w:color="auto"/>
              <w:right w:val="single" w:sz="4" w:space="0" w:color="auto"/>
            </w:tcBorders>
            <w:vAlign w:val="center"/>
          </w:tcPr>
          <w:p w14:paraId="0C22CF77"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E7DD2B6"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C0958B9" w14:textId="77777777" w:rsidR="00D6223E" w:rsidRPr="000D10B4" w:rsidRDefault="00D6223E" w:rsidP="00024B42">
            <w:pPr>
              <w:pStyle w:val="CH-TABLE"/>
            </w:pPr>
          </w:p>
        </w:tc>
      </w:tr>
      <w:tr w:rsidR="00D6223E" w:rsidRPr="000D10B4" w14:paraId="2C73F48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FFA7C63"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6782A6D2" w14:textId="77777777" w:rsidR="00D6223E" w:rsidRDefault="00D6223E" w:rsidP="00024B42">
            <w:pPr>
              <w:pStyle w:val="CH-TABLE"/>
            </w:pPr>
            <w:r w:rsidRPr="00DC54F1">
              <w:t>MES</w:t>
            </w:r>
            <w:r w:rsidRPr="00DC54F1">
              <w:rPr>
                <w:rFonts w:hint="eastAsia"/>
              </w:rPr>
              <w:t>系统允许配置和多个用户组的用户权限管理编辑功能；也可以对单个用户权限进行单独编辑</w:t>
            </w:r>
          </w:p>
        </w:tc>
        <w:tc>
          <w:tcPr>
            <w:tcW w:w="992" w:type="dxa"/>
            <w:tcBorders>
              <w:top w:val="single" w:sz="4" w:space="0" w:color="auto"/>
              <w:left w:val="single" w:sz="4" w:space="0" w:color="auto"/>
              <w:bottom w:val="single" w:sz="4" w:space="0" w:color="auto"/>
              <w:right w:val="single" w:sz="4" w:space="0" w:color="auto"/>
            </w:tcBorders>
            <w:vAlign w:val="center"/>
          </w:tcPr>
          <w:p w14:paraId="1A46C3B9"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7CF463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5C61DD9" w14:textId="77777777" w:rsidR="00D6223E" w:rsidRPr="000D10B4" w:rsidRDefault="00D6223E" w:rsidP="00024B42">
            <w:pPr>
              <w:pStyle w:val="CH-TABLE"/>
            </w:pPr>
          </w:p>
        </w:tc>
      </w:tr>
      <w:tr w:rsidR="00D6223E" w:rsidRPr="000D10B4" w14:paraId="50F9D2E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779ECE9"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1B82941E" w14:textId="77777777" w:rsidR="00D6223E" w:rsidRDefault="00D6223E" w:rsidP="00024B42">
            <w:pPr>
              <w:pStyle w:val="CH-TABLE"/>
            </w:pPr>
            <w:r w:rsidRPr="00DC54F1">
              <w:t>MES</w:t>
            </w:r>
            <w:r w:rsidRPr="00DC54F1">
              <w:rPr>
                <w:rFonts w:hint="eastAsia"/>
              </w:rPr>
              <w:t>系统管理员能够创建（激活）、修改、停用用户</w:t>
            </w:r>
          </w:p>
        </w:tc>
        <w:tc>
          <w:tcPr>
            <w:tcW w:w="992" w:type="dxa"/>
            <w:tcBorders>
              <w:top w:val="single" w:sz="4" w:space="0" w:color="auto"/>
              <w:left w:val="single" w:sz="4" w:space="0" w:color="auto"/>
              <w:bottom w:val="single" w:sz="4" w:space="0" w:color="auto"/>
              <w:right w:val="single" w:sz="4" w:space="0" w:color="auto"/>
            </w:tcBorders>
            <w:vAlign w:val="center"/>
          </w:tcPr>
          <w:p w14:paraId="7B7904E8"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CBE397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8AF1D09" w14:textId="77777777" w:rsidR="00D6223E" w:rsidRPr="000D10B4" w:rsidRDefault="00D6223E" w:rsidP="00024B42">
            <w:pPr>
              <w:pStyle w:val="CH-TABLE"/>
            </w:pPr>
          </w:p>
        </w:tc>
      </w:tr>
      <w:tr w:rsidR="00D6223E" w:rsidRPr="000D10B4" w14:paraId="303D55F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B1C2888"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224BA99F" w14:textId="77777777" w:rsidR="00D6223E" w:rsidRPr="004D43A6" w:rsidRDefault="00D6223E" w:rsidP="00024B42">
            <w:pPr>
              <w:pStyle w:val="CH-TABLE"/>
            </w:pPr>
            <w:r w:rsidRPr="00DC54F1">
              <w:rPr>
                <w:rFonts w:hint="eastAsia"/>
              </w:rPr>
              <w:t>MES系统在用户锁定之前限制登陆次数（如使用Active</w:t>
            </w:r>
            <w:r w:rsidRPr="00DC54F1">
              <w:t xml:space="preserve"> directory</w:t>
            </w:r>
            <w:r w:rsidRPr="00DC54F1">
              <w:rPr>
                <w:rFonts w:hint="eastAsia"/>
              </w:rPr>
              <w:t>则遵守其安全策略）</w:t>
            </w:r>
          </w:p>
        </w:tc>
        <w:tc>
          <w:tcPr>
            <w:tcW w:w="992" w:type="dxa"/>
            <w:tcBorders>
              <w:top w:val="single" w:sz="4" w:space="0" w:color="auto"/>
              <w:left w:val="single" w:sz="4" w:space="0" w:color="auto"/>
              <w:bottom w:val="single" w:sz="4" w:space="0" w:color="auto"/>
              <w:right w:val="single" w:sz="4" w:space="0" w:color="auto"/>
            </w:tcBorders>
            <w:vAlign w:val="center"/>
          </w:tcPr>
          <w:p w14:paraId="4BB705CA"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765E5B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B2B1E7C" w14:textId="77777777" w:rsidR="00D6223E" w:rsidRPr="000D10B4" w:rsidRDefault="00D6223E" w:rsidP="00024B42">
            <w:pPr>
              <w:pStyle w:val="CH-TABLE"/>
            </w:pPr>
          </w:p>
        </w:tc>
      </w:tr>
      <w:tr w:rsidR="00D6223E" w:rsidRPr="000D10B4" w14:paraId="6FDD2472"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C169854"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49DE9493" w14:textId="77777777" w:rsidR="00D6223E" w:rsidRDefault="00D6223E" w:rsidP="00024B42">
            <w:pPr>
              <w:pStyle w:val="CH-TABLE"/>
            </w:pPr>
            <w:r w:rsidRPr="00DC54F1">
              <w:rPr>
                <w:rFonts w:hint="eastAsia"/>
              </w:rPr>
              <w:t>MES系统管理员或授权人员能够根据时间范围、日志内容等查询日志。日志包括但不限于：用户访问记录；用户失败登录记录；用户更改/配置主数据记录；系统发生错误日志等</w:t>
            </w:r>
          </w:p>
        </w:tc>
        <w:tc>
          <w:tcPr>
            <w:tcW w:w="992" w:type="dxa"/>
            <w:tcBorders>
              <w:top w:val="single" w:sz="4" w:space="0" w:color="auto"/>
              <w:left w:val="single" w:sz="4" w:space="0" w:color="auto"/>
              <w:bottom w:val="single" w:sz="4" w:space="0" w:color="auto"/>
              <w:right w:val="single" w:sz="4" w:space="0" w:color="auto"/>
            </w:tcBorders>
            <w:vAlign w:val="center"/>
          </w:tcPr>
          <w:p w14:paraId="7AF69EDF"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239B830"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B5BE7EC" w14:textId="77777777" w:rsidR="00D6223E" w:rsidRPr="000D10B4" w:rsidRDefault="00D6223E" w:rsidP="00024B42">
            <w:pPr>
              <w:pStyle w:val="CH-TABLE"/>
            </w:pPr>
          </w:p>
        </w:tc>
      </w:tr>
      <w:tr w:rsidR="00D6223E" w:rsidRPr="000D10B4" w14:paraId="6A8C53B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1CC0FD8"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5C8890A2" w14:textId="77777777" w:rsidR="00D6223E" w:rsidRDefault="00D6223E" w:rsidP="00024B42">
            <w:pPr>
              <w:pStyle w:val="CH-TABLE"/>
            </w:pPr>
            <w:r w:rsidRPr="00DC54F1">
              <w:rPr>
                <w:rFonts w:hint="eastAsia"/>
              </w:rPr>
              <w:t>MES系统能够记录跟踪失败的登录记录</w:t>
            </w:r>
          </w:p>
        </w:tc>
        <w:tc>
          <w:tcPr>
            <w:tcW w:w="992" w:type="dxa"/>
            <w:tcBorders>
              <w:top w:val="single" w:sz="4" w:space="0" w:color="auto"/>
              <w:left w:val="single" w:sz="4" w:space="0" w:color="auto"/>
              <w:bottom w:val="single" w:sz="4" w:space="0" w:color="auto"/>
              <w:right w:val="single" w:sz="4" w:space="0" w:color="auto"/>
            </w:tcBorders>
            <w:vAlign w:val="center"/>
          </w:tcPr>
          <w:p w14:paraId="7E217568"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4A21FD3"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AABC409" w14:textId="77777777" w:rsidR="00D6223E" w:rsidRPr="000D10B4" w:rsidRDefault="00D6223E" w:rsidP="00024B42">
            <w:pPr>
              <w:pStyle w:val="CH-TABLE"/>
            </w:pPr>
          </w:p>
        </w:tc>
      </w:tr>
      <w:tr w:rsidR="00D6223E" w:rsidRPr="000D10B4" w14:paraId="02DD720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473F057"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0ED80C2E" w14:textId="66FD50F3" w:rsidR="00D6223E" w:rsidRDefault="00D6223E" w:rsidP="00024B42">
            <w:pPr>
              <w:pStyle w:val="CH-TABLE"/>
            </w:pPr>
            <w:r w:rsidRPr="00DC54F1">
              <w:rPr>
                <w:rFonts w:hint="eastAsia"/>
              </w:rPr>
              <w:t>为保证权限管理和操作信息安全，MES系统需要在用户登录生产执行</w:t>
            </w:r>
            <w:r w:rsidR="00973AC0">
              <w:rPr>
                <w:rFonts w:hint="eastAsia"/>
              </w:rPr>
              <w:t>客户端</w:t>
            </w:r>
            <w:r w:rsidRPr="00DC54F1">
              <w:rPr>
                <w:rFonts w:hint="eastAsia"/>
              </w:rPr>
              <w:t>时，对用户执行过程中用到的计算机资源进行绑定。如果生产执行</w:t>
            </w:r>
            <w:r w:rsidR="00973AC0">
              <w:rPr>
                <w:rFonts w:hint="eastAsia"/>
              </w:rPr>
              <w:t>客户端</w:t>
            </w:r>
            <w:r w:rsidRPr="00DC54F1">
              <w:rPr>
                <w:rFonts w:hint="eastAsia"/>
              </w:rPr>
              <w:t>非正常关闭，绑定的计算机资源无法释放时，系统需要支持对象绑定的解除，并记录相关日志。</w:t>
            </w:r>
          </w:p>
        </w:tc>
        <w:tc>
          <w:tcPr>
            <w:tcW w:w="992" w:type="dxa"/>
            <w:tcBorders>
              <w:top w:val="single" w:sz="4" w:space="0" w:color="auto"/>
              <w:left w:val="single" w:sz="4" w:space="0" w:color="auto"/>
              <w:bottom w:val="single" w:sz="4" w:space="0" w:color="auto"/>
              <w:right w:val="single" w:sz="4" w:space="0" w:color="auto"/>
            </w:tcBorders>
            <w:vAlign w:val="center"/>
          </w:tcPr>
          <w:p w14:paraId="1157FAA2"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736DBFC"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EA24929" w14:textId="77777777" w:rsidR="00D6223E" w:rsidRPr="000D10B4" w:rsidRDefault="00D6223E" w:rsidP="00024B42">
            <w:pPr>
              <w:pStyle w:val="CH-TABLE"/>
            </w:pPr>
          </w:p>
        </w:tc>
      </w:tr>
      <w:tr w:rsidR="00D6223E" w:rsidRPr="000D10B4" w14:paraId="210F27B6"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46D337E"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6C5D2949" w14:textId="77777777" w:rsidR="00D6223E" w:rsidRDefault="00D6223E" w:rsidP="00024B42">
            <w:pPr>
              <w:pStyle w:val="CH-TABLE"/>
            </w:pPr>
            <w:r w:rsidRPr="00DC54F1">
              <w:rPr>
                <w:rFonts w:hint="eastAsia"/>
              </w:rPr>
              <w:t>MES系统应满足时间同步需求。</w:t>
            </w:r>
          </w:p>
        </w:tc>
        <w:tc>
          <w:tcPr>
            <w:tcW w:w="992" w:type="dxa"/>
            <w:tcBorders>
              <w:top w:val="single" w:sz="4" w:space="0" w:color="auto"/>
              <w:left w:val="single" w:sz="4" w:space="0" w:color="auto"/>
              <w:bottom w:val="single" w:sz="4" w:space="0" w:color="auto"/>
              <w:right w:val="single" w:sz="4" w:space="0" w:color="auto"/>
            </w:tcBorders>
            <w:vAlign w:val="center"/>
          </w:tcPr>
          <w:p w14:paraId="4D05D56A"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3D91075"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959473F" w14:textId="77777777" w:rsidR="00D6223E" w:rsidRPr="000D10B4" w:rsidRDefault="00D6223E" w:rsidP="00024B42">
            <w:pPr>
              <w:pStyle w:val="CH-TABLE"/>
            </w:pPr>
          </w:p>
        </w:tc>
      </w:tr>
      <w:tr w:rsidR="00D6223E" w:rsidRPr="000D10B4" w14:paraId="0D0C4C5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5D733334"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278033AD" w14:textId="77777777" w:rsidR="00D6223E" w:rsidRDefault="00D6223E" w:rsidP="00024B42">
            <w:pPr>
              <w:pStyle w:val="CH-TABLE"/>
            </w:pPr>
            <w:r w:rsidRPr="00DC54F1">
              <w:rPr>
                <w:rFonts w:hint="eastAsia"/>
              </w:rPr>
              <w:t>电子记录应有计算机生成的可靠、带有时间戳记的审计跟踪，以独立记录操作者登陆和生成、修改、批准电子记录的日期和时间。记录更改不应覆盖之前记录的信息。</w:t>
            </w:r>
          </w:p>
        </w:tc>
        <w:tc>
          <w:tcPr>
            <w:tcW w:w="992" w:type="dxa"/>
            <w:tcBorders>
              <w:top w:val="single" w:sz="4" w:space="0" w:color="auto"/>
              <w:left w:val="single" w:sz="4" w:space="0" w:color="auto"/>
              <w:bottom w:val="single" w:sz="4" w:space="0" w:color="auto"/>
              <w:right w:val="single" w:sz="4" w:space="0" w:color="auto"/>
            </w:tcBorders>
            <w:vAlign w:val="center"/>
          </w:tcPr>
          <w:p w14:paraId="7C4B28E5"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6A6CCA1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A9263D2" w14:textId="77777777" w:rsidR="00D6223E" w:rsidRPr="000D10B4" w:rsidRDefault="00D6223E" w:rsidP="00024B42">
            <w:pPr>
              <w:pStyle w:val="CH-TABLE"/>
            </w:pPr>
          </w:p>
        </w:tc>
      </w:tr>
      <w:tr w:rsidR="00D6223E" w:rsidRPr="000D10B4" w14:paraId="6412431C"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BD9E31A"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60EA1E15" w14:textId="77777777" w:rsidR="00D6223E" w:rsidRDefault="00D6223E" w:rsidP="00024B42">
            <w:pPr>
              <w:pStyle w:val="CH-TABLE"/>
            </w:pPr>
            <w:r w:rsidRPr="00DC54F1">
              <w:rPr>
                <w:rFonts w:hint="eastAsia"/>
              </w:rPr>
              <w:t>用户登录登出信息，主数据维护，主配方维护，物料转移操作活动的记录，电子批记录的执行活动，对系统参数，物料参数等的设置与更改等操作能够被正确跟踪，包括操作的开始日期和时间、操作人身份、影响的参数值、结束时间等，且形成的操作记录不可被修改</w:t>
            </w:r>
          </w:p>
        </w:tc>
        <w:tc>
          <w:tcPr>
            <w:tcW w:w="992" w:type="dxa"/>
            <w:tcBorders>
              <w:top w:val="single" w:sz="4" w:space="0" w:color="auto"/>
              <w:left w:val="single" w:sz="4" w:space="0" w:color="auto"/>
              <w:bottom w:val="single" w:sz="4" w:space="0" w:color="auto"/>
              <w:right w:val="single" w:sz="4" w:space="0" w:color="auto"/>
            </w:tcBorders>
            <w:vAlign w:val="center"/>
          </w:tcPr>
          <w:p w14:paraId="1090E9F8"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226C768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60B2189" w14:textId="77777777" w:rsidR="00D6223E" w:rsidRPr="000D10B4" w:rsidRDefault="00D6223E" w:rsidP="00024B42">
            <w:pPr>
              <w:pStyle w:val="CH-TABLE"/>
            </w:pPr>
          </w:p>
        </w:tc>
      </w:tr>
      <w:tr w:rsidR="00D6223E" w:rsidRPr="000D10B4" w14:paraId="62C98CD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BA567CF"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038C337D" w14:textId="77777777" w:rsidR="00D6223E" w:rsidRDefault="00D6223E" w:rsidP="00024B42">
            <w:pPr>
              <w:pStyle w:val="CH-TABLE"/>
            </w:pPr>
            <w:r w:rsidRPr="00DC54F1">
              <w:rPr>
                <w:rFonts w:hint="eastAsia"/>
              </w:rPr>
              <w:t>MES系统应确保审计追踪信息能够至少保留法规规定的时间，并可用于审查和复制（包括由内部审计师或往外部监管机构）</w:t>
            </w:r>
          </w:p>
        </w:tc>
        <w:tc>
          <w:tcPr>
            <w:tcW w:w="992" w:type="dxa"/>
            <w:tcBorders>
              <w:top w:val="single" w:sz="4" w:space="0" w:color="auto"/>
              <w:left w:val="single" w:sz="4" w:space="0" w:color="auto"/>
              <w:bottom w:val="single" w:sz="4" w:space="0" w:color="auto"/>
              <w:right w:val="single" w:sz="4" w:space="0" w:color="auto"/>
            </w:tcBorders>
            <w:vAlign w:val="center"/>
          </w:tcPr>
          <w:p w14:paraId="349FFA3C"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84F8FA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F4630C4" w14:textId="77777777" w:rsidR="00D6223E" w:rsidRPr="000D10B4" w:rsidRDefault="00D6223E" w:rsidP="00024B42">
            <w:pPr>
              <w:pStyle w:val="CH-TABLE"/>
            </w:pPr>
          </w:p>
        </w:tc>
      </w:tr>
      <w:tr w:rsidR="00D6223E" w:rsidRPr="000D10B4" w14:paraId="7B1A403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92E0D4B"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26C0DEA0" w14:textId="77777777" w:rsidR="00D6223E" w:rsidRDefault="00D6223E" w:rsidP="00024B42">
            <w:pPr>
              <w:pStyle w:val="CH-TABLE"/>
            </w:pPr>
            <w:r w:rsidRPr="00DC54F1">
              <w:rPr>
                <w:rFonts w:hint="eastAsia"/>
              </w:rPr>
              <w:t>用户的添加，修改，停用等功能由专门的权限控制，这些操作有完全的审计追踪。</w:t>
            </w:r>
          </w:p>
        </w:tc>
        <w:tc>
          <w:tcPr>
            <w:tcW w:w="992" w:type="dxa"/>
            <w:tcBorders>
              <w:top w:val="single" w:sz="4" w:space="0" w:color="auto"/>
              <w:left w:val="single" w:sz="4" w:space="0" w:color="auto"/>
              <w:bottom w:val="single" w:sz="4" w:space="0" w:color="auto"/>
              <w:right w:val="single" w:sz="4" w:space="0" w:color="auto"/>
            </w:tcBorders>
            <w:vAlign w:val="center"/>
          </w:tcPr>
          <w:p w14:paraId="50295493"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C9E6AEF"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479435E" w14:textId="77777777" w:rsidR="00D6223E" w:rsidRPr="000D10B4" w:rsidRDefault="00D6223E" w:rsidP="00024B42">
            <w:pPr>
              <w:pStyle w:val="CH-TABLE"/>
            </w:pPr>
          </w:p>
        </w:tc>
      </w:tr>
      <w:tr w:rsidR="00D6223E" w:rsidRPr="000D10B4" w14:paraId="4339D8F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91F7539"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06E0D85D" w14:textId="77777777" w:rsidR="00D6223E" w:rsidRDefault="00D6223E" w:rsidP="00024B42">
            <w:pPr>
              <w:pStyle w:val="CH-TABLE"/>
            </w:pPr>
            <w:r w:rsidRPr="00DC54F1">
              <w:rPr>
                <w:rFonts w:hint="eastAsia"/>
              </w:rPr>
              <w:t>只有经授权的人员才可进入使用MES系统，系统能够记录未经许可试图访问系统的行为</w:t>
            </w:r>
          </w:p>
        </w:tc>
        <w:tc>
          <w:tcPr>
            <w:tcW w:w="992" w:type="dxa"/>
            <w:tcBorders>
              <w:top w:val="single" w:sz="4" w:space="0" w:color="auto"/>
              <w:left w:val="single" w:sz="4" w:space="0" w:color="auto"/>
              <w:bottom w:val="single" w:sz="4" w:space="0" w:color="auto"/>
              <w:right w:val="single" w:sz="4" w:space="0" w:color="auto"/>
            </w:tcBorders>
            <w:vAlign w:val="center"/>
          </w:tcPr>
          <w:p w14:paraId="7AD9144A"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4EC5709"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9D3F3B9" w14:textId="77777777" w:rsidR="00D6223E" w:rsidRPr="000D10B4" w:rsidRDefault="00D6223E" w:rsidP="00024B42">
            <w:pPr>
              <w:pStyle w:val="CH-TABLE"/>
            </w:pPr>
          </w:p>
        </w:tc>
      </w:tr>
      <w:tr w:rsidR="00D6223E" w:rsidRPr="000D10B4" w14:paraId="5ABF7120"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1D4691D8"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3755D1D4" w14:textId="77777777" w:rsidR="00D6223E" w:rsidRDefault="00D6223E" w:rsidP="00024B42">
            <w:pPr>
              <w:pStyle w:val="CH-TABLE"/>
            </w:pPr>
            <w:r w:rsidRPr="00DC54F1">
              <w:rPr>
                <w:rFonts w:hint="eastAsia"/>
              </w:rPr>
              <w:t>用户不能更改写入审核跟踪的时钟设置</w:t>
            </w:r>
          </w:p>
        </w:tc>
        <w:tc>
          <w:tcPr>
            <w:tcW w:w="992" w:type="dxa"/>
            <w:tcBorders>
              <w:top w:val="single" w:sz="4" w:space="0" w:color="auto"/>
              <w:left w:val="single" w:sz="4" w:space="0" w:color="auto"/>
              <w:bottom w:val="single" w:sz="4" w:space="0" w:color="auto"/>
              <w:right w:val="single" w:sz="4" w:space="0" w:color="auto"/>
            </w:tcBorders>
            <w:vAlign w:val="center"/>
          </w:tcPr>
          <w:p w14:paraId="725F7AFE"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3FE5F54"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09BF97F" w14:textId="77777777" w:rsidR="00D6223E" w:rsidRPr="000D10B4" w:rsidRDefault="00D6223E" w:rsidP="00024B42">
            <w:pPr>
              <w:pStyle w:val="CH-TABLE"/>
            </w:pPr>
          </w:p>
        </w:tc>
      </w:tr>
      <w:tr w:rsidR="00D6223E" w:rsidRPr="000D10B4" w14:paraId="669F7AA8"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D63B95B"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75CAC500" w14:textId="77777777" w:rsidR="00D6223E" w:rsidRDefault="00D6223E" w:rsidP="00024B42">
            <w:pPr>
              <w:pStyle w:val="CH-TABLE"/>
            </w:pPr>
            <w:r w:rsidRPr="00DC54F1">
              <w:rPr>
                <w:rFonts w:hint="eastAsia"/>
              </w:rPr>
              <w:t>MES供应商负责提供完整的验证系统文件</w:t>
            </w:r>
            <w:r>
              <w:rPr>
                <w:rFonts w:hint="eastAsia"/>
              </w:rPr>
              <w:t>包</w:t>
            </w:r>
            <w:r w:rsidRPr="00DC54F1">
              <w:rPr>
                <w:rFonts w:hint="eastAsia"/>
              </w:rPr>
              <w:t>，</w:t>
            </w:r>
            <w:r>
              <w:rPr>
                <w:rFonts w:hint="eastAsia"/>
              </w:rPr>
              <w:t>验证文件包至少包含：</w:t>
            </w:r>
          </w:p>
          <w:p w14:paraId="7EF49565" w14:textId="77777777" w:rsidR="00D6223E" w:rsidRPr="007D61C9" w:rsidRDefault="00D6223E" w:rsidP="00024B42">
            <w:pPr>
              <w:pStyle w:val="CH-TABLE"/>
            </w:pPr>
            <w:r w:rsidRPr="007D61C9">
              <w:rPr>
                <w:rFonts w:hint="eastAsia"/>
              </w:rPr>
              <w:t>验证计划</w:t>
            </w:r>
            <w:r>
              <w:rPr>
                <w:rFonts w:hint="eastAsia"/>
              </w:rPr>
              <w:t>（Validation</w:t>
            </w:r>
            <w:r>
              <w:t xml:space="preserve"> Plan</w:t>
            </w:r>
            <w:r>
              <w:rPr>
                <w:rFonts w:hint="eastAsia"/>
              </w:rPr>
              <w:t>）</w:t>
            </w:r>
          </w:p>
          <w:p w14:paraId="08144266" w14:textId="77777777" w:rsidR="00D6223E" w:rsidRDefault="00D6223E" w:rsidP="00024B42">
            <w:pPr>
              <w:pStyle w:val="CH-TABLE"/>
            </w:pPr>
            <w:r>
              <w:rPr>
                <w:rFonts w:hint="eastAsia"/>
              </w:rPr>
              <w:t>功能设计描述</w:t>
            </w:r>
            <w:r w:rsidRPr="007D61C9">
              <w:t>FDS</w:t>
            </w:r>
          </w:p>
          <w:p w14:paraId="0C43FC87" w14:textId="77777777" w:rsidR="00D6223E" w:rsidRPr="007D61C9" w:rsidRDefault="00D6223E" w:rsidP="00024B42">
            <w:pPr>
              <w:pStyle w:val="CH-TABLE"/>
            </w:pPr>
            <w:r>
              <w:rPr>
                <w:rFonts w:hint="eastAsia"/>
              </w:rPr>
              <w:t>硬件设计/软件设计（</w:t>
            </w:r>
            <w:r w:rsidRPr="007D61C9">
              <w:t>HDS/SDS</w:t>
            </w:r>
            <w:r>
              <w:rPr>
                <w:rFonts w:hint="eastAsia"/>
              </w:rPr>
              <w:t>）</w:t>
            </w:r>
          </w:p>
          <w:p w14:paraId="273B86BC" w14:textId="77777777" w:rsidR="00D6223E" w:rsidRPr="007D61C9" w:rsidRDefault="00D6223E" w:rsidP="00024B42">
            <w:pPr>
              <w:pStyle w:val="CH-TABLE"/>
            </w:pPr>
            <w:r>
              <w:rPr>
                <w:rFonts w:hint="eastAsia"/>
              </w:rPr>
              <w:t>功能风险评估（</w:t>
            </w:r>
            <w:r w:rsidRPr="007D61C9">
              <w:t>Risk Assessment</w:t>
            </w:r>
            <w:r>
              <w:rPr>
                <w:rFonts w:hint="eastAsia"/>
              </w:rPr>
              <w:t>）</w:t>
            </w:r>
          </w:p>
          <w:p w14:paraId="31AC9CE9" w14:textId="77777777" w:rsidR="00D6223E" w:rsidRPr="007D61C9" w:rsidRDefault="00D6223E" w:rsidP="00024B42">
            <w:pPr>
              <w:pStyle w:val="CH-TABLE"/>
            </w:pPr>
            <w:r>
              <w:rPr>
                <w:rFonts w:hint="eastAsia"/>
              </w:rPr>
              <w:t>设计确认</w:t>
            </w:r>
            <w:r w:rsidRPr="007D61C9">
              <w:t>DQ</w:t>
            </w:r>
          </w:p>
          <w:p w14:paraId="460C5C7A" w14:textId="77777777" w:rsidR="00D6223E" w:rsidRPr="007D61C9" w:rsidRDefault="00D6223E" w:rsidP="00024B42">
            <w:pPr>
              <w:pStyle w:val="CH-TABLE"/>
            </w:pPr>
            <w:r w:rsidRPr="007D61C9">
              <w:rPr>
                <w:rFonts w:hint="eastAsia"/>
              </w:rPr>
              <w:t>需求跟踪矩阵</w:t>
            </w:r>
            <w:r>
              <w:rPr>
                <w:rFonts w:hint="eastAsia"/>
              </w:rPr>
              <w:t>RTM</w:t>
            </w:r>
          </w:p>
          <w:p w14:paraId="6344993F" w14:textId="77777777" w:rsidR="00D6223E" w:rsidRDefault="00D6223E" w:rsidP="00024B42">
            <w:pPr>
              <w:pStyle w:val="CH-TABLE"/>
            </w:pPr>
            <w:r>
              <w:rPr>
                <w:rFonts w:hint="eastAsia"/>
              </w:rPr>
              <w:lastRenderedPageBreak/>
              <w:t>安装确认（</w:t>
            </w:r>
            <w:r w:rsidRPr="007D61C9">
              <w:t>I</w:t>
            </w:r>
            <w:r>
              <w:rPr>
                <w:rFonts w:hint="eastAsia"/>
              </w:rPr>
              <w:t>Q）</w:t>
            </w:r>
          </w:p>
          <w:p w14:paraId="59B7F96D" w14:textId="77777777" w:rsidR="00D6223E" w:rsidRDefault="00D6223E" w:rsidP="00024B42">
            <w:pPr>
              <w:pStyle w:val="CH-TABLE"/>
            </w:pPr>
            <w:r>
              <w:rPr>
                <w:rFonts w:hint="eastAsia"/>
              </w:rPr>
              <w:t>安装确认报告（IQ</w:t>
            </w:r>
            <w:r>
              <w:t xml:space="preserve"> </w:t>
            </w:r>
            <w:r>
              <w:rPr>
                <w:rFonts w:hint="eastAsia"/>
              </w:rPr>
              <w:t>Summary</w:t>
            </w:r>
            <w:r>
              <w:t xml:space="preserve"> </w:t>
            </w:r>
            <w:r>
              <w:rPr>
                <w:rFonts w:hint="eastAsia"/>
              </w:rPr>
              <w:t>Report）</w:t>
            </w:r>
          </w:p>
          <w:p w14:paraId="01E8A7E3" w14:textId="77777777" w:rsidR="00D6223E" w:rsidRDefault="00D6223E" w:rsidP="00024B42">
            <w:pPr>
              <w:pStyle w:val="CH-TABLE"/>
            </w:pPr>
            <w:r>
              <w:rPr>
                <w:rFonts w:hint="eastAsia"/>
              </w:rPr>
              <w:t>运行确认(</w:t>
            </w:r>
            <w:r w:rsidRPr="007D61C9">
              <w:t>OQ</w:t>
            </w:r>
            <w:r>
              <w:t>)</w:t>
            </w:r>
          </w:p>
          <w:p w14:paraId="557D6869" w14:textId="77777777" w:rsidR="00D6223E" w:rsidRPr="007D61C9" w:rsidRDefault="00D6223E" w:rsidP="00024B42">
            <w:pPr>
              <w:pStyle w:val="CH-TABLE"/>
            </w:pPr>
            <w:r>
              <w:rPr>
                <w:rFonts w:hint="eastAsia"/>
              </w:rPr>
              <w:t>运行确认报告（OQ</w:t>
            </w:r>
            <w:r>
              <w:t xml:space="preserve"> </w:t>
            </w:r>
            <w:r>
              <w:rPr>
                <w:rFonts w:hint="eastAsia"/>
              </w:rPr>
              <w:t>Summary</w:t>
            </w:r>
            <w:r>
              <w:t xml:space="preserve"> </w:t>
            </w:r>
            <w:r>
              <w:rPr>
                <w:rFonts w:hint="eastAsia"/>
              </w:rPr>
              <w:t>Report</w:t>
            </w:r>
            <w:r w:rsidRPr="007D61C9">
              <w:rPr>
                <w:rFonts w:hint="eastAsia"/>
              </w:rPr>
              <w:t>）</w:t>
            </w:r>
          </w:p>
          <w:p w14:paraId="471B5FC9" w14:textId="77777777" w:rsidR="00D6223E" w:rsidRPr="007D61C9" w:rsidRDefault="00D6223E" w:rsidP="00024B42">
            <w:pPr>
              <w:pStyle w:val="CH-TABLE"/>
            </w:pPr>
            <w:r w:rsidRPr="007D61C9">
              <w:rPr>
                <w:rFonts w:hint="eastAsia"/>
              </w:rPr>
              <w:t>验证总结报告（</w:t>
            </w:r>
            <w:r w:rsidRPr="007D61C9">
              <w:t>Validation Summary Report</w:t>
            </w:r>
            <w:r w:rsidRPr="007D61C9">
              <w:rPr>
                <w:rFonts w:hint="eastAsia"/>
              </w:rPr>
              <w:t>）</w:t>
            </w:r>
          </w:p>
          <w:p w14:paraId="0036721F" w14:textId="77777777" w:rsidR="00D6223E" w:rsidRDefault="00D6223E" w:rsidP="00024B42">
            <w:pPr>
              <w:pStyle w:val="CH-TABLE"/>
            </w:pPr>
            <w:r w:rsidRPr="007D61C9">
              <w:rPr>
                <w:rFonts w:hint="eastAsia"/>
              </w:rPr>
              <w:t>其他辅助文件</w:t>
            </w:r>
          </w:p>
        </w:tc>
        <w:tc>
          <w:tcPr>
            <w:tcW w:w="992" w:type="dxa"/>
            <w:tcBorders>
              <w:top w:val="single" w:sz="4" w:space="0" w:color="auto"/>
              <w:left w:val="single" w:sz="4" w:space="0" w:color="auto"/>
              <w:bottom w:val="single" w:sz="4" w:space="0" w:color="auto"/>
              <w:right w:val="single" w:sz="4" w:space="0" w:color="auto"/>
            </w:tcBorders>
            <w:vAlign w:val="center"/>
          </w:tcPr>
          <w:p w14:paraId="43C4C968" w14:textId="77777777" w:rsidR="00D6223E" w:rsidRDefault="00D6223E" w:rsidP="00024B42">
            <w:pPr>
              <w:pStyle w:val="CH-TABLE"/>
            </w:pPr>
            <w:r w:rsidRPr="00DC54F1">
              <w:rPr>
                <w:rFonts w:hint="eastAsia"/>
              </w:rPr>
              <w:lastRenderedPageBreak/>
              <w:t>M</w:t>
            </w:r>
          </w:p>
        </w:tc>
        <w:tc>
          <w:tcPr>
            <w:tcW w:w="1134" w:type="dxa"/>
            <w:tcBorders>
              <w:top w:val="single" w:sz="4" w:space="0" w:color="auto"/>
              <w:left w:val="single" w:sz="4" w:space="0" w:color="auto"/>
              <w:bottom w:val="single" w:sz="4" w:space="0" w:color="auto"/>
              <w:right w:val="single" w:sz="4" w:space="0" w:color="auto"/>
            </w:tcBorders>
            <w:vAlign w:val="center"/>
          </w:tcPr>
          <w:p w14:paraId="6F6F72D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194DAED" w14:textId="77777777" w:rsidR="00D6223E" w:rsidRPr="000D10B4" w:rsidRDefault="00D6223E" w:rsidP="00024B42">
            <w:pPr>
              <w:pStyle w:val="CH-TABLE"/>
            </w:pPr>
          </w:p>
        </w:tc>
      </w:tr>
      <w:tr w:rsidR="00D6223E" w:rsidRPr="000D10B4" w14:paraId="5305EAD1"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F316097"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7453475C" w14:textId="77777777" w:rsidR="00D6223E" w:rsidRDefault="00D6223E" w:rsidP="00024B42">
            <w:pPr>
              <w:pStyle w:val="CH-TABLE"/>
            </w:pPr>
            <w:r w:rsidRPr="00DC54F1">
              <w:rPr>
                <w:rFonts w:hint="eastAsia"/>
              </w:rPr>
              <w:t>MES供应商需详细阐述项目验证文件包(中英双文)，由信达内部团队审核。执行由信达和供应商协同完成；批准由信达内部完成</w:t>
            </w:r>
          </w:p>
        </w:tc>
        <w:tc>
          <w:tcPr>
            <w:tcW w:w="992" w:type="dxa"/>
            <w:tcBorders>
              <w:top w:val="single" w:sz="4" w:space="0" w:color="auto"/>
              <w:left w:val="single" w:sz="4" w:space="0" w:color="auto"/>
              <w:bottom w:val="single" w:sz="4" w:space="0" w:color="auto"/>
              <w:right w:val="single" w:sz="4" w:space="0" w:color="auto"/>
            </w:tcBorders>
            <w:vAlign w:val="center"/>
          </w:tcPr>
          <w:p w14:paraId="39E591B4"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71374D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0763CC4" w14:textId="77777777" w:rsidR="00D6223E" w:rsidRPr="000D10B4" w:rsidRDefault="00D6223E" w:rsidP="00024B42">
            <w:pPr>
              <w:pStyle w:val="CH-TABLE"/>
            </w:pPr>
          </w:p>
        </w:tc>
      </w:tr>
      <w:tr w:rsidR="00D6223E" w:rsidRPr="000D10B4" w14:paraId="3DFB77B7"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250E35EF"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2D37E73E" w14:textId="77777777" w:rsidR="00D6223E" w:rsidRPr="00DC54F1" w:rsidRDefault="00D6223E" w:rsidP="00024B42">
            <w:pPr>
              <w:pStyle w:val="CH-TABLE"/>
            </w:pPr>
            <w:r w:rsidRPr="00DC54F1">
              <w:rPr>
                <w:rFonts w:hint="eastAsia"/>
              </w:rPr>
              <w:t>MES系统备份还原流程</w:t>
            </w:r>
          </w:p>
        </w:tc>
        <w:tc>
          <w:tcPr>
            <w:tcW w:w="992" w:type="dxa"/>
            <w:tcBorders>
              <w:top w:val="single" w:sz="4" w:space="0" w:color="auto"/>
              <w:left w:val="single" w:sz="4" w:space="0" w:color="auto"/>
              <w:bottom w:val="single" w:sz="4" w:space="0" w:color="auto"/>
              <w:right w:val="single" w:sz="4" w:space="0" w:color="auto"/>
            </w:tcBorders>
            <w:vAlign w:val="center"/>
          </w:tcPr>
          <w:p w14:paraId="54AF120F"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B54AFC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AE929F5" w14:textId="77777777" w:rsidR="00D6223E" w:rsidRPr="000D10B4" w:rsidRDefault="00D6223E" w:rsidP="00024B42">
            <w:pPr>
              <w:pStyle w:val="CH-TABLE"/>
            </w:pPr>
          </w:p>
        </w:tc>
      </w:tr>
      <w:tr w:rsidR="00D6223E" w:rsidRPr="000D10B4" w14:paraId="6DF86EAE"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32C8DE8"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0F4CE2BD" w14:textId="77777777" w:rsidR="00D6223E" w:rsidRDefault="00D6223E" w:rsidP="00024B42">
            <w:pPr>
              <w:pStyle w:val="CH-TABLE"/>
            </w:pPr>
            <w:r w:rsidRPr="00DC54F1">
              <w:rPr>
                <w:rFonts w:hint="eastAsia"/>
              </w:rPr>
              <w:t>MES系统用户使用</w:t>
            </w:r>
            <w:r>
              <w:rPr>
                <w:rFonts w:hint="eastAsia"/>
              </w:rPr>
              <w:t>手册</w:t>
            </w:r>
          </w:p>
        </w:tc>
        <w:tc>
          <w:tcPr>
            <w:tcW w:w="992" w:type="dxa"/>
            <w:tcBorders>
              <w:top w:val="single" w:sz="4" w:space="0" w:color="auto"/>
              <w:left w:val="single" w:sz="4" w:space="0" w:color="auto"/>
              <w:bottom w:val="single" w:sz="4" w:space="0" w:color="auto"/>
              <w:right w:val="single" w:sz="4" w:space="0" w:color="auto"/>
            </w:tcBorders>
            <w:vAlign w:val="center"/>
          </w:tcPr>
          <w:p w14:paraId="13A31E0A"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3C43401"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490C0A6A" w14:textId="77777777" w:rsidR="00D6223E" w:rsidRPr="000D10B4" w:rsidRDefault="00D6223E" w:rsidP="00024B42">
            <w:pPr>
              <w:pStyle w:val="CH-TABLE"/>
            </w:pPr>
          </w:p>
        </w:tc>
      </w:tr>
      <w:tr w:rsidR="00D6223E" w:rsidRPr="000D10B4" w14:paraId="78F180CF"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EBAF1CF" w14:textId="77777777" w:rsidR="00D6223E" w:rsidRPr="00733651" w:rsidRDefault="00D6223E" w:rsidP="00297D30">
            <w:pPr>
              <w:pStyle w:val="ListParagraph"/>
              <w:widowControl w:val="0"/>
              <w:numPr>
                <w:ilvl w:val="0"/>
                <w:numId w:val="64"/>
              </w:numPr>
              <w:spacing w:after="0" w:line="240" w:lineRule="auto"/>
              <w:jc w:val="center"/>
              <w:rPr>
                <w:rFonts w:ascii="微软雅黑" w:eastAsia="微软雅黑" w:hAnsi="微软雅黑"/>
              </w:rPr>
            </w:pPr>
          </w:p>
        </w:tc>
        <w:tc>
          <w:tcPr>
            <w:tcW w:w="8505" w:type="dxa"/>
            <w:vAlign w:val="center"/>
          </w:tcPr>
          <w:p w14:paraId="14DB81EC" w14:textId="77777777" w:rsidR="00D6223E" w:rsidRPr="00DC54F1" w:rsidRDefault="00D6223E" w:rsidP="00024B42">
            <w:pPr>
              <w:pStyle w:val="CH-TABLE"/>
            </w:pPr>
            <w:r w:rsidRPr="00DC54F1">
              <w:rPr>
                <w:rFonts w:hint="eastAsia"/>
              </w:rPr>
              <w:t>MES系统</w:t>
            </w:r>
            <w:r>
              <w:rPr>
                <w:rFonts w:hint="eastAsia"/>
              </w:rPr>
              <w:t>用户维护手册</w:t>
            </w:r>
          </w:p>
        </w:tc>
        <w:tc>
          <w:tcPr>
            <w:tcW w:w="992" w:type="dxa"/>
            <w:tcBorders>
              <w:top w:val="single" w:sz="4" w:space="0" w:color="auto"/>
              <w:left w:val="single" w:sz="4" w:space="0" w:color="auto"/>
              <w:bottom w:val="single" w:sz="4" w:space="0" w:color="auto"/>
              <w:right w:val="single" w:sz="4" w:space="0" w:color="auto"/>
            </w:tcBorders>
            <w:vAlign w:val="center"/>
          </w:tcPr>
          <w:p w14:paraId="4413E79E"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AA96AAB"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06E0CE4" w14:textId="77777777" w:rsidR="00D6223E" w:rsidRPr="000D10B4" w:rsidRDefault="00D6223E" w:rsidP="00024B42">
            <w:pPr>
              <w:pStyle w:val="CH-TABLE"/>
            </w:pPr>
          </w:p>
        </w:tc>
      </w:tr>
      <w:tr w:rsidR="00D6223E" w:rsidRPr="000D10B4" w14:paraId="5F312285"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3E77A4F" w14:textId="77777777" w:rsidR="00D6223E" w:rsidRPr="00733651" w:rsidRDefault="00D6223E" w:rsidP="00297D30">
            <w:pPr>
              <w:pStyle w:val="ListParagraph"/>
              <w:widowControl w:val="0"/>
              <w:numPr>
                <w:ilvl w:val="0"/>
                <w:numId w:val="65"/>
              </w:numPr>
              <w:spacing w:after="0" w:line="240" w:lineRule="auto"/>
              <w:jc w:val="center"/>
              <w:rPr>
                <w:rFonts w:ascii="微软雅黑" w:eastAsia="微软雅黑" w:hAnsi="微软雅黑"/>
              </w:rPr>
            </w:pPr>
          </w:p>
        </w:tc>
        <w:tc>
          <w:tcPr>
            <w:tcW w:w="8505" w:type="dxa"/>
            <w:vAlign w:val="center"/>
          </w:tcPr>
          <w:p w14:paraId="424C254E" w14:textId="77777777" w:rsidR="00D6223E" w:rsidRPr="00DC54F1" w:rsidRDefault="00D6223E" w:rsidP="00024B42">
            <w:pPr>
              <w:pStyle w:val="CH-TABLE"/>
            </w:pPr>
            <w:r w:rsidRPr="00DC54F1">
              <w:rPr>
                <w:rFonts w:hint="eastAsia"/>
              </w:rPr>
              <w:t>MES供应商应提供项目的组织构架图，以及项目主要成员简历</w:t>
            </w:r>
            <w:r>
              <w:rPr>
                <w:rFonts w:hint="eastAsia"/>
              </w:rPr>
              <w:t>。</w:t>
            </w:r>
          </w:p>
        </w:tc>
        <w:tc>
          <w:tcPr>
            <w:tcW w:w="992" w:type="dxa"/>
            <w:tcBorders>
              <w:top w:val="single" w:sz="4" w:space="0" w:color="auto"/>
              <w:left w:val="single" w:sz="4" w:space="0" w:color="auto"/>
              <w:bottom w:val="single" w:sz="4" w:space="0" w:color="auto"/>
              <w:right w:val="single" w:sz="4" w:space="0" w:color="auto"/>
            </w:tcBorders>
            <w:vAlign w:val="center"/>
          </w:tcPr>
          <w:p w14:paraId="7E3FFDCB"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77F85A7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0DB47675" w14:textId="77777777" w:rsidR="00D6223E" w:rsidRPr="000D10B4" w:rsidRDefault="00D6223E" w:rsidP="00024B42">
            <w:pPr>
              <w:pStyle w:val="CH-TABLE"/>
            </w:pPr>
          </w:p>
        </w:tc>
      </w:tr>
      <w:tr w:rsidR="00D6223E" w:rsidRPr="000D10B4" w14:paraId="48DF7B23"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B06351C" w14:textId="77777777" w:rsidR="00D6223E" w:rsidRPr="00733651" w:rsidRDefault="00D6223E" w:rsidP="00297D30">
            <w:pPr>
              <w:pStyle w:val="ListParagraph"/>
              <w:widowControl w:val="0"/>
              <w:numPr>
                <w:ilvl w:val="0"/>
                <w:numId w:val="65"/>
              </w:numPr>
              <w:spacing w:after="0" w:line="240" w:lineRule="auto"/>
              <w:jc w:val="center"/>
              <w:rPr>
                <w:rFonts w:ascii="微软雅黑" w:eastAsia="微软雅黑" w:hAnsi="微软雅黑"/>
              </w:rPr>
            </w:pPr>
          </w:p>
        </w:tc>
        <w:tc>
          <w:tcPr>
            <w:tcW w:w="8505" w:type="dxa"/>
            <w:vAlign w:val="center"/>
          </w:tcPr>
          <w:p w14:paraId="3830697C" w14:textId="77777777" w:rsidR="00D6223E" w:rsidRDefault="00D6223E" w:rsidP="00024B42">
            <w:pPr>
              <w:pStyle w:val="CH-TABLE"/>
            </w:pPr>
            <w:r w:rsidRPr="00DC54F1">
              <w:rPr>
                <w:rFonts w:hint="eastAsia"/>
              </w:rPr>
              <w:t>MES供应商应</w:t>
            </w:r>
            <w:r>
              <w:rPr>
                <w:rFonts w:hint="eastAsia"/>
              </w:rPr>
              <w:t>根据要求</w:t>
            </w:r>
            <w:r w:rsidRPr="00DC54F1">
              <w:rPr>
                <w:rFonts w:hint="eastAsia"/>
              </w:rPr>
              <w:t>提供项目</w:t>
            </w:r>
            <w:r>
              <w:rPr>
                <w:rFonts w:hint="eastAsia"/>
              </w:rPr>
              <w:t>分阶段实施</w:t>
            </w:r>
            <w:r w:rsidRPr="00DC54F1">
              <w:rPr>
                <w:rFonts w:hint="eastAsia"/>
              </w:rPr>
              <w:t>计划</w:t>
            </w:r>
            <w:r>
              <w:rPr>
                <w:rFonts w:hint="eastAsia"/>
              </w:rPr>
              <w:t>与执行方案。</w:t>
            </w:r>
          </w:p>
          <w:p w14:paraId="344B8CB2" w14:textId="4AFAD387" w:rsidR="00D6223E" w:rsidRPr="001C68E9" w:rsidRDefault="00D6223E" w:rsidP="00297D30">
            <w:pPr>
              <w:pStyle w:val="CH-TABLE"/>
              <w:numPr>
                <w:ilvl w:val="0"/>
                <w:numId w:val="69"/>
              </w:numPr>
            </w:pPr>
            <w:r w:rsidRPr="001C68E9">
              <w:rPr>
                <w:rFonts w:hint="eastAsia"/>
              </w:rPr>
              <w:t>一阶段项目：</w:t>
            </w:r>
            <w:r w:rsidRPr="001C68E9">
              <w:t>M2</w:t>
            </w:r>
            <w:r w:rsidRPr="001C68E9">
              <w:rPr>
                <w:rFonts w:hint="eastAsia"/>
              </w:rPr>
              <w:t>车间称量系统以及</w:t>
            </w:r>
            <w:r w:rsidR="004B0DAC">
              <w:t>ERP</w:t>
            </w:r>
            <w:r w:rsidRPr="001C68E9">
              <w:rPr>
                <w:rFonts w:hint="eastAsia"/>
              </w:rPr>
              <w:t>对接</w:t>
            </w:r>
          </w:p>
          <w:p w14:paraId="5161498D" w14:textId="77777777" w:rsidR="00D6223E" w:rsidRPr="001C68E9" w:rsidRDefault="00D6223E" w:rsidP="00297D30">
            <w:pPr>
              <w:pStyle w:val="CH-TABLE"/>
              <w:numPr>
                <w:ilvl w:val="0"/>
                <w:numId w:val="69"/>
              </w:numPr>
            </w:pPr>
            <w:r w:rsidRPr="001C68E9">
              <w:rPr>
                <w:rFonts w:hint="eastAsia"/>
              </w:rPr>
              <w:t>二阶段项目：</w:t>
            </w:r>
            <w:r w:rsidRPr="001C68E9">
              <w:t>M2</w:t>
            </w:r>
            <w:r w:rsidRPr="001C68E9">
              <w:rPr>
                <w:rFonts w:hint="eastAsia"/>
              </w:rPr>
              <w:t>原液车间上下游</w:t>
            </w:r>
            <w:r w:rsidRPr="001C68E9">
              <w:t>EBR</w:t>
            </w:r>
            <w:r w:rsidRPr="001C68E9">
              <w:rPr>
                <w:rFonts w:hint="eastAsia"/>
              </w:rPr>
              <w:t>以及其他系统对接</w:t>
            </w:r>
          </w:p>
        </w:tc>
        <w:tc>
          <w:tcPr>
            <w:tcW w:w="992" w:type="dxa"/>
            <w:tcBorders>
              <w:top w:val="single" w:sz="4" w:space="0" w:color="auto"/>
              <w:left w:val="single" w:sz="4" w:space="0" w:color="auto"/>
              <w:bottom w:val="single" w:sz="4" w:space="0" w:color="auto"/>
              <w:right w:val="single" w:sz="4" w:space="0" w:color="auto"/>
            </w:tcBorders>
            <w:vAlign w:val="center"/>
          </w:tcPr>
          <w:p w14:paraId="1C4F8B9A"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32AB6392"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74179C98" w14:textId="77777777" w:rsidR="00D6223E" w:rsidRPr="000D10B4" w:rsidRDefault="00D6223E" w:rsidP="00024B42">
            <w:pPr>
              <w:pStyle w:val="CH-TABLE"/>
            </w:pPr>
          </w:p>
        </w:tc>
      </w:tr>
      <w:tr w:rsidR="00D6223E" w:rsidRPr="000D10B4" w14:paraId="5D92D0BA"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4083DABC" w14:textId="77777777" w:rsidR="00D6223E" w:rsidRPr="00733651" w:rsidRDefault="00D6223E" w:rsidP="00297D30">
            <w:pPr>
              <w:pStyle w:val="ListParagraph"/>
              <w:widowControl w:val="0"/>
              <w:numPr>
                <w:ilvl w:val="0"/>
                <w:numId w:val="65"/>
              </w:numPr>
              <w:spacing w:after="0" w:line="240" w:lineRule="auto"/>
              <w:jc w:val="center"/>
              <w:rPr>
                <w:rFonts w:ascii="微软雅黑" w:eastAsia="微软雅黑" w:hAnsi="微软雅黑"/>
              </w:rPr>
            </w:pPr>
          </w:p>
        </w:tc>
        <w:tc>
          <w:tcPr>
            <w:tcW w:w="8505" w:type="dxa"/>
            <w:vAlign w:val="center"/>
          </w:tcPr>
          <w:p w14:paraId="1D6B4327" w14:textId="77777777" w:rsidR="00D6223E" w:rsidRPr="00F2715B" w:rsidRDefault="00D6223E" w:rsidP="00024B42">
            <w:pPr>
              <w:pStyle w:val="CH-TABLE"/>
            </w:pPr>
            <w:r w:rsidRPr="00F2715B">
              <w:rPr>
                <w:rFonts w:hint="eastAsia"/>
              </w:rPr>
              <w:t>M</w:t>
            </w:r>
            <w:r w:rsidRPr="00F2715B">
              <w:t>ES</w:t>
            </w:r>
            <w:r w:rsidRPr="00F2715B">
              <w:rPr>
                <w:rFonts w:hint="eastAsia"/>
              </w:rPr>
              <w:t>供应商应免费对维护人员及系统操作人员进行培训，要求：</w:t>
            </w:r>
          </w:p>
          <w:p w14:paraId="36FBF560" w14:textId="77777777" w:rsidR="00D6223E" w:rsidRPr="00F2715B" w:rsidRDefault="00D6223E" w:rsidP="00297D30">
            <w:pPr>
              <w:pStyle w:val="CH-TABLE"/>
              <w:numPr>
                <w:ilvl w:val="0"/>
                <w:numId w:val="70"/>
              </w:numPr>
            </w:pPr>
            <w:r w:rsidRPr="00F2715B">
              <w:rPr>
                <w:rFonts w:hint="eastAsia"/>
              </w:rPr>
              <w:t>提供必要的培训计划</w:t>
            </w:r>
          </w:p>
          <w:p w14:paraId="7B014547" w14:textId="77777777" w:rsidR="00D6223E" w:rsidRPr="00F2715B" w:rsidRDefault="00D6223E" w:rsidP="00297D30">
            <w:pPr>
              <w:pStyle w:val="CH-TABLE"/>
              <w:numPr>
                <w:ilvl w:val="0"/>
                <w:numId w:val="70"/>
              </w:numPr>
            </w:pPr>
            <w:r w:rsidRPr="00F2715B">
              <w:rPr>
                <w:rFonts w:hint="eastAsia"/>
              </w:rPr>
              <w:t>提供培训教材</w:t>
            </w:r>
          </w:p>
          <w:p w14:paraId="7ACBBA16" w14:textId="77777777" w:rsidR="00D6223E" w:rsidRPr="00F2715B" w:rsidRDefault="00D6223E" w:rsidP="00297D30">
            <w:pPr>
              <w:pStyle w:val="CH-TABLE"/>
              <w:numPr>
                <w:ilvl w:val="0"/>
                <w:numId w:val="70"/>
              </w:numPr>
            </w:pPr>
            <w:r w:rsidRPr="00F2715B">
              <w:rPr>
                <w:rFonts w:hint="eastAsia"/>
              </w:rPr>
              <w:lastRenderedPageBreak/>
              <w:t>提供相关培训内容的考试</w:t>
            </w:r>
          </w:p>
          <w:p w14:paraId="74AEE396" w14:textId="77777777" w:rsidR="00D6223E" w:rsidRPr="00F2715B" w:rsidRDefault="00D6223E" w:rsidP="00297D30">
            <w:pPr>
              <w:pStyle w:val="CH-TABLE"/>
              <w:numPr>
                <w:ilvl w:val="0"/>
                <w:numId w:val="70"/>
              </w:numPr>
            </w:pPr>
            <w:r w:rsidRPr="00F2715B">
              <w:rPr>
                <w:rFonts w:hint="eastAsia"/>
              </w:rPr>
              <w:t>培训内容包含必须要的操作终端培训、系统维护培训、以及软件配置与修改</w:t>
            </w:r>
          </w:p>
          <w:p w14:paraId="745DEC99" w14:textId="77777777" w:rsidR="00D6223E" w:rsidRPr="005F05C2" w:rsidRDefault="00D6223E" w:rsidP="00297D30">
            <w:pPr>
              <w:pStyle w:val="CH-TABLE"/>
              <w:numPr>
                <w:ilvl w:val="0"/>
                <w:numId w:val="70"/>
              </w:numPr>
            </w:pPr>
            <w:r w:rsidRPr="00F2715B">
              <w:rPr>
                <w:rFonts w:hint="eastAsia"/>
              </w:rPr>
              <w:t>培训对象应至少包含相关的操作人员，工艺人员，以及系统维护工程师</w:t>
            </w:r>
          </w:p>
          <w:p w14:paraId="524A9434" w14:textId="77777777" w:rsidR="00D6223E" w:rsidRPr="00DC54F1" w:rsidRDefault="00D6223E" w:rsidP="00297D30">
            <w:pPr>
              <w:pStyle w:val="CH-TABLE"/>
              <w:numPr>
                <w:ilvl w:val="0"/>
                <w:numId w:val="70"/>
              </w:numPr>
            </w:pPr>
            <w:r w:rsidRPr="00F2715B">
              <w:rPr>
                <w:rFonts w:hint="eastAsia"/>
              </w:rPr>
              <w:t>每个阶段项目培训至少包含</w:t>
            </w:r>
            <w:r w:rsidRPr="00F2715B">
              <w:t>2</w:t>
            </w:r>
            <w:r w:rsidRPr="00F2715B">
              <w:rPr>
                <w:rFonts w:hint="eastAsia"/>
              </w:rPr>
              <w:t>次，每次不少于</w:t>
            </w:r>
            <w:r w:rsidRPr="00F2715B">
              <w:t>3</w:t>
            </w:r>
            <w:r w:rsidRPr="00F2715B">
              <w:rPr>
                <w:rFonts w:hint="eastAsia"/>
              </w:rPr>
              <w:t>天</w:t>
            </w:r>
          </w:p>
        </w:tc>
        <w:tc>
          <w:tcPr>
            <w:tcW w:w="992" w:type="dxa"/>
            <w:tcBorders>
              <w:top w:val="single" w:sz="4" w:space="0" w:color="auto"/>
              <w:left w:val="single" w:sz="4" w:space="0" w:color="auto"/>
              <w:bottom w:val="single" w:sz="4" w:space="0" w:color="auto"/>
              <w:right w:val="single" w:sz="4" w:space="0" w:color="auto"/>
            </w:tcBorders>
            <w:vAlign w:val="center"/>
          </w:tcPr>
          <w:p w14:paraId="12247B04" w14:textId="77777777" w:rsidR="00D6223E" w:rsidRDefault="00D6223E" w:rsidP="00024B42">
            <w:pPr>
              <w:pStyle w:val="CH-TABLE"/>
            </w:pPr>
            <w:r w:rsidRPr="00DC54F1">
              <w:rPr>
                <w:rFonts w:hint="eastAsia"/>
              </w:rPr>
              <w:lastRenderedPageBreak/>
              <w:t>M</w:t>
            </w:r>
          </w:p>
        </w:tc>
        <w:tc>
          <w:tcPr>
            <w:tcW w:w="1134" w:type="dxa"/>
            <w:tcBorders>
              <w:top w:val="single" w:sz="4" w:space="0" w:color="auto"/>
              <w:left w:val="single" w:sz="4" w:space="0" w:color="auto"/>
              <w:bottom w:val="single" w:sz="4" w:space="0" w:color="auto"/>
              <w:right w:val="single" w:sz="4" w:space="0" w:color="auto"/>
            </w:tcBorders>
            <w:vAlign w:val="center"/>
          </w:tcPr>
          <w:p w14:paraId="1C90000D"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5B5EC405" w14:textId="77777777" w:rsidR="00D6223E" w:rsidRPr="000D10B4" w:rsidRDefault="00D6223E" w:rsidP="00024B42">
            <w:pPr>
              <w:pStyle w:val="CH-TABLE"/>
            </w:pPr>
          </w:p>
        </w:tc>
      </w:tr>
      <w:tr w:rsidR="00D6223E" w:rsidRPr="000D10B4" w14:paraId="54CE0D8C"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645E5266" w14:textId="77777777" w:rsidR="00D6223E" w:rsidRPr="00733651" w:rsidRDefault="00D6223E" w:rsidP="00297D30">
            <w:pPr>
              <w:pStyle w:val="ListParagraph"/>
              <w:widowControl w:val="0"/>
              <w:numPr>
                <w:ilvl w:val="0"/>
                <w:numId w:val="65"/>
              </w:numPr>
              <w:spacing w:after="0" w:line="240" w:lineRule="auto"/>
              <w:jc w:val="center"/>
              <w:rPr>
                <w:rFonts w:ascii="微软雅黑" w:eastAsia="微软雅黑" w:hAnsi="微软雅黑"/>
              </w:rPr>
            </w:pPr>
          </w:p>
        </w:tc>
        <w:tc>
          <w:tcPr>
            <w:tcW w:w="8505" w:type="dxa"/>
            <w:vAlign w:val="center"/>
          </w:tcPr>
          <w:p w14:paraId="118C034D" w14:textId="77777777" w:rsidR="00D6223E" w:rsidRPr="00F47AED" w:rsidRDefault="00D6223E" w:rsidP="00024B42">
            <w:pPr>
              <w:pStyle w:val="CH-TABLE"/>
            </w:pPr>
            <w:r w:rsidRPr="00F47AED">
              <w:rPr>
                <w:rFonts w:hint="eastAsia"/>
              </w:rPr>
              <w:t>MES 供货商必须提供在系统上线之后的整体质保。质量保证期至少为2</w:t>
            </w:r>
            <w:r w:rsidRPr="00F47AED">
              <w:t>4</w:t>
            </w:r>
            <w:r w:rsidRPr="00F47AED">
              <w:rPr>
                <w:rFonts w:hint="eastAsia"/>
              </w:rPr>
              <w:t>个月，保障范围包含并不限于：</w:t>
            </w:r>
          </w:p>
          <w:p w14:paraId="43675832" w14:textId="77777777" w:rsidR="00D6223E" w:rsidRPr="00F2715B" w:rsidRDefault="00D6223E" w:rsidP="00297D30">
            <w:pPr>
              <w:pStyle w:val="CH-TABLE"/>
              <w:numPr>
                <w:ilvl w:val="0"/>
                <w:numId w:val="70"/>
              </w:numPr>
            </w:pPr>
            <w:r w:rsidRPr="00F2715B">
              <w:rPr>
                <w:rFonts w:hint="eastAsia"/>
              </w:rPr>
              <w:t>系统故障</w:t>
            </w:r>
          </w:p>
          <w:p w14:paraId="6EAF4AFB" w14:textId="77777777" w:rsidR="00D6223E" w:rsidRPr="00F2715B" w:rsidRDefault="00D6223E" w:rsidP="00297D30">
            <w:pPr>
              <w:pStyle w:val="CH-TABLE"/>
              <w:numPr>
                <w:ilvl w:val="0"/>
                <w:numId w:val="70"/>
              </w:numPr>
            </w:pPr>
            <w:r w:rsidRPr="00F2715B">
              <w:rPr>
                <w:rFonts w:hint="eastAsia"/>
              </w:rPr>
              <w:t>软件缺陷</w:t>
            </w:r>
          </w:p>
          <w:p w14:paraId="55DC70B3" w14:textId="77777777" w:rsidR="00D6223E" w:rsidRPr="00F2715B" w:rsidRDefault="00D6223E" w:rsidP="00297D30">
            <w:pPr>
              <w:pStyle w:val="CH-TABLE"/>
              <w:numPr>
                <w:ilvl w:val="0"/>
                <w:numId w:val="70"/>
              </w:numPr>
            </w:pPr>
            <w:r w:rsidRPr="00F2715B">
              <w:rPr>
                <w:rFonts w:hint="eastAsia"/>
              </w:rPr>
              <w:t>数据损坏或丢失</w:t>
            </w:r>
          </w:p>
          <w:p w14:paraId="04DC6410" w14:textId="77777777" w:rsidR="00D6223E" w:rsidRPr="00F2715B" w:rsidRDefault="00D6223E" w:rsidP="00297D30">
            <w:pPr>
              <w:pStyle w:val="CH-TABLE"/>
              <w:numPr>
                <w:ilvl w:val="0"/>
                <w:numId w:val="70"/>
              </w:numPr>
            </w:pPr>
            <w:r w:rsidRPr="00F2715B">
              <w:rPr>
                <w:rFonts w:hint="eastAsia"/>
              </w:rPr>
              <w:t>数据完整性不规范而导致的修补与改进</w:t>
            </w:r>
          </w:p>
          <w:p w14:paraId="15F775E8" w14:textId="77777777" w:rsidR="00D6223E" w:rsidRPr="001C68E9" w:rsidRDefault="00D6223E" w:rsidP="00297D30">
            <w:pPr>
              <w:pStyle w:val="CH-TABLE"/>
              <w:numPr>
                <w:ilvl w:val="0"/>
                <w:numId w:val="70"/>
              </w:numPr>
              <w:rPr>
                <w:szCs w:val="24"/>
              </w:rPr>
            </w:pPr>
            <w:r w:rsidRPr="00F2715B">
              <w:rPr>
                <w:rFonts w:hint="eastAsia"/>
              </w:rPr>
              <w:t>软件授权丢失或故障</w:t>
            </w:r>
          </w:p>
        </w:tc>
        <w:tc>
          <w:tcPr>
            <w:tcW w:w="992" w:type="dxa"/>
            <w:tcBorders>
              <w:top w:val="single" w:sz="4" w:space="0" w:color="auto"/>
              <w:left w:val="single" w:sz="4" w:space="0" w:color="auto"/>
              <w:bottom w:val="single" w:sz="4" w:space="0" w:color="auto"/>
              <w:right w:val="single" w:sz="4" w:space="0" w:color="auto"/>
            </w:tcBorders>
            <w:vAlign w:val="center"/>
          </w:tcPr>
          <w:p w14:paraId="517312AE"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46A08F6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18AA355E" w14:textId="77777777" w:rsidR="00D6223E" w:rsidRPr="000D10B4" w:rsidRDefault="00D6223E" w:rsidP="00712E72">
            <w:pPr>
              <w:rPr>
                <w:rFonts w:ascii="微软雅黑" w:eastAsia="微软雅黑" w:hAnsi="微软雅黑"/>
              </w:rPr>
            </w:pPr>
          </w:p>
        </w:tc>
      </w:tr>
      <w:tr w:rsidR="00D6223E" w:rsidRPr="000D10B4" w14:paraId="3BD56D7B"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7FEA88C0" w14:textId="77777777" w:rsidR="00D6223E" w:rsidRPr="00733651" w:rsidRDefault="00D6223E" w:rsidP="00297D30">
            <w:pPr>
              <w:pStyle w:val="ListParagraph"/>
              <w:widowControl w:val="0"/>
              <w:numPr>
                <w:ilvl w:val="0"/>
                <w:numId w:val="65"/>
              </w:numPr>
              <w:spacing w:after="0" w:line="240" w:lineRule="auto"/>
              <w:jc w:val="center"/>
              <w:rPr>
                <w:rFonts w:ascii="微软雅黑" w:eastAsia="微软雅黑" w:hAnsi="微软雅黑"/>
              </w:rPr>
            </w:pPr>
          </w:p>
        </w:tc>
        <w:tc>
          <w:tcPr>
            <w:tcW w:w="8505" w:type="dxa"/>
            <w:vAlign w:val="center"/>
          </w:tcPr>
          <w:p w14:paraId="638D263C" w14:textId="77777777" w:rsidR="00D6223E" w:rsidRPr="00DC54F1" w:rsidRDefault="00D6223E" w:rsidP="00024B42">
            <w:pPr>
              <w:pStyle w:val="CH-TABLE"/>
            </w:pPr>
            <w:r w:rsidRPr="00DC54F1">
              <w:rPr>
                <w:rFonts w:hint="eastAsia"/>
              </w:rPr>
              <w:t>MES 供货商必须提供必要的售后服务，包含</w:t>
            </w:r>
            <w:r>
              <w:rPr>
                <w:rFonts w:hint="eastAsia"/>
              </w:rPr>
              <w:t>并不限于</w:t>
            </w:r>
            <w:r w:rsidRPr="00DC54F1">
              <w:rPr>
                <w:rFonts w:hint="eastAsia"/>
              </w:rPr>
              <w:t>：</w:t>
            </w:r>
          </w:p>
          <w:p w14:paraId="3900A8A2" w14:textId="77777777" w:rsidR="00D6223E" w:rsidRPr="007D61C9" w:rsidRDefault="00D6223E" w:rsidP="00297D30">
            <w:pPr>
              <w:pStyle w:val="CH-TABLE"/>
              <w:numPr>
                <w:ilvl w:val="0"/>
                <w:numId w:val="71"/>
              </w:numPr>
            </w:pPr>
            <w:r w:rsidRPr="007D61C9">
              <w:rPr>
                <w:rFonts w:hint="eastAsia"/>
              </w:rPr>
              <w:t>软件升级</w:t>
            </w:r>
            <w:r w:rsidRPr="007D61C9">
              <w:t>/</w:t>
            </w:r>
            <w:r w:rsidRPr="007D61C9">
              <w:rPr>
                <w:rFonts w:hint="eastAsia"/>
              </w:rPr>
              <w:t>修补程序</w:t>
            </w:r>
            <w:r w:rsidRPr="007D61C9">
              <w:t>,</w:t>
            </w:r>
            <w:r w:rsidRPr="007D61C9">
              <w:rPr>
                <w:rFonts w:hint="eastAsia"/>
              </w:rPr>
              <w:t>可解决关键问题</w:t>
            </w:r>
          </w:p>
          <w:p w14:paraId="69522AB6" w14:textId="77777777" w:rsidR="00D6223E" w:rsidRPr="007D61C9" w:rsidRDefault="00D6223E" w:rsidP="00297D30">
            <w:pPr>
              <w:pStyle w:val="CH-TABLE"/>
              <w:numPr>
                <w:ilvl w:val="0"/>
                <w:numId w:val="71"/>
              </w:numPr>
            </w:pPr>
            <w:r w:rsidRPr="007D61C9">
              <w:rPr>
                <w:rFonts w:hint="eastAsia"/>
              </w:rPr>
              <w:t>用于故障排除服务和操作员支持的远程连接</w:t>
            </w:r>
          </w:p>
          <w:p w14:paraId="103D7C7C" w14:textId="77777777" w:rsidR="00D6223E" w:rsidRPr="007D61C9" w:rsidRDefault="00D6223E" w:rsidP="00297D30">
            <w:pPr>
              <w:pStyle w:val="CH-TABLE"/>
              <w:numPr>
                <w:ilvl w:val="0"/>
                <w:numId w:val="71"/>
              </w:numPr>
            </w:pPr>
            <w:r w:rsidRPr="007D61C9">
              <w:rPr>
                <w:rFonts w:hint="eastAsia"/>
              </w:rPr>
              <w:t>本地中文支持</w:t>
            </w:r>
          </w:p>
          <w:p w14:paraId="21DD57E6" w14:textId="77777777" w:rsidR="00D6223E" w:rsidRDefault="00D6223E" w:rsidP="00297D30">
            <w:pPr>
              <w:pStyle w:val="CH-TABLE"/>
              <w:numPr>
                <w:ilvl w:val="0"/>
                <w:numId w:val="71"/>
              </w:numPr>
            </w:pPr>
            <w:r w:rsidRPr="007D61C9">
              <w:t>24</w:t>
            </w:r>
            <w:r w:rsidRPr="007D61C9">
              <w:rPr>
                <w:rFonts w:hint="eastAsia"/>
              </w:rPr>
              <w:t>小时回电保证</w:t>
            </w:r>
          </w:p>
          <w:p w14:paraId="4381C488" w14:textId="77777777" w:rsidR="00D6223E" w:rsidRDefault="00D6223E" w:rsidP="00297D30">
            <w:pPr>
              <w:pStyle w:val="CH-TABLE"/>
              <w:numPr>
                <w:ilvl w:val="0"/>
                <w:numId w:val="71"/>
              </w:numPr>
            </w:pPr>
            <w:r>
              <w:rPr>
                <w:rFonts w:hint="eastAsia"/>
              </w:rPr>
              <w:t>定期回访与系统健康检查</w:t>
            </w:r>
          </w:p>
          <w:p w14:paraId="645D752A" w14:textId="77777777" w:rsidR="00D6223E" w:rsidRDefault="00D6223E" w:rsidP="00297D30">
            <w:pPr>
              <w:pStyle w:val="CH-TABLE"/>
              <w:numPr>
                <w:ilvl w:val="0"/>
                <w:numId w:val="71"/>
              </w:numPr>
            </w:pPr>
            <w:r>
              <w:rPr>
                <w:rFonts w:hint="eastAsia"/>
              </w:rPr>
              <w:t>数据导入支持</w:t>
            </w:r>
          </w:p>
          <w:p w14:paraId="7064AB57" w14:textId="77777777" w:rsidR="00D6223E" w:rsidRDefault="00D6223E" w:rsidP="00297D30">
            <w:pPr>
              <w:pStyle w:val="CH-TABLE"/>
              <w:numPr>
                <w:ilvl w:val="0"/>
                <w:numId w:val="71"/>
              </w:numPr>
            </w:pPr>
            <w:r>
              <w:rPr>
                <w:rFonts w:hint="eastAsia"/>
              </w:rPr>
              <w:t>验证支持</w:t>
            </w:r>
          </w:p>
          <w:p w14:paraId="610E15B3" w14:textId="77777777" w:rsidR="00D6223E" w:rsidRDefault="00D6223E" w:rsidP="00297D30">
            <w:pPr>
              <w:pStyle w:val="CH-TABLE"/>
              <w:numPr>
                <w:ilvl w:val="0"/>
                <w:numId w:val="71"/>
              </w:numPr>
            </w:pPr>
            <w:r>
              <w:rPr>
                <w:rFonts w:hint="eastAsia"/>
              </w:rPr>
              <w:t>审计支持</w:t>
            </w:r>
          </w:p>
          <w:p w14:paraId="74635FD9" w14:textId="77777777" w:rsidR="00D6223E" w:rsidRDefault="00D6223E" w:rsidP="00297D30">
            <w:pPr>
              <w:pStyle w:val="CH-TABLE"/>
              <w:numPr>
                <w:ilvl w:val="0"/>
                <w:numId w:val="71"/>
              </w:numPr>
            </w:pPr>
            <w:r>
              <w:rPr>
                <w:rFonts w:hint="eastAsia"/>
              </w:rPr>
              <w:t>用户文件编制支持</w:t>
            </w:r>
          </w:p>
          <w:p w14:paraId="2360F049" w14:textId="77777777" w:rsidR="00D6223E" w:rsidRPr="001C68E9" w:rsidRDefault="00D6223E" w:rsidP="00297D30">
            <w:pPr>
              <w:pStyle w:val="CH-TABLE"/>
              <w:numPr>
                <w:ilvl w:val="0"/>
                <w:numId w:val="71"/>
              </w:numPr>
            </w:pPr>
            <w:r>
              <w:rPr>
                <w:rFonts w:hint="eastAsia"/>
              </w:rPr>
              <w:lastRenderedPageBreak/>
              <w:t>偏差调查以及定期回顾支持</w:t>
            </w:r>
          </w:p>
        </w:tc>
        <w:tc>
          <w:tcPr>
            <w:tcW w:w="992" w:type="dxa"/>
            <w:tcBorders>
              <w:top w:val="single" w:sz="4" w:space="0" w:color="auto"/>
              <w:left w:val="single" w:sz="4" w:space="0" w:color="auto"/>
              <w:bottom w:val="single" w:sz="4" w:space="0" w:color="auto"/>
              <w:right w:val="single" w:sz="4" w:space="0" w:color="auto"/>
            </w:tcBorders>
            <w:vAlign w:val="center"/>
          </w:tcPr>
          <w:p w14:paraId="58EEDC16" w14:textId="77777777" w:rsidR="00D6223E" w:rsidRDefault="00D6223E" w:rsidP="00024B42">
            <w:pPr>
              <w:pStyle w:val="CH-TABLE"/>
            </w:pPr>
            <w:r w:rsidRPr="00DC54F1">
              <w:rPr>
                <w:rFonts w:hint="eastAsia"/>
              </w:rPr>
              <w:lastRenderedPageBreak/>
              <w:t>M</w:t>
            </w:r>
          </w:p>
        </w:tc>
        <w:tc>
          <w:tcPr>
            <w:tcW w:w="1134" w:type="dxa"/>
            <w:tcBorders>
              <w:top w:val="single" w:sz="4" w:space="0" w:color="auto"/>
              <w:left w:val="single" w:sz="4" w:space="0" w:color="auto"/>
              <w:bottom w:val="single" w:sz="4" w:space="0" w:color="auto"/>
              <w:right w:val="single" w:sz="4" w:space="0" w:color="auto"/>
            </w:tcBorders>
            <w:vAlign w:val="center"/>
          </w:tcPr>
          <w:p w14:paraId="5E7E2157"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27D1EF48" w14:textId="77777777" w:rsidR="00D6223E" w:rsidRPr="000D10B4" w:rsidRDefault="00D6223E" w:rsidP="00024B42">
            <w:pPr>
              <w:pStyle w:val="CH-TABLE"/>
            </w:pPr>
          </w:p>
        </w:tc>
      </w:tr>
      <w:tr w:rsidR="00D6223E" w:rsidRPr="000D10B4" w14:paraId="59D0ED6C"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5D5D6BD" w14:textId="77777777" w:rsidR="00D6223E" w:rsidRPr="00733651" w:rsidRDefault="00D6223E" w:rsidP="00297D30">
            <w:pPr>
              <w:pStyle w:val="ListParagraph"/>
              <w:widowControl w:val="0"/>
              <w:numPr>
                <w:ilvl w:val="0"/>
                <w:numId w:val="65"/>
              </w:numPr>
              <w:spacing w:after="0" w:line="240" w:lineRule="auto"/>
              <w:jc w:val="center"/>
              <w:rPr>
                <w:rFonts w:ascii="微软雅黑" w:eastAsia="微软雅黑" w:hAnsi="微软雅黑"/>
              </w:rPr>
            </w:pPr>
          </w:p>
        </w:tc>
        <w:tc>
          <w:tcPr>
            <w:tcW w:w="8505" w:type="dxa"/>
            <w:vAlign w:val="center"/>
          </w:tcPr>
          <w:p w14:paraId="779BB5F9" w14:textId="77777777" w:rsidR="00D6223E" w:rsidRPr="00DC54F1" w:rsidRDefault="00D6223E" w:rsidP="00024B42">
            <w:pPr>
              <w:pStyle w:val="CH-TABLE"/>
            </w:pPr>
            <w:r w:rsidRPr="00DC54F1">
              <w:rPr>
                <w:rFonts w:hint="eastAsia"/>
              </w:rPr>
              <w:t>关于软件定制化服务，MES供货商应在合同前对用户需求做出必要的业务评估，任何</w:t>
            </w:r>
            <w:r>
              <w:rPr>
                <w:rFonts w:hint="eastAsia"/>
              </w:rPr>
              <w:t>额外的</w:t>
            </w:r>
            <w:r w:rsidRPr="00DC54F1">
              <w:rPr>
                <w:rFonts w:hint="eastAsia"/>
              </w:rPr>
              <w:t>软件定制化方案提供额外单独报价。</w:t>
            </w:r>
          </w:p>
        </w:tc>
        <w:tc>
          <w:tcPr>
            <w:tcW w:w="992" w:type="dxa"/>
            <w:tcBorders>
              <w:top w:val="single" w:sz="4" w:space="0" w:color="auto"/>
              <w:left w:val="single" w:sz="4" w:space="0" w:color="auto"/>
              <w:bottom w:val="single" w:sz="4" w:space="0" w:color="auto"/>
              <w:right w:val="single" w:sz="4" w:space="0" w:color="auto"/>
            </w:tcBorders>
            <w:vAlign w:val="center"/>
          </w:tcPr>
          <w:p w14:paraId="2BA0FCD5"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5A103618"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AF811D5" w14:textId="77777777" w:rsidR="00D6223E" w:rsidRPr="000D10B4" w:rsidRDefault="00D6223E" w:rsidP="00712E72">
            <w:pPr>
              <w:rPr>
                <w:rFonts w:ascii="微软雅黑" w:eastAsia="微软雅黑" w:hAnsi="微软雅黑"/>
              </w:rPr>
            </w:pPr>
          </w:p>
        </w:tc>
      </w:tr>
      <w:tr w:rsidR="00D6223E" w:rsidRPr="000D10B4" w14:paraId="67F025D4"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3F31284B" w14:textId="77777777" w:rsidR="00D6223E" w:rsidRPr="00733651" w:rsidRDefault="00D6223E" w:rsidP="00297D30">
            <w:pPr>
              <w:pStyle w:val="ListParagraph"/>
              <w:widowControl w:val="0"/>
              <w:numPr>
                <w:ilvl w:val="0"/>
                <w:numId w:val="65"/>
              </w:numPr>
              <w:spacing w:after="0" w:line="240" w:lineRule="auto"/>
              <w:jc w:val="center"/>
              <w:rPr>
                <w:rFonts w:ascii="微软雅黑" w:eastAsia="微软雅黑" w:hAnsi="微软雅黑"/>
              </w:rPr>
            </w:pPr>
          </w:p>
        </w:tc>
        <w:tc>
          <w:tcPr>
            <w:tcW w:w="8505" w:type="dxa"/>
            <w:vAlign w:val="center"/>
          </w:tcPr>
          <w:p w14:paraId="5BE399D7" w14:textId="77777777" w:rsidR="00D6223E" w:rsidRPr="00DC54F1" w:rsidRDefault="00D6223E" w:rsidP="00024B42">
            <w:pPr>
              <w:pStyle w:val="CH-TABLE"/>
            </w:pPr>
            <w:r w:rsidRPr="00DC54F1">
              <w:rPr>
                <w:rFonts w:hint="eastAsia"/>
              </w:rPr>
              <w:t>MES供应商应存在全球办公室。若由于MES本地办公室实施水平产生的问题，由MES供应商卖方负责，买方不承担费用。</w:t>
            </w:r>
          </w:p>
        </w:tc>
        <w:tc>
          <w:tcPr>
            <w:tcW w:w="992" w:type="dxa"/>
            <w:tcBorders>
              <w:top w:val="single" w:sz="4" w:space="0" w:color="auto"/>
              <w:left w:val="single" w:sz="4" w:space="0" w:color="auto"/>
              <w:bottom w:val="single" w:sz="4" w:space="0" w:color="auto"/>
              <w:right w:val="single" w:sz="4" w:space="0" w:color="auto"/>
            </w:tcBorders>
            <w:vAlign w:val="center"/>
          </w:tcPr>
          <w:p w14:paraId="4591A9B8"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028BECE"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362C98D6" w14:textId="77777777" w:rsidR="00D6223E" w:rsidRPr="000D10B4" w:rsidRDefault="00D6223E" w:rsidP="00024B42">
            <w:pPr>
              <w:pStyle w:val="CH-TABLE"/>
            </w:pPr>
          </w:p>
        </w:tc>
      </w:tr>
      <w:tr w:rsidR="00D6223E" w:rsidRPr="000D10B4" w14:paraId="1F2A40E7" w14:textId="77777777" w:rsidTr="00F2715B">
        <w:trPr>
          <w:trHeight w:val="567"/>
          <w:jc w:val="center"/>
        </w:trPr>
        <w:tc>
          <w:tcPr>
            <w:tcW w:w="1101" w:type="dxa"/>
            <w:tcBorders>
              <w:top w:val="single" w:sz="4" w:space="0" w:color="auto"/>
              <w:left w:val="single" w:sz="4" w:space="0" w:color="auto"/>
              <w:bottom w:val="single" w:sz="4" w:space="0" w:color="auto"/>
              <w:right w:val="single" w:sz="4" w:space="0" w:color="auto"/>
            </w:tcBorders>
            <w:vAlign w:val="center"/>
          </w:tcPr>
          <w:p w14:paraId="02E82750" w14:textId="77777777" w:rsidR="00D6223E" w:rsidRPr="00733651" w:rsidRDefault="00D6223E" w:rsidP="00297D30">
            <w:pPr>
              <w:pStyle w:val="ListParagraph"/>
              <w:widowControl w:val="0"/>
              <w:numPr>
                <w:ilvl w:val="0"/>
                <w:numId w:val="65"/>
              </w:numPr>
              <w:spacing w:after="0" w:line="240" w:lineRule="auto"/>
              <w:jc w:val="center"/>
              <w:rPr>
                <w:rFonts w:ascii="微软雅黑" w:eastAsia="微软雅黑" w:hAnsi="微软雅黑"/>
              </w:rPr>
            </w:pPr>
          </w:p>
        </w:tc>
        <w:tc>
          <w:tcPr>
            <w:tcW w:w="8505" w:type="dxa"/>
            <w:vAlign w:val="center"/>
          </w:tcPr>
          <w:p w14:paraId="1F38CDC1" w14:textId="77777777" w:rsidR="00D6223E" w:rsidRPr="00DC54F1" w:rsidRDefault="00D6223E" w:rsidP="00024B42">
            <w:pPr>
              <w:pStyle w:val="CH-TABLE"/>
            </w:pPr>
            <w:r w:rsidRPr="00DC54F1">
              <w:rPr>
                <w:rFonts w:hint="eastAsia"/>
              </w:rPr>
              <w:t>如果按照所应用的标准和规范，验收测试结果不合格，MES供应商卖方工程师需留在现场继续调试，MES供应商卖方要采取措施尽快调试合格。过程中产生的费用、直接和间接损失由MES供应商卖方承担。</w:t>
            </w:r>
          </w:p>
        </w:tc>
        <w:tc>
          <w:tcPr>
            <w:tcW w:w="992" w:type="dxa"/>
            <w:tcBorders>
              <w:top w:val="single" w:sz="4" w:space="0" w:color="auto"/>
              <w:left w:val="single" w:sz="4" w:space="0" w:color="auto"/>
              <w:bottom w:val="single" w:sz="4" w:space="0" w:color="auto"/>
              <w:right w:val="single" w:sz="4" w:space="0" w:color="auto"/>
            </w:tcBorders>
            <w:vAlign w:val="center"/>
          </w:tcPr>
          <w:p w14:paraId="613A269A" w14:textId="77777777" w:rsidR="00D6223E" w:rsidRDefault="00D6223E" w:rsidP="00024B42">
            <w:pPr>
              <w:pStyle w:val="CH-TABLE"/>
            </w:pPr>
            <w:r w:rsidRPr="00DC54F1">
              <w:rPr>
                <w:rFonts w:hint="eastAsia"/>
              </w:rPr>
              <w:t>M</w:t>
            </w:r>
          </w:p>
        </w:tc>
        <w:tc>
          <w:tcPr>
            <w:tcW w:w="1134" w:type="dxa"/>
            <w:tcBorders>
              <w:top w:val="single" w:sz="4" w:space="0" w:color="auto"/>
              <w:left w:val="single" w:sz="4" w:space="0" w:color="auto"/>
              <w:bottom w:val="single" w:sz="4" w:space="0" w:color="auto"/>
              <w:right w:val="single" w:sz="4" w:space="0" w:color="auto"/>
            </w:tcBorders>
            <w:vAlign w:val="center"/>
          </w:tcPr>
          <w:p w14:paraId="0EE7C95A" w14:textId="77777777" w:rsidR="00D6223E" w:rsidRDefault="00D6223E" w:rsidP="00024B42">
            <w:pPr>
              <w:pStyle w:val="CH-TABLE"/>
            </w:pPr>
            <w:r>
              <w:rPr>
                <w:rFonts w:hint="eastAsia"/>
              </w:rPr>
              <w:t>满足</w:t>
            </w:r>
          </w:p>
        </w:tc>
        <w:tc>
          <w:tcPr>
            <w:tcW w:w="3056" w:type="dxa"/>
            <w:tcBorders>
              <w:top w:val="single" w:sz="4" w:space="0" w:color="auto"/>
              <w:left w:val="single" w:sz="4" w:space="0" w:color="auto"/>
              <w:bottom w:val="single" w:sz="4" w:space="0" w:color="auto"/>
              <w:right w:val="single" w:sz="4" w:space="0" w:color="auto"/>
            </w:tcBorders>
            <w:vAlign w:val="center"/>
          </w:tcPr>
          <w:p w14:paraId="6D242848" w14:textId="77777777" w:rsidR="00D6223E" w:rsidRPr="000D10B4" w:rsidRDefault="00D6223E" w:rsidP="00024B42">
            <w:pPr>
              <w:pStyle w:val="CH-TABLE"/>
            </w:pPr>
          </w:p>
        </w:tc>
      </w:tr>
    </w:tbl>
    <w:p w14:paraId="27BB936A" w14:textId="7D6FAD4C" w:rsidR="006A218D" w:rsidRPr="00F05460" w:rsidRDefault="006A218D" w:rsidP="00752057">
      <w:pPr>
        <w:pStyle w:val="CH-H1"/>
      </w:pPr>
      <w:bookmarkStart w:id="32" w:name="_Toc71809992"/>
      <w:r w:rsidRPr="00F05460">
        <w:rPr>
          <w:rFonts w:hint="eastAsia"/>
        </w:rPr>
        <w:lastRenderedPageBreak/>
        <w:t>无价格版报价清单</w:t>
      </w:r>
      <w:bookmarkEnd w:id="32"/>
    </w:p>
    <w:p w14:paraId="007F109F" w14:textId="584E2377" w:rsidR="00617D9A" w:rsidRPr="00617D9A" w:rsidRDefault="00B1418A" w:rsidP="00B1418A">
      <w:pPr>
        <w:pStyle w:val="CH-1"/>
      </w:pPr>
      <w:r>
        <w:rPr>
          <w:rFonts w:hint="eastAsia"/>
        </w:rPr>
        <w:t>详见《</w:t>
      </w:r>
      <w:r w:rsidRPr="00B1418A">
        <w:rPr>
          <w:rFonts w:hint="eastAsia"/>
        </w:rPr>
        <w:t>西门子-信达生物制药集团 M2 MES 系统项目：附件3 报价清单-V3-2021.05.13（无价格版）</w:t>
      </w:r>
      <w:r>
        <w:rPr>
          <w:rFonts w:hint="eastAsia"/>
        </w:rPr>
        <w:t>》文件</w:t>
      </w:r>
    </w:p>
    <w:p w14:paraId="232E351E" w14:textId="17D2C524" w:rsidR="00312101" w:rsidRDefault="00312101" w:rsidP="00150075">
      <w:pPr>
        <w:pStyle w:val="CH-1"/>
      </w:pPr>
    </w:p>
    <w:p w14:paraId="57BD87FE" w14:textId="77777777" w:rsidR="00DD49BB" w:rsidRDefault="00DD49BB" w:rsidP="00150075">
      <w:pPr>
        <w:pStyle w:val="CH-1"/>
        <w:sectPr w:rsidR="00DD49BB" w:rsidSect="00A85FB1">
          <w:headerReference w:type="even" r:id="rId20"/>
          <w:headerReference w:type="default" r:id="rId21"/>
          <w:headerReference w:type="first" r:id="rId22"/>
          <w:pgSz w:w="16840" w:h="11907" w:orient="landscape" w:code="9"/>
          <w:pgMar w:top="1287" w:right="1134" w:bottom="1134" w:left="1134" w:header="720" w:footer="754" w:gutter="0"/>
          <w:cols w:space="720"/>
          <w:titlePg/>
          <w:docGrid w:linePitch="272"/>
        </w:sectPr>
      </w:pPr>
    </w:p>
    <w:p w14:paraId="21EFCB26" w14:textId="3843CBAB" w:rsidR="0012589F" w:rsidRDefault="0012589F" w:rsidP="00752057">
      <w:pPr>
        <w:pStyle w:val="CH-H1"/>
      </w:pPr>
      <w:bookmarkStart w:id="33" w:name="_Toc71809993"/>
      <w:r>
        <w:rPr>
          <w:rFonts w:hint="eastAsia"/>
        </w:rPr>
        <w:lastRenderedPageBreak/>
        <w:t>项目进度计划</w:t>
      </w:r>
      <w:bookmarkEnd w:id="33"/>
    </w:p>
    <w:p w14:paraId="4F27D98E" w14:textId="5898D9B5" w:rsidR="000F55B3" w:rsidRDefault="00DD49BB" w:rsidP="004D22F3">
      <w:pPr>
        <w:pStyle w:val="CH-H2"/>
      </w:pPr>
      <w:bookmarkStart w:id="34" w:name="_Toc71809994"/>
      <w:r>
        <w:rPr>
          <w:rFonts w:hint="eastAsia"/>
        </w:rPr>
        <w:t>一阶段项目计划</w:t>
      </w:r>
      <w:bookmarkEnd w:id="34"/>
    </w:p>
    <w:p w14:paraId="46D1EA10" w14:textId="4EB32620" w:rsidR="000F55B3" w:rsidRDefault="00C62D59" w:rsidP="00150075">
      <w:pPr>
        <w:pStyle w:val="CH-2"/>
      </w:pPr>
      <w:r>
        <w:drawing>
          <wp:inline distT="0" distB="0" distL="0" distR="0" wp14:anchorId="5241763C" wp14:editId="4EA5B9E3">
            <wp:extent cx="6023610" cy="10039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3610" cy="1003935"/>
                    </a:xfrm>
                    <a:prstGeom prst="rect">
                      <a:avLst/>
                    </a:prstGeom>
                  </pic:spPr>
                </pic:pic>
              </a:graphicData>
            </a:graphic>
          </wp:inline>
        </w:drawing>
      </w:r>
    </w:p>
    <w:p w14:paraId="49CA8A9E" w14:textId="259B289D" w:rsidR="00D40326" w:rsidRPr="00D40326" w:rsidRDefault="00D40326" w:rsidP="00D40326">
      <w:pPr>
        <w:pStyle w:val="CH-3"/>
      </w:pPr>
      <w:r>
        <w:rPr>
          <w:rFonts w:hint="eastAsia"/>
        </w:rPr>
        <w:t>一阶段进度计划</w:t>
      </w:r>
    </w:p>
    <w:tbl>
      <w:tblPr>
        <w:tblStyle w:val="TableGrid"/>
        <w:tblW w:w="5000" w:type="pct"/>
        <w:tblLook w:val="04A0" w:firstRow="1" w:lastRow="0" w:firstColumn="1" w:lastColumn="0" w:noHBand="0" w:noVBand="1"/>
      </w:tblPr>
      <w:tblGrid>
        <w:gridCol w:w="1435"/>
        <w:gridCol w:w="2430"/>
        <w:gridCol w:w="1620"/>
        <w:gridCol w:w="1440"/>
        <w:gridCol w:w="2551"/>
      </w:tblGrid>
      <w:tr w:rsidR="000F55B3" w:rsidRPr="0008284B" w14:paraId="3CCDCF68" w14:textId="77777777" w:rsidTr="00622F15">
        <w:trPr>
          <w:tblHeader/>
        </w:trPr>
        <w:tc>
          <w:tcPr>
            <w:tcW w:w="1435" w:type="dxa"/>
            <w:shd w:val="clear" w:color="auto" w:fill="F2F2F2" w:themeFill="background1" w:themeFillShade="F2"/>
            <w:vAlign w:val="center"/>
          </w:tcPr>
          <w:p w14:paraId="7E0D3A9B" w14:textId="77777777" w:rsidR="000F55B3" w:rsidRPr="0008284B" w:rsidRDefault="000F55B3" w:rsidP="00024B42">
            <w:pPr>
              <w:pStyle w:val="CH-TABLE-HEAD"/>
            </w:pPr>
            <w:r w:rsidRPr="0008284B">
              <w:rPr>
                <w:rFonts w:hint="eastAsia"/>
              </w:rPr>
              <w:t>项目阶段</w:t>
            </w:r>
          </w:p>
        </w:tc>
        <w:tc>
          <w:tcPr>
            <w:tcW w:w="2430" w:type="dxa"/>
            <w:shd w:val="clear" w:color="auto" w:fill="F2F2F2" w:themeFill="background1" w:themeFillShade="F2"/>
            <w:vAlign w:val="center"/>
          </w:tcPr>
          <w:p w14:paraId="5C8E417F" w14:textId="77777777" w:rsidR="000F55B3" w:rsidRPr="0008284B" w:rsidRDefault="000F55B3" w:rsidP="00024B42">
            <w:pPr>
              <w:pStyle w:val="CH-TABLE-HEAD"/>
            </w:pPr>
            <w:r w:rsidRPr="0008284B">
              <w:rPr>
                <w:rFonts w:hint="eastAsia"/>
              </w:rPr>
              <w:t>西门子主要任务描述</w:t>
            </w:r>
          </w:p>
        </w:tc>
        <w:tc>
          <w:tcPr>
            <w:tcW w:w="1620" w:type="dxa"/>
            <w:shd w:val="clear" w:color="auto" w:fill="F2F2F2" w:themeFill="background1" w:themeFillShade="F2"/>
            <w:vAlign w:val="center"/>
          </w:tcPr>
          <w:p w14:paraId="58738245" w14:textId="77777777" w:rsidR="000F55B3" w:rsidRPr="0008284B" w:rsidRDefault="000F55B3" w:rsidP="00024B42">
            <w:pPr>
              <w:pStyle w:val="CH-TABLE-HEAD"/>
            </w:pPr>
            <w:r w:rsidRPr="0008284B">
              <w:rPr>
                <w:rFonts w:hint="eastAsia"/>
              </w:rPr>
              <w:t>周期</w:t>
            </w:r>
          </w:p>
        </w:tc>
        <w:tc>
          <w:tcPr>
            <w:tcW w:w="1440" w:type="dxa"/>
            <w:shd w:val="clear" w:color="auto" w:fill="F2F2F2" w:themeFill="background1" w:themeFillShade="F2"/>
            <w:vAlign w:val="center"/>
          </w:tcPr>
          <w:p w14:paraId="625988CD" w14:textId="77777777" w:rsidR="000F55B3" w:rsidRPr="0008284B" w:rsidRDefault="000F55B3" w:rsidP="00024B42">
            <w:pPr>
              <w:pStyle w:val="CH-TABLE-HEAD"/>
            </w:pPr>
            <w:r w:rsidRPr="0008284B">
              <w:rPr>
                <w:rFonts w:hint="eastAsia"/>
              </w:rPr>
              <w:t>里程碑</w:t>
            </w:r>
          </w:p>
        </w:tc>
        <w:tc>
          <w:tcPr>
            <w:tcW w:w="2551" w:type="dxa"/>
            <w:shd w:val="clear" w:color="auto" w:fill="F2F2F2" w:themeFill="background1" w:themeFillShade="F2"/>
            <w:vAlign w:val="center"/>
          </w:tcPr>
          <w:p w14:paraId="1FE2045B" w14:textId="77777777" w:rsidR="000F55B3" w:rsidRPr="0008284B" w:rsidRDefault="000F55B3" w:rsidP="00024B42">
            <w:pPr>
              <w:pStyle w:val="CH-TABLE-HEAD"/>
            </w:pPr>
            <w:r w:rsidRPr="0008284B">
              <w:rPr>
                <w:rFonts w:hint="eastAsia"/>
              </w:rPr>
              <w:t>主要交付文档</w:t>
            </w:r>
          </w:p>
        </w:tc>
      </w:tr>
      <w:tr w:rsidR="000F55B3" w:rsidRPr="0008284B" w14:paraId="3368E9FA" w14:textId="77777777" w:rsidTr="00622F15">
        <w:tc>
          <w:tcPr>
            <w:tcW w:w="1435" w:type="dxa"/>
            <w:vAlign w:val="center"/>
          </w:tcPr>
          <w:p w14:paraId="3E9A9309" w14:textId="77777777" w:rsidR="000F55B3" w:rsidRPr="0008284B" w:rsidRDefault="000F55B3" w:rsidP="00024B42">
            <w:pPr>
              <w:pStyle w:val="CH-TABLE"/>
            </w:pPr>
            <w:r w:rsidRPr="0008284B">
              <w:rPr>
                <w:rFonts w:hint="eastAsia"/>
              </w:rPr>
              <w:t>启动规划</w:t>
            </w:r>
          </w:p>
        </w:tc>
        <w:tc>
          <w:tcPr>
            <w:tcW w:w="2430" w:type="dxa"/>
            <w:vAlign w:val="center"/>
          </w:tcPr>
          <w:p w14:paraId="4B079A55" w14:textId="77777777" w:rsidR="000F55B3" w:rsidRPr="0008284B" w:rsidRDefault="000F55B3" w:rsidP="00024B42">
            <w:pPr>
              <w:pStyle w:val="CH-TABLE"/>
            </w:pPr>
            <w:r w:rsidRPr="0008284B">
              <w:rPr>
                <w:rFonts w:hint="eastAsia"/>
              </w:rPr>
              <w:t>项目管理计划制定</w:t>
            </w:r>
          </w:p>
          <w:p w14:paraId="7DB89574" w14:textId="77777777" w:rsidR="000F55B3" w:rsidRPr="0008284B" w:rsidRDefault="000F55B3" w:rsidP="00024B42">
            <w:pPr>
              <w:pStyle w:val="CH-TABLE"/>
            </w:pPr>
            <w:r w:rsidRPr="0008284B">
              <w:rPr>
                <w:rFonts w:hint="eastAsia"/>
              </w:rPr>
              <w:t>用户需求澄清</w:t>
            </w:r>
          </w:p>
          <w:p w14:paraId="2D4A7688" w14:textId="77777777" w:rsidR="000F55B3" w:rsidRPr="0008284B" w:rsidRDefault="000F55B3" w:rsidP="00024B42">
            <w:pPr>
              <w:pStyle w:val="CH-TABLE"/>
            </w:pPr>
            <w:r w:rsidRPr="0008284B">
              <w:rPr>
                <w:rFonts w:hint="eastAsia"/>
              </w:rPr>
              <w:t>系统基础功能培训</w:t>
            </w:r>
          </w:p>
        </w:tc>
        <w:tc>
          <w:tcPr>
            <w:tcW w:w="1620" w:type="dxa"/>
            <w:vAlign w:val="center"/>
          </w:tcPr>
          <w:p w14:paraId="1CB20EC2" w14:textId="77777777" w:rsidR="000F55B3" w:rsidRPr="0008284B" w:rsidRDefault="000F55B3" w:rsidP="00024B42">
            <w:pPr>
              <w:pStyle w:val="CH-TABLE"/>
            </w:pPr>
            <w:r w:rsidRPr="0008284B">
              <w:rPr>
                <w:rFonts w:hint="eastAsia"/>
              </w:rPr>
              <w:t>合同签订后</w:t>
            </w:r>
            <w:r>
              <w:rPr>
                <w:rFonts w:hint="eastAsia"/>
              </w:rPr>
              <w:t>2周</w:t>
            </w:r>
          </w:p>
        </w:tc>
        <w:tc>
          <w:tcPr>
            <w:tcW w:w="1440" w:type="dxa"/>
            <w:vAlign w:val="center"/>
          </w:tcPr>
          <w:p w14:paraId="75ECE9A9" w14:textId="77777777" w:rsidR="000F55B3" w:rsidRPr="0008284B" w:rsidRDefault="000F55B3" w:rsidP="00024B42">
            <w:pPr>
              <w:pStyle w:val="CH-TABLE"/>
            </w:pPr>
            <w:r>
              <w:rPr>
                <w:rFonts w:hint="eastAsia"/>
              </w:rPr>
              <w:t>合同签订</w:t>
            </w:r>
          </w:p>
        </w:tc>
        <w:tc>
          <w:tcPr>
            <w:tcW w:w="2551" w:type="dxa"/>
            <w:vAlign w:val="center"/>
          </w:tcPr>
          <w:p w14:paraId="1CCCF9A6" w14:textId="77777777" w:rsidR="000F55B3" w:rsidRPr="0008284B" w:rsidRDefault="000F55B3" w:rsidP="00024B42">
            <w:pPr>
              <w:pStyle w:val="CH-TABLE"/>
            </w:pPr>
            <w:r w:rsidRPr="0008284B">
              <w:rPr>
                <w:rFonts w:hint="eastAsia"/>
              </w:rPr>
              <w:t>V</w:t>
            </w:r>
            <w:r w:rsidRPr="0008284B">
              <w:t>P</w:t>
            </w:r>
            <w:r w:rsidRPr="0008284B">
              <w:rPr>
                <w:rFonts w:hint="eastAsia"/>
              </w:rPr>
              <w:t>验证计划</w:t>
            </w:r>
          </w:p>
          <w:p w14:paraId="7E921584" w14:textId="77777777" w:rsidR="000F55B3" w:rsidRPr="0008284B" w:rsidRDefault="000F55B3" w:rsidP="00024B42">
            <w:pPr>
              <w:pStyle w:val="CH-TABLE"/>
            </w:pPr>
            <w:r w:rsidRPr="0008284B">
              <w:rPr>
                <w:rFonts w:hint="eastAsia"/>
              </w:rPr>
              <w:t>QPP项目及质量计划</w:t>
            </w:r>
          </w:p>
          <w:p w14:paraId="45505C58" w14:textId="6D614055" w:rsidR="000F55B3" w:rsidRPr="0008284B" w:rsidRDefault="00214150" w:rsidP="00024B42">
            <w:pPr>
              <w:pStyle w:val="CH-TABLE"/>
            </w:pPr>
            <w:r>
              <w:rPr>
                <w:rFonts w:hint="eastAsia"/>
              </w:rPr>
              <w:t>R</w:t>
            </w:r>
            <w:r>
              <w:t>A</w:t>
            </w:r>
            <w:r w:rsidR="000F55B3" w:rsidRPr="0008284B">
              <w:rPr>
                <w:rFonts w:hint="eastAsia"/>
              </w:rPr>
              <w:t>初步风险评估</w:t>
            </w:r>
          </w:p>
          <w:p w14:paraId="36F36B52" w14:textId="77777777" w:rsidR="000F55B3" w:rsidRPr="0008284B" w:rsidRDefault="000F55B3" w:rsidP="00024B42">
            <w:pPr>
              <w:pStyle w:val="CH-TABLE"/>
            </w:pPr>
            <w:r w:rsidRPr="0008284B">
              <w:rPr>
                <w:rFonts w:hint="eastAsia"/>
              </w:rPr>
              <w:t>用户需求说明书URS</w:t>
            </w:r>
          </w:p>
        </w:tc>
      </w:tr>
      <w:tr w:rsidR="000F55B3" w:rsidRPr="0008284B" w14:paraId="4D346642" w14:textId="77777777" w:rsidTr="00622F15">
        <w:tc>
          <w:tcPr>
            <w:tcW w:w="1435" w:type="dxa"/>
            <w:vAlign w:val="center"/>
          </w:tcPr>
          <w:p w14:paraId="5AE4F6B5" w14:textId="77777777" w:rsidR="000F55B3" w:rsidRPr="0008284B" w:rsidRDefault="000F55B3" w:rsidP="00024B42">
            <w:pPr>
              <w:pStyle w:val="CH-TABLE"/>
            </w:pPr>
            <w:r w:rsidRPr="0008284B">
              <w:rPr>
                <w:rFonts w:hint="eastAsia"/>
              </w:rPr>
              <w:t>功能详细说明</w:t>
            </w:r>
          </w:p>
        </w:tc>
        <w:tc>
          <w:tcPr>
            <w:tcW w:w="2430" w:type="dxa"/>
            <w:vAlign w:val="center"/>
          </w:tcPr>
          <w:p w14:paraId="1CD96442" w14:textId="77777777" w:rsidR="000F55B3" w:rsidRPr="0008284B" w:rsidRDefault="000F55B3" w:rsidP="00024B42">
            <w:pPr>
              <w:pStyle w:val="CH-TABLE"/>
            </w:pPr>
            <w:r w:rsidRPr="0008284B">
              <w:rPr>
                <w:rFonts w:hint="eastAsia"/>
              </w:rPr>
              <w:t>功能详细说明（功能及设计规范FDS）</w:t>
            </w:r>
          </w:p>
          <w:p w14:paraId="5AE7FE08" w14:textId="77777777" w:rsidR="000F55B3" w:rsidRPr="0008284B" w:rsidRDefault="000F55B3" w:rsidP="00024B42">
            <w:pPr>
              <w:pStyle w:val="CH-TABLE"/>
            </w:pPr>
            <w:r w:rsidRPr="0008284B">
              <w:rPr>
                <w:rFonts w:hint="eastAsia"/>
              </w:rPr>
              <w:t>接口方案设计</w:t>
            </w:r>
          </w:p>
          <w:p w14:paraId="110972BE" w14:textId="77777777" w:rsidR="000F55B3" w:rsidRPr="0008284B" w:rsidRDefault="000F55B3" w:rsidP="00024B42">
            <w:pPr>
              <w:pStyle w:val="CH-TABLE"/>
            </w:pPr>
            <w:r w:rsidRPr="0008284B">
              <w:rPr>
                <w:rFonts w:hint="eastAsia"/>
              </w:rPr>
              <w:t>设计确认（DQ）</w:t>
            </w:r>
          </w:p>
        </w:tc>
        <w:tc>
          <w:tcPr>
            <w:tcW w:w="1620" w:type="dxa"/>
            <w:vAlign w:val="center"/>
          </w:tcPr>
          <w:p w14:paraId="3283A3D6" w14:textId="550DD63C" w:rsidR="000F55B3" w:rsidRPr="0008284B" w:rsidRDefault="000F55B3" w:rsidP="00024B42">
            <w:pPr>
              <w:pStyle w:val="CH-TABLE"/>
            </w:pPr>
            <w:r w:rsidRPr="0008284B">
              <w:rPr>
                <w:rFonts w:hint="eastAsia"/>
              </w:rPr>
              <w:t>启动规划结束后</w:t>
            </w:r>
            <w:r w:rsidR="006B64D6">
              <w:t>1.5</w:t>
            </w:r>
            <w:r w:rsidRPr="0008284B">
              <w:rPr>
                <w:rFonts w:hint="eastAsia"/>
              </w:rPr>
              <w:t>个月</w:t>
            </w:r>
          </w:p>
        </w:tc>
        <w:tc>
          <w:tcPr>
            <w:tcW w:w="1440" w:type="dxa"/>
            <w:vAlign w:val="center"/>
          </w:tcPr>
          <w:p w14:paraId="7F312726" w14:textId="77777777" w:rsidR="000F55B3" w:rsidRPr="0008284B" w:rsidRDefault="000F55B3" w:rsidP="00024B42">
            <w:pPr>
              <w:pStyle w:val="CH-TABLE"/>
            </w:pPr>
          </w:p>
        </w:tc>
        <w:tc>
          <w:tcPr>
            <w:tcW w:w="2551" w:type="dxa"/>
            <w:vAlign w:val="center"/>
          </w:tcPr>
          <w:p w14:paraId="1BB7D7EA" w14:textId="77777777" w:rsidR="000F55B3" w:rsidRPr="0008284B" w:rsidRDefault="000F55B3" w:rsidP="00024B42">
            <w:pPr>
              <w:pStyle w:val="CH-TABLE"/>
            </w:pPr>
            <w:r w:rsidRPr="0008284B">
              <w:rPr>
                <w:rFonts w:hint="eastAsia"/>
              </w:rPr>
              <w:t>FDS功能设计规范</w:t>
            </w:r>
          </w:p>
          <w:p w14:paraId="76E2F044" w14:textId="77777777" w:rsidR="000F55B3" w:rsidRPr="0008284B" w:rsidRDefault="000F55B3" w:rsidP="00024B42">
            <w:pPr>
              <w:pStyle w:val="CH-TABLE"/>
            </w:pPr>
            <w:r w:rsidRPr="0008284B">
              <w:rPr>
                <w:rFonts w:hint="eastAsia"/>
              </w:rPr>
              <w:t>HDS硬件设计说明</w:t>
            </w:r>
          </w:p>
          <w:p w14:paraId="7B284CBF" w14:textId="41C1AFAD" w:rsidR="000F55B3" w:rsidRDefault="00214150" w:rsidP="00024B42">
            <w:pPr>
              <w:pStyle w:val="CH-TABLE"/>
            </w:pPr>
            <w:r>
              <w:rPr>
                <w:rFonts w:hint="eastAsia"/>
              </w:rPr>
              <w:t>R</w:t>
            </w:r>
            <w:r>
              <w:t>A</w:t>
            </w:r>
            <w:r w:rsidR="000F55B3" w:rsidRPr="0008284B">
              <w:rPr>
                <w:rFonts w:hint="eastAsia"/>
              </w:rPr>
              <w:t>功能风险评估</w:t>
            </w:r>
          </w:p>
          <w:p w14:paraId="696DCC0A" w14:textId="1E3C5386" w:rsidR="00214150" w:rsidRDefault="00214150" w:rsidP="00024B42">
            <w:pPr>
              <w:pStyle w:val="CH-TABLE"/>
            </w:pPr>
            <w:r w:rsidRPr="0008284B">
              <w:rPr>
                <w:rFonts w:hint="eastAsia"/>
              </w:rPr>
              <w:t>TM可追溯矩阵</w:t>
            </w:r>
          </w:p>
          <w:p w14:paraId="541538E4" w14:textId="57E6D782" w:rsidR="000F55B3" w:rsidRPr="0008284B" w:rsidRDefault="000F55B3" w:rsidP="00024B42">
            <w:pPr>
              <w:pStyle w:val="CH-TABLE"/>
            </w:pPr>
            <w:r w:rsidRPr="0008284B">
              <w:rPr>
                <w:rFonts w:hint="eastAsia"/>
              </w:rPr>
              <w:t>DQ设计确认</w:t>
            </w:r>
            <w:r w:rsidR="00214150">
              <w:rPr>
                <w:rFonts w:hint="eastAsia"/>
              </w:rPr>
              <w:t>（称量部分）</w:t>
            </w:r>
          </w:p>
        </w:tc>
      </w:tr>
      <w:tr w:rsidR="000F55B3" w:rsidRPr="0008284B" w14:paraId="7BBBE6E2" w14:textId="77777777" w:rsidTr="00622F15">
        <w:tc>
          <w:tcPr>
            <w:tcW w:w="1435" w:type="dxa"/>
            <w:vAlign w:val="center"/>
          </w:tcPr>
          <w:p w14:paraId="6E43CD3D" w14:textId="77777777" w:rsidR="000F55B3" w:rsidRPr="0008284B" w:rsidRDefault="000F55B3" w:rsidP="00024B42">
            <w:pPr>
              <w:pStyle w:val="CH-TABLE"/>
            </w:pPr>
            <w:r w:rsidRPr="0008284B">
              <w:rPr>
                <w:rFonts w:hint="eastAsia"/>
              </w:rPr>
              <w:t>开发及配置</w:t>
            </w:r>
          </w:p>
        </w:tc>
        <w:tc>
          <w:tcPr>
            <w:tcW w:w="2430" w:type="dxa"/>
            <w:vAlign w:val="center"/>
          </w:tcPr>
          <w:p w14:paraId="3A258024" w14:textId="77777777" w:rsidR="000F55B3" w:rsidRPr="0008284B" w:rsidRDefault="000F55B3" w:rsidP="00024B42">
            <w:pPr>
              <w:pStyle w:val="CH-TABLE"/>
            </w:pPr>
            <w:r w:rsidRPr="0008284B">
              <w:rPr>
                <w:rFonts w:hint="eastAsia"/>
              </w:rPr>
              <w:t>配置培训</w:t>
            </w:r>
          </w:p>
          <w:p w14:paraId="4BB1BCF8" w14:textId="5D5A7C18" w:rsidR="000F55B3" w:rsidRPr="0008284B" w:rsidRDefault="000F55B3" w:rsidP="00024B42">
            <w:pPr>
              <w:pStyle w:val="CH-TABLE"/>
            </w:pPr>
            <w:r w:rsidRPr="0008284B">
              <w:rPr>
                <w:rFonts w:hint="eastAsia"/>
              </w:rPr>
              <w:t>主数据、</w:t>
            </w:r>
            <w:r w:rsidR="00622F15">
              <w:rPr>
                <w:rFonts w:hint="eastAsia"/>
              </w:rPr>
              <w:t>称量、投料</w:t>
            </w:r>
            <w:r w:rsidRPr="0008284B">
              <w:rPr>
                <w:rFonts w:hint="eastAsia"/>
              </w:rPr>
              <w:t>配置</w:t>
            </w:r>
          </w:p>
          <w:p w14:paraId="7CAB5267" w14:textId="77777777" w:rsidR="000F55B3" w:rsidRPr="0008284B" w:rsidRDefault="000F55B3" w:rsidP="00024B42">
            <w:pPr>
              <w:pStyle w:val="CH-TABLE"/>
            </w:pPr>
            <w:r w:rsidRPr="0008284B">
              <w:rPr>
                <w:rFonts w:hint="eastAsia"/>
              </w:rPr>
              <w:t>集成接口开发及内部测试</w:t>
            </w:r>
          </w:p>
        </w:tc>
        <w:tc>
          <w:tcPr>
            <w:tcW w:w="1620" w:type="dxa"/>
            <w:vAlign w:val="center"/>
          </w:tcPr>
          <w:p w14:paraId="5385313A" w14:textId="58B6E170" w:rsidR="000F55B3" w:rsidRPr="0008284B" w:rsidRDefault="000F55B3" w:rsidP="00024B42">
            <w:pPr>
              <w:pStyle w:val="CH-TABLE"/>
            </w:pPr>
            <w:r w:rsidRPr="0008284B">
              <w:rPr>
                <w:rFonts w:hint="eastAsia"/>
              </w:rPr>
              <w:t>FDS签署后</w:t>
            </w:r>
            <w:r w:rsidR="006B64D6">
              <w:t>1</w:t>
            </w:r>
            <w:r w:rsidRPr="0008284B">
              <w:rPr>
                <w:rFonts w:hint="eastAsia"/>
              </w:rPr>
              <w:t>个月</w:t>
            </w:r>
          </w:p>
        </w:tc>
        <w:tc>
          <w:tcPr>
            <w:tcW w:w="1440" w:type="dxa"/>
            <w:vAlign w:val="center"/>
          </w:tcPr>
          <w:p w14:paraId="37BE68FE" w14:textId="77777777" w:rsidR="000F55B3" w:rsidRPr="0008284B" w:rsidRDefault="000F55B3" w:rsidP="00024B42">
            <w:pPr>
              <w:pStyle w:val="CH-TABLE"/>
            </w:pPr>
          </w:p>
        </w:tc>
        <w:tc>
          <w:tcPr>
            <w:tcW w:w="2551" w:type="dxa"/>
            <w:vAlign w:val="center"/>
          </w:tcPr>
          <w:p w14:paraId="1ECEB9D5" w14:textId="77777777" w:rsidR="000F55B3" w:rsidRPr="0008284B" w:rsidRDefault="000F55B3" w:rsidP="00024B42">
            <w:pPr>
              <w:pStyle w:val="CH-TABLE"/>
            </w:pPr>
          </w:p>
        </w:tc>
      </w:tr>
      <w:tr w:rsidR="000F55B3" w:rsidRPr="0008284B" w14:paraId="3E21EB52" w14:textId="77777777" w:rsidTr="00622F15">
        <w:tc>
          <w:tcPr>
            <w:tcW w:w="1435" w:type="dxa"/>
            <w:vAlign w:val="center"/>
          </w:tcPr>
          <w:p w14:paraId="72956961" w14:textId="77777777" w:rsidR="000F55B3" w:rsidRPr="0008284B" w:rsidRDefault="000F55B3" w:rsidP="00024B42">
            <w:pPr>
              <w:pStyle w:val="CH-TABLE"/>
            </w:pPr>
            <w:r w:rsidRPr="0008284B">
              <w:rPr>
                <w:rFonts w:hint="eastAsia"/>
              </w:rPr>
              <w:t>工厂验收测试</w:t>
            </w:r>
          </w:p>
        </w:tc>
        <w:tc>
          <w:tcPr>
            <w:tcW w:w="2430" w:type="dxa"/>
            <w:vAlign w:val="center"/>
          </w:tcPr>
          <w:p w14:paraId="68F8A30D" w14:textId="77777777" w:rsidR="000F55B3" w:rsidRPr="0008284B" w:rsidRDefault="000F55B3" w:rsidP="00024B42">
            <w:pPr>
              <w:pStyle w:val="CH-TABLE"/>
            </w:pPr>
            <w:r w:rsidRPr="0008284B">
              <w:rPr>
                <w:rFonts w:hint="eastAsia"/>
              </w:rPr>
              <w:t>工厂验收测试方案编写</w:t>
            </w:r>
          </w:p>
          <w:p w14:paraId="25940A75" w14:textId="77777777" w:rsidR="000F55B3" w:rsidRPr="0008284B" w:rsidRDefault="000F55B3" w:rsidP="00024B42">
            <w:pPr>
              <w:pStyle w:val="CH-TABLE"/>
            </w:pPr>
            <w:r w:rsidRPr="0008284B">
              <w:rPr>
                <w:rFonts w:hint="eastAsia"/>
              </w:rPr>
              <w:t>工厂验收测试</w:t>
            </w:r>
          </w:p>
          <w:p w14:paraId="3B61F116" w14:textId="77777777" w:rsidR="000F55B3" w:rsidRPr="0008284B" w:rsidRDefault="000F55B3" w:rsidP="00024B42">
            <w:pPr>
              <w:pStyle w:val="CH-TABLE"/>
            </w:pPr>
            <w:r w:rsidRPr="0008284B">
              <w:rPr>
                <w:rFonts w:hint="eastAsia"/>
              </w:rPr>
              <w:t>更新RTM</w:t>
            </w:r>
          </w:p>
        </w:tc>
        <w:tc>
          <w:tcPr>
            <w:tcW w:w="1620" w:type="dxa"/>
            <w:vAlign w:val="center"/>
          </w:tcPr>
          <w:p w14:paraId="376AB6E1" w14:textId="673CBD59" w:rsidR="000F55B3" w:rsidRPr="0008284B" w:rsidRDefault="000F55B3" w:rsidP="00024B42">
            <w:pPr>
              <w:pStyle w:val="CH-TABLE"/>
            </w:pPr>
            <w:r w:rsidRPr="0008284B">
              <w:rPr>
                <w:rFonts w:hint="eastAsia"/>
              </w:rPr>
              <w:t>开发及配置结束后</w:t>
            </w:r>
            <w:r w:rsidR="006B64D6">
              <w:t>1</w:t>
            </w:r>
            <w:r w:rsidRPr="0008284B">
              <w:rPr>
                <w:rFonts w:hint="eastAsia"/>
              </w:rPr>
              <w:t>个月</w:t>
            </w:r>
          </w:p>
        </w:tc>
        <w:tc>
          <w:tcPr>
            <w:tcW w:w="1440" w:type="dxa"/>
            <w:vAlign w:val="center"/>
          </w:tcPr>
          <w:p w14:paraId="13F6A012" w14:textId="77777777" w:rsidR="000F55B3" w:rsidRPr="0008284B" w:rsidRDefault="000F55B3" w:rsidP="00024B42">
            <w:pPr>
              <w:pStyle w:val="CH-TABLE"/>
            </w:pPr>
            <w:r>
              <w:t>F</w:t>
            </w:r>
            <w:r w:rsidRPr="0008284B">
              <w:t xml:space="preserve">AT </w:t>
            </w:r>
            <w:r w:rsidRPr="0008284B">
              <w:rPr>
                <w:rFonts w:hint="eastAsia"/>
              </w:rPr>
              <w:t>完成</w:t>
            </w:r>
          </w:p>
        </w:tc>
        <w:tc>
          <w:tcPr>
            <w:tcW w:w="2551" w:type="dxa"/>
            <w:vAlign w:val="center"/>
          </w:tcPr>
          <w:p w14:paraId="77678D34" w14:textId="77777777" w:rsidR="000F55B3" w:rsidRDefault="000F55B3" w:rsidP="00024B42">
            <w:pPr>
              <w:pStyle w:val="CH-TABLE"/>
            </w:pPr>
            <w:r>
              <w:rPr>
                <w:rFonts w:hint="eastAsia"/>
              </w:rPr>
              <w:t>硬件</w:t>
            </w:r>
            <w:r>
              <w:t>FAT</w:t>
            </w:r>
            <w:r>
              <w:rPr>
                <w:rFonts w:hint="eastAsia"/>
              </w:rPr>
              <w:t>测试规范</w:t>
            </w:r>
          </w:p>
          <w:p w14:paraId="5AA10CB5" w14:textId="77777777" w:rsidR="000F55B3" w:rsidRDefault="000F55B3" w:rsidP="00024B42">
            <w:pPr>
              <w:pStyle w:val="CH-TABLE"/>
            </w:pPr>
            <w:r>
              <w:rPr>
                <w:rFonts w:hint="eastAsia"/>
              </w:rPr>
              <w:t>硬件</w:t>
            </w:r>
            <w:r>
              <w:t>FAT</w:t>
            </w:r>
            <w:r>
              <w:rPr>
                <w:rFonts w:hint="eastAsia"/>
              </w:rPr>
              <w:t>测试报告</w:t>
            </w:r>
          </w:p>
          <w:p w14:paraId="6F716FAA" w14:textId="77777777" w:rsidR="000F55B3" w:rsidRPr="0008284B" w:rsidRDefault="000F55B3" w:rsidP="00024B42">
            <w:pPr>
              <w:pStyle w:val="CH-TABLE"/>
            </w:pPr>
            <w:r>
              <w:rPr>
                <w:rFonts w:hint="eastAsia"/>
              </w:rPr>
              <w:t>软件</w:t>
            </w:r>
            <w:r w:rsidRPr="0008284B">
              <w:rPr>
                <w:rFonts w:hint="eastAsia"/>
              </w:rPr>
              <w:t>FAT</w:t>
            </w:r>
            <w:r>
              <w:rPr>
                <w:rFonts w:hint="eastAsia"/>
              </w:rPr>
              <w:t>软件</w:t>
            </w:r>
            <w:r w:rsidRPr="0008284B">
              <w:rPr>
                <w:rFonts w:hint="eastAsia"/>
              </w:rPr>
              <w:t>测试规范</w:t>
            </w:r>
          </w:p>
          <w:p w14:paraId="6DD5CCE2" w14:textId="77777777" w:rsidR="000F55B3" w:rsidRPr="0008284B" w:rsidRDefault="000F55B3" w:rsidP="00024B42">
            <w:pPr>
              <w:pStyle w:val="CH-TABLE"/>
            </w:pPr>
            <w:r>
              <w:rPr>
                <w:rFonts w:hint="eastAsia"/>
              </w:rPr>
              <w:t>软件</w:t>
            </w:r>
            <w:r w:rsidRPr="0008284B">
              <w:rPr>
                <w:rFonts w:hint="eastAsia"/>
              </w:rPr>
              <w:t>F</w:t>
            </w:r>
            <w:r w:rsidRPr="0008284B">
              <w:t>AT</w:t>
            </w:r>
            <w:r w:rsidRPr="0008284B">
              <w:rPr>
                <w:rFonts w:hint="eastAsia"/>
              </w:rPr>
              <w:t>测试报告</w:t>
            </w:r>
          </w:p>
        </w:tc>
      </w:tr>
      <w:tr w:rsidR="000F55B3" w:rsidRPr="0008284B" w14:paraId="0E3A8967" w14:textId="77777777" w:rsidTr="00622F15">
        <w:tc>
          <w:tcPr>
            <w:tcW w:w="1435" w:type="dxa"/>
            <w:vAlign w:val="center"/>
          </w:tcPr>
          <w:p w14:paraId="364D6DF3" w14:textId="77777777" w:rsidR="000F55B3" w:rsidRPr="0008284B" w:rsidRDefault="000F55B3" w:rsidP="00024B42">
            <w:pPr>
              <w:pStyle w:val="CH-TABLE"/>
            </w:pPr>
            <w:r w:rsidRPr="0008284B">
              <w:rPr>
                <w:rFonts w:hint="eastAsia"/>
              </w:rPr>
              <w:t>现场验收测试</w:t>
            </w:r>
            <w:r>
              <w:rPr>
                <w:rFonts w:hint="eastAsia"/>
              </w:rPr>
              <w:t>及</w:t>
            </w:r>
            <w:r w:rsidRPr="0008284B">
              <w:rPr>
                <w:rFonts w:hint="eastAsia"/>
              </w:rPr>
              <w:t>I</w:t>
            </w:r>
            <w:r w:rsidRPr="0008284B">
              <w:t>OQ</w:t>
            </w:r>
          </w:p>
        </w:tc>
        <w:tc>
          <w:tcPr>
            <w:tcW w:w="2430" w:type="dxa"/>
            <w:vAlign w:val="center"/>
          </w:tcPr>
          <w:p w14:paraId="537FCFDA" w14:textId="00F8BA1B" w:rsidR="000F55B3" w:rsidRPr="0008284B" w:rsidRDefault="000F55B3" w:rsidP="00024B42">
            <w:pPr>
              <w:pStyle w:val="CH-TABLE"/>
            </w:pPr>
            <w:r w:rsidRPr="0008284B">
              <w:rPr>
                <w:rFonts w:hint="eastAsia"/>
              </w:rPr>
              <w:t>安装调试</w:t>
            </w:r>
          </w:p>
          <w:p w14:paraId="6955D075" w14:textId="77777777" w:rsidR="000F55B3" w:rsidRPr="0008284B" w:rsidRDefault="000F55B3" w:rsidP="00024B42">
            <w:pPr>
              <w:pStyle w:val="CH-TABLE"/>
            </w:pPr>
            <w:r w:rsidRPr="0008284B">
              <w:rPr>
                <w:rFonts w:hint="eastAsia"/>
              </w:rPr>
              <w:t>接口调试及集成测试</w:t>
            </w:r>
          </w:p>
          <w:p w14:paraId="1C2B18C9" w14:textId="77777777" w:rsidR="000F55B3" w:rsidRPr="0008284B" w:rsidRDefault="000F55B3" w:rsidP="00024B42">
            <w:pPr>
              <w:pStyle w:val="CH-TABLE"/>
            </w:pPr>
            <w:r w:rsidRPr="0008284B">
              <w:rPr>
                <w:rFonts w:hint="eastAsia"/>
              </w:rPr>
              <w:t>验证培训，最终用户培训</w:t>
            </w:r>
          </w:p>
          <w:p w14:paraId="3C62894C" w14:textId="77777777" w:rsidR="000F55B3" w:rsidRPr="0008284B" w:rsidRDefault="000F55B3" w:rsidP="00024B42">
            <w:pPr>
              <w:pStyle w:val="CH-TABLE"/>
            </w:pPr>
            <w:r w:rsidRPr="0008284B">
              <w:rPr>
                <w:rFonts w:hint="eastAsia"/>
              </w:rPr>
              <w:t>安装确认 IQ</w:t>
            </w:r>
          </w:p>
          <w:p w14:paraId="2B39FDE1" w14:textId="77777777" w:rsidR="000F55B3" w:rsidRPr="0008284B" w:rsidRDefault="000F55B3" w:rsidP="00024B42">
            <w:pPr>
              <w:pStyle w:val="CH-TABLE"/>
            </w:pPr>
            <w:r w:rsidRPr="0008284B">
              <w:rPr>
                <w:rFonts w:hint="eastAsia"/>
              </w:rPr>
              <w:t>运行确认 OQ</w:t>
            </w:r>
          </w:p>
        </w:tc>
        <w:tc>
          <w:tcPr>
            <w:tcW w:w="1620" w:type="dxa"/>
            <w:vAlign w:val="center"/>
          </w:tcPr>
          <w:p w14:paraId="6ACD6F56" w14:textId="484DA5B3" w:rsidR="000F55B3" w:rsidRPr="0008284B" w:rsidRDefault="000F55B3" w:rsidP="00024B42">
            <w:pPr>
              <w:pStyle w:val="CH-TABLE"/>
            </w:pPr>
            <w:r w:rsidRPr="0008284B">
              <w:rPr>
                <w:rFonts w:hint="eastAsia"/>
              </w:rPr>
              <w:t>工厂验收测试后</w:t>
            </w:r>
            <w:r w:rsidR="006B64D6">
              <w:t>1.5</w:t>
            </w:r>
            <w:r w:rsidRPr="0008284B">
              <w:rPr>
                <w:rFonts w:hint="eastAsia"/>
              </w:rPr>
              <w:t>个月</w:t>
            </w:r>
          </w:p>
        </w:tc>
        <w:tc>
          <w:tcPr>
            <w:tcW w:w="1440" w:type="dxa"/>
            <w:vAlign w:val="center"/>
          </w:tcPr>
          <w:p w14:paraId="663524D6" w14:textId="77777777" w:rsidR="000F55B3" w:rsidRPr="0008284B" w:rsidRDefault="000F55B3" w:rsidP="00024B42">
            <w:pPr>
              <w:pStyle w:val="CH-TABLE"/>
            </w:pPr>
            <w:r>
              <w:t>O</w:t>
            </w:r>
            <w:r w:rsidRPr="0008284B">
              <w:t>Q</w:t>
            </w:r>
            <w:r w:rsidRPr="0008284B">
              <w:rPr>
                <w:rFonts w:hint="eastAsia"/>
              </w:rPr>
              <w:t>完成</w:t>
            </w:r>
          </w:p>
        </w:tc>
        <w:tc>
          <w:tcPr>
            <w:tcW w:w="2551" w:type="dxa"/>
            <w:vAlign w:val="center"/>
          </w:tcPr>
          <w:p w14:paraId="1FD3037B" w14:textId="77777777" w:rsidR="000F55B3" w:rsidRPr="0008284B" w:rsidRDefault="000F55B3" w:rsidP="00024B42">
            <w:pPr>
              <w:pStyle w:val="CH-TABLE"/>
            </w:pPr>
            <w:r w:rsidRPr="0008284B">
              <w:rPr>
                <w:rFonts w:hint="eastAsia"/>
              </w:rPr>
              <w:t>SAT测试方案及报告</w:t>
            </w:r>
          </w:p>
          <w:p w14:paraId="7D394213" w14:textId="77777777" w:rsidR="000F55B3" w:rsidRPr="0008284B" w:rsidRDefault="000F55B3" w:rsidP="00024B42">
            <w:pPr>
              <w:pStyle w:val="CH-TABLE"/>
            </w:pPr>
            <w:r w:rsidRPr="0008284B">
              <w:rPr>
                <w:rFonts w:hint="eastAsia"/>
              </w:rPr>
              <w:t>IQ安装确认方案及报告</w:t>
            </w:r>
          </w:p>
          <w:p w14:paraId="18A8BC2E" w14:textId="77777777" w:rsidR="000F55B3" w:rsidRPr="0008284B" w:rsidRDefault="000F55B3" w:rsidP="00024B42">
            <w:pPr>
              <w:pStyle w:val="CH-TABLE"/>
            </w:pPr>
            <w:r w:rsidRPr="0008284B">
              <w:rPr>
                <w:rFonts w:hint="eastAsia"/>
              </w:rPr>
              <w:t>OQ运行确认方案及报告</w:t>
            </w:r>
          </w:p>
          <w:p w14:paraId="1C47EC22" w14:textId="77777777" w:rsidR="000F55B3" w:rsidRPr="0008284B" w:rsidRDefault="000F55B3" w:rsidP="00024B42">
            <w:pPr>
              <w:pStyle w:val="CH-TABLE"/>
            </w:pPr>
            <w:r w:rsidRPr="0008284B">
              <w:rPr>
                <w:rFonts w:hint="eastAsia"/>
              </w:rPr>
              <w:t>TM可追溯矩阵</w:t>
            </w:r>
            <w:r>
              <w:rPr>
                <w:rFonts w:hint="eastAsia"/>
              </w:rPr>
              <w:t>更新</w:t>
            </w:r>
          </w:p>
        </w:tc>
      </w:tr>
      <w:tr w:rsidR="000F55B3" w:rsidRPr="0008284B" w14:paraId="7BE02F01" w14:textId="77777777" w:rsidTr="00622F15">
        <w:tc>
          <w:tcPr>
            <w:tcW w:w="1435" w:type="dxa"/>
            <w:vAlign w:val="center"/>
          </w:tcPr>
          <w:p w14:paraId="76B5FEF8" w14:textId="59CD62EA" w:rsidR="000F55B3" w:rsidRPr="0008284B" w:rsidRDefault="000F55B3" w:rsidP="00024B42">
            <w:pPr>
              <w:pStyle w:val="CH-TABLE"/>
            </w:pPr>
            <w:r>
              <w:rPr>
                <w:rFonts w:hint="eastAsia"/>
              </w:rPr>
              <w:t>试运行</w:t>
            </w:r>
          </w:p>
        </w:tc>
        <w:tc>
          <w:tcPr>
            <w:tcW w:w="2430" w:type="dxa"/>
            <w:vAlign w:val="center"/>
          </w:tcPr>
          <w:p w14:paraId="3F036608" w14:textId="13059E97" w:rsidR="000F55B3" w:rsidRPr="0008284B" w:rsidRDefault="00C62D59" w:rsidP="00024B42">
            <w:pPr>
              <w:pStyle w:val="CH-TABLE"/>
            </w:pPr>
            <w:r>
              <w:rPr>
                <w:rFonts w:hint="eastAsia"/>
              </w:rPr>
              <w:t>称量</w:t>
            </w:r>
            <w:r w:rsidR="000F55B3" w:rsidRPr="0008284B">
              <w:rPr>
                <w:rFonts w:hint="eastAsia"/>
              </w:rPr>
              <w:t>系统上线</w:t>
            </w:r>
          </w:p>
          <w:p w14:paraId="2C875FC7" w14:textId="77777777" w:rsidR="000F55B3" w:rsidRDefault="000F55B3" w:rsidP="00024B42">
            <w:pPr>
              <w:pStyle w:val="CH-TABLE"/>
            </w:pPr>
            <w:r w:rsidRPr="0008284B">
              <w:rPr>
                <w:rFonts w:hint="eastAsia"/>
              </w:rPr>
              <w:t>系统维护培训</w:t>
            </w:r>
          </w:p>
          <w:p w14:paraId="7853B516" w14:textId="743AAD4E" w:rsidR="00C62D59" w:rsidRPr="0008284B" w:rsidRDefault="00C62D59" w:rsidP="00024B42">
            <w:pPr>
              <w:pStyle w:val="CH-TABLE"/>
            </w:pPr>
            <w:r>
              <w:rPr>
                <w:rFonts w:hint="eastAsia"/>
              </w:rPr>
              <w:t>系统操作培训</w:t>
            </w:r>
          </w:p>
        </w:tc>
        <w:tc>
          <w:tcPr>
            <w:tcW w:w="1620" w:type="dxa"/>
            <w:vAlign w:val="center"/>
          </w:tcPr>
          <w:p w14:paraId="3E56FB1A" w14:textId="66B30EAB" w:rsidR="000F55B3" w:rsidRPr="0008284B" w:rsidRDefault="000F55B3" w:rsidP="00024B42">
            <w:pPr>
              <w:pStyle w:val="CH-TABLE"/>
            </w:pPr>
            <w:r w:rsidRPr="0008284B">
              <w:rPr>
                <w:rFonts w:hint="eastAsia"/>
              </w:rPr>
              <w:t>现场验收测试后</w:t>
            </w:r>
            <w:r w:rsidR="00C62D59">
              <w:t>0.5</w:t>
            </w:r>
            <w:r>
              <w:rPr>
                <w:rFonts w:hint="eastAsia"/>
              </w:rPr>
              <w:t>个月</w:t>
            </w:r>
          </w:p>
        </w:tc>
        <w:tc>
          <w:tcPr>
            <w:tcW w:w="1440" w:type="dxa"/>
            <w:vAlign w:val="center"/>
          </w:tcPr>
          <w:p w14:paraId="29EBD81B" w14:textId="77777777" w:rsidR="000F55B3" w:rsidRPr="0008284B" w:rsidRDefault="000F55B3" w:rsidP="00024B42">
            <w:pPr>
              <w:pStyle w:val="CH-TABLE"/>
            </w:pPr>
          </w:p>
        </w:tc>
        <w:tc>
          <w:tcPr>
            <w:tcW w:w="2551" w:type="dxa"/>
            <w:vAlign w:val="center"/>
          </w:tcPr>
          <w:p w14:paraId="57CE5E78" w14:textId="77777777" w:rsidR="000F55B3" w:rsidRPr="0008284B" w:rsidRDefault="000F55B3" w:rsidP="00024B42">
            <w:pPr>
              <w:pStyle w:val="CH-TABLE"/>
            </w:pPr>
            <w:r w:rsidRPr="0008284B">
              <w:rPr>
                <w:rFonts w:hint="eastAsia"/>
              </w:rPr>
              <w:t>UM操作维护手册</w:t>
            </w:r>
          </w:p>
          <w:p w14:paraId="230B198E" w14:textId="77777777" w:rsidR="000F55B3" w:rsidRPr="0008284B" w:rsidRDefault="000F55B3" w:rsidP="00024B42">
            <w:pPr>
              <w:pStyle w:val="CH-TABLE"/>
            </w:pPr>
            <w:r w:rsidRPr="0008284B">
              <w:rPr>
                <w:rFonts w:hint="eastAsia"/>
              </w:rPr>
              <w:t>项目验收报告</w:t>
            </w:r>
          </w:p>
        </w:tc>
      </w:tr>
    </w:tbl>
    <w:p w14:paraId="28CA4CBE" w14:textId="342196D4" w:rsidR="0012589F" w:rsidRPr="00622F15" w:rsidRDefault="002C3DAA" w:rsidP="004D22F3">
      <w:pPr>
        <w:pStyle w:val="CH-H2"/>
      </w:pPr>
      <w:bookmarkStart w:id="35" w:name="_Toc71809995"/>
      <w:r w:rsidRPr="00622F15">
        <w:rPr>
          <w:rFonts w:hint="eastAsia"/>
        </w:rPr>
        <w:lastRenderedPageBreak/>
        <w:t>二阶段项目计划</w:t>
      </w:r>
      <w:bookmarkEnd w:id="35"/>
    </w:p>
    <w:p w14:paraId="3040069B" w14:textId="0CECDD43" w:rsidR="0012589F" w:rsidRDefault="00C62D59" w:rsidP="00150075">
      <w:pPr>
        <w:pStyle w:val="CH-2"/>
      </w:pPr>
      <w:r>
        <w:drawing>
          <wp:inline distT="0" distB="0" distL="0" distR="0" wp14:anchorId="191F01E2" wp14:editId="2C22977F">
            <wp:extent cx="6057900" cy="10473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8395" cy="1047414"/>
                    </a:xfrm>
                    <a:prstGeom prst="rect">
                      <a:avLst/>
                    </a:prstGeom>
                  </pic:spPr>
                </pic:pic>
              </a:graphicData>
            </a:graphic>
          </wp:inline>
        </w:drawing>
      </w:r>
    </w:p>
    <w:p w14:paraId="75F0FFFF" w14:textId="2F5B031A" w:rsidR="00D40326" w:rsidRPr="00D40326" w:rsidRDefault="00D40326" w:rsidP="00D40326">
      <w:pPr>
        <w:pStyle w:val="CH-3"/>
      </w:pPr>
      <w:r>
        <w:rPr>
          <w:rFonts w:hint="eastAsia"/>
        </w:rPr>
        <w:t>二阶段进度计划</w:t>
      </w:r>
    </w:p>
    <w:tbl>
      <w:tblPr>
        <w:tblStyle w:val="TableGrid"/>
        <w:tblW w:w="5000" w:type="pct"/>
        <w:tblLook w:val="04A0" w:firstRow="1" w:lastRow="0" w:firstColumn="1" w:lastColumn="0" w:noHBand="0" w:noVBand="1"/>
      </w:tblPr>
      <w:tblGrid>
        <w:gridCol w:w="1438"/>
        <w:gridCol w:w="2432"/>
        <w:gridCol w:w="1620"/>
        <w:gridCol w:w="997"/>
        <w:gridCol w:w="2989"/>
      </w:tblGrid>
      <w:tr w:rsidR="00622F15" w:rsidRPr="0008284B" w14:paraId="672AD21C" w14:textId="77777777" w:rsidTr="0063776E">
        <w:trPr>
          <w:tblHeader/>
        </w:trPr>
        <w:tc>
          <w:tcPr>
            <w:tcW w:w="1469" w:type="dxa"/>
            <w:shd w:val="clear" w:color="auto" w:fill="F2F2F2" w:themeFill="background1" w:themeFillShade="F2"/>
            <w:vAlign w:val="center"/>
          </w:tcPr>
          <w:p w14:paraId="4FF2270F" w14:textId="77777777" w:rsidR="00622F15" w:rsidRPr="0008284B" w:rsidRDefault="00622F15" w:rsidP="00024B42">
            <w:pPr>
              <w:pStyle w:val="CH-TABLE-HEAD"/>
            </w:pPr>
            <w:r w:rsidRPr="0008284B">
              <w:rPr>
                <w:rFonts w:hint="eastAsia"/>
              </w:rPr>
              <w:t>项目阶段</w:t>
            </w:r>
          </w:p>
        </w:tc>
        <w:tc>
          <w:tcPr>
            <w:tcW w:w="2488" w:type="dxa"/>
            <w:shd w:val="clear" w:color="auto" w:fill="F2F2F2" w:themeFill="background1" w:themeFillShade="F2"/>
            <w:vAlign w:val="center"/>
          </w:tcPr>
          <w:p w14:paraId="17D15899" w14:textId="77777777" w:rsidR="00622F15" w:rsidRPr="0008284B" w:rsidRDefault="00622F15" w:rsidP="00024B42">
            <w:pPr>
              <w:pStyle w:val="CH-TABLE-HEAD"/>
            </w:pPr>
            <w:r w:rsidRPr="0008284B">
              <w:rPr>
                <w:rFonts w:hint="eastAsia"/>
              </w:rPr>
              <w:t>西门子主要任务描述</w:t>
            </w:r>
          </w:p>
        </w:tc>
        <w:tc>
          <w:tcPr>
            <w:tcW w:w="1659" w:type="dxa"/>
            <w:shd w:val="clear" w:color="auto" w:fill="F2F2F2" w:themeFill="background1" w:themeFillShade="F2"/>
            <w:vAlign w:val="center"/>
          </w:tcPr>
          <w:p w14:paraId="55409982" w14:textId="77777777" w:rsidR="00622F15" w:rsidRPr="0008284B" w:rsidRDefault="00622F15" w:rsidP="00024B42">
            <w:pPr>
              <w:pStyle w:val="CH-TABLE-HEAD"/>
            </w:pPr>
            <w:r w:rsidRPr="0008284B">
              <w:rPr>
                <w:rFonts w:hint="eastAsia"/>
              </w:rPr>
              <w:t>周期</w:t>
            </w:r>
          </w:p>
        </w:tc>
        <w:tc>
          <w:tcPr>
            <w:tcW w:w="1013" w:type="dxa"/>
            <w:shd w:val="clear" w:color="auto" w:fill="F2F2F2" w:themeFill="background1" w:themeFillShade="F2"/>
            <w:vAlign w:val="center"/>
          </w:tcPr>
          <w:p w14:paraId="2A4DE559" w14:textId="77777777" w:rsidR="00622F15" w:rsidRPr="0008284B" w:rsidRDefault="00622F15" w:rsidP="00024B42">
            <w:pPr>
              <w:pStyle w:val="CH-TABLE-HEAD"/>
            </w:pPr>
            <w:r w:rsidRPr="0008284B">
              <w:rPr>
                <w:rFonts w:hint="eastAsia"/>
              </w:rPr>
              <w:t>里程碑</w:t>
            </w:r>
          </w:p>
        </w:tc>
        <w:tc>
          <w:tcPr>
            <w:tcW w:w="3073" w:type="dxa"/>
            <w:shd w:val="clear" w:color="auto" w:fill="F2F2F2" w:themeFill="background1" w:themeFillShade="F2"/>
            <w:vAlign w:val="center"/>
          </w:tcPr>
          <w:p w14:paraId="09644800" w14:textId="77777777" w:rsidR="00622F15" w:rsidRPr="0008284B" w:rsidRDefault="00622F15" w:rsidP="00024B42">
            <w:pPr>
              <w:pStyle w:val="CH-TABLE-HEAD"/>
            </w:pPr>
            <w:r w:rsidRPr="0008284B">
              <w:rPr>
                <w:rFonts w:hint="eastAsia"/>
              </w:rPr>
              <w:t>主要交付文档</w:t>
            </w:r>
          </w:p>
        </w:tc>
      </w:tr>
      <w:tr w:rsidR="00622F15" w:rsidRPr="0008284B" w14:paraId="01DF934A" w14:textId="77777777" w:rsidTr="0063776E">
        <w:tc>
          <w:tcPr>
            <w:tcW w:w="1469" w:type="dxa"/>
            <w:vAlign w:val="center"/>
          </w:tcPr>
          <w:p w14:paraId="6664E243" w14:textId="77777777" w:rsidR="00622F15" w:rsidRPr="0008284B" w:rsidRDefault="00622F15" w:rsidP="00024B42">
            <w:pPr>
              <w:pStyle w:val="CH-TABLE"/>
            </w:pPr>
            <w:r w:rsidRPr="0008284B">
              <w:rPr>
                <w:rFonts w:hint="eastAsia"/>
              </w:rPr>
              <w:t>功能详细说明</w:t>
            </w:r>
          </w:p>
        </w:tc>
        <w:tc>
          <w:tcPr>
            <w:tcW w:w="2488" w:type="dxa"/>
            <w:vAlign w:val="center"/>
          </w:tcPr>
          <w:p w14:paraId="47491495" w14:textId="131A6713" w:rsidR="00622F15" w:rsidRPr="0008284B" w:rsidRDefault="00622F15" w:rsidP="00024B42">
            <w:pPr>
              <w:pStyle w:val="CH-TABLE"/>
            </w:pPr>
            <w:r w:rsidRPr="0008284B">
              <w:rPr>
                <w:rFonts w:hint="eastAsia"/>
              </w:rPr>
              <w:t>功能详细说明（功能及设计规范FDS）</w:t>
            </w:r>
            <w:r>
              <w:rPr>
                <w:rFonts w:hint="eastAsia"/>
              </w:rPr>
              <w:t>升版</w:t>
            </w:r>
          </w:p>
          <w:p w14:paraId="59A775B7" w14:textId="76F10E27" w:rsidR="00622F15" w:rsidRPr="0008284B" w:rsidRDefault="00622F15" w:rsidP="00024B42">
            <w:pPr>
              <w:pStyle w:val="CH-TABLE"/>
            </w:pPr>
            <w:r w:rsidRPr="0008284B">
              <w:rPr>
                <w:rFonts w:hint="eastAsia"/>
              </w:rPr>
              <w:t>接口方案设计</w:t>
            </w:r>
            <w:r>
              <w:rPr>
                <w:rFonts w:hint="eastAsia"/>
              </w:rPr>
              <w:t>升版</w:t>
            </w:r>
          </w:p>
          <w:p w14:paraId="085BC24E" w14:textId="7BD8C95A" w:rsidR="00622F15" w:rsidRPr="0008284B" w:rsidRDefault="00622F15" w:rsidP="00024B42">
            <w:pPr>
              <w:pStyle w:val="CH-TABLE"/>
            </w:pPr>
            <w:r w:rsidRPr="0008284B">
              <w:rPr>
                <w:rFonts w:hint="eastAsia"/>
              </w:rPr>
              <w:t>设计确认（DQ）</w:t>
            </w:r>
            <w:r>
              <w:rPr>
                <w:rFonts w:hint="eastAsia"/>
              </w:rPr>
              <w:t>升版</w:t>
            </w:r>
          </w:p>
        </w:tc>
        <w:tc>
          <w:tcPr>
            <w:tcW w:w="1659" w:type="dxa"/>
            <w:vAlign w:val="center"/>
          </w:tcPr>
          <w:p w14:paraId="4339CF20" w14:textId="0E736501" w:rsidR="00622F15" w:rsidRPr="0008284B" w:rsidRDefault="00622F15" w:rsidP="00024B42">
            <w:pPr>
              <w:pStyle w:val="CH-TABLE"/>
            </w:pPr>
            <w:r>
              <w:rPr>
                <w:rFonts w:hint="eastAsia"/>
              </w:rPr>
              <w:t>第一阶段结束后2</w:t>
            </w:r>
            <w:r>
              <w:t>.5</w:t>
            </w:r>
            <w:r>
              <w:rPr>
                <w:rFonts w:hint="eastAsia"/>
              </w:rPr>
              <w:t>个月</w:t>
            </w:r>
          </w:p>
        </w:tc>
        <w:tc>
          <w:tcPr>
            <w:tcW w:w="1013" w:type="dxa"/>
            <w:vAlign w:val="center"/>
          </w:tcPr>
          <w:p w14:paraId="1BCBDF96" w14:textId="77777777" w:rsidR="00622F15" w:rsidRPr="0008284B" w:rsidRDefault="00622F15" w:rsidP="00024B42">
            <w:pPr>
              <w:pStyle w:val="CH-TABLE"/>
            </w:pPr>
          </w:p>
        </w:tc>
        <w:tc>
          <w:tcPr>
            <w:tcW w:w="3073" w:type="dxa"/>
            <w:vAlign w:val="center"/>
          </w:tcPr>
          <w:p w14:paraId="774D329D" w14:textId="77777777" w:rsidR="00622F15" w:rsidRPr="0008284B" w:rsidRDefault="00622F15" w:rsidP="00024B42">
            <w:pPr>
              <w:pStyle w:val="CH-TABLE"/>
            </w:pPr>
            <w:r w:rsidRPr="0008284B">
              <w:rPr>
                <w:rFonts w:hint="eastAsia"/>
              </w:rPr>
              <w:t>FDS功能设计规范</w:t>
            </w:r>
          </w:p>
          <w:p w14:paraId="679BA8EB" w14:textId="77777777" w:rsidR="00622F15" w:rsidRPr="0008284B" w:rsidRDefault="00622F15" w:rsidP="00024B42">
            <w:pPr>
              <w:pStyle w:val="CH-TABLE"/>
            </w:pPr>
            <w:r w:rsidRPr="0008284B">
              <w:rPr>
                <w:rFonts w:hint="eastAsia"/>
              </w:rPr>
              <w:t>HDS硬件设计说明</w:t>
            </w:r>
          </w:p>
          <w:p w14:paraId="59AC3130" w14:textId="6C1DA24C" w:rsidR="00622F15" w:rsidRDefault="00214150" w:rsidP="00024B42">
            <w:pPr>
              <w:pStyle w:val="CH-TABLE"/>
            </w:pPr>
            <w:r>
              <w:rPr>
                <w:rFonts w:hint="eastAsia"/>
              </w:rPr>
              <w:t>R</w:t>
            </w:r>
            <w:r>
              <w:t>A</w:t>
            </w:r>
            <w:r w:rsidR="00622F15" w:rsidRPr="0008284B">
              <w:rPr>
                <w:rFonts w:hint="eastAsia"/>
              </w:rPr>
              <w:t>功能风险评估</w:t>
            </w:r>
          </w:p>
          <w:p w14:paraId="30B5679F" w14:textId="77777777" w:rsidR="00214150" w:rsidRDefault="00214150" w:rsidP="00024B42">
            <w:pPr>
              <w:pStyle w:val="CH-TABLE"/>
            </w:pPr>
            <w:r w:rsidRPr="0008284B">
              <w:rPr>
                <w:rFonts w:hint="eastAsia"/>
              </w:rPr>
              <w:t>TM可追溯矩阵</w:t>
            </w:r>
            <w:r>
              <w:rPr>
                <w:rFonts w:hint="eastAsia"/>
              </w:rPr>
              <w:t>更新</w:t>
            </w:r>
          </w:p>
          <w:p w14:paraId="3DE7D4E8" w14:textId="77777777" w:rsidR="00622F15" w:rsidRPr="0008284B" w:rsidRDefault="00622F15" w:rsidP="00024B42">
            <w:pPr>
              <w:pStyle w:val="CH-TABLE"/>
            </w:pPr>
            <w:r w:rsidRPr="0008284B">
              <w:rPr>
                <w:rFonts w:hint="eastAsia"/>
              </w:rPr>
              <w:t>DQ设计确认</w:t>
            </w:r>
          </w:p>
        </w:tc>
      </w:tr>
      <w:tr w:rsidR="00622F15" w:rsidRPr="0008284B" w14:paraId="6509623A" w14:textId="77777777" w:rsidTr="0063776E">
        <w:tc>
          <w:tcPr>
            <w:tcW w:w="1469" w:type="dxa"/>
            <w:vAlign w:val="center"/>
          </w:tcPr>
          <w:p w14:paraId="79222A89" w14:textId="77777777" w:rsidR="00622F15" w:rsidRPr="0008284B" w:rsidRDefault="00622F15" w:rsidP="00024B42">
            <w:pPr>
              <w:pStyle w:val="CH-TABLE"/>
            </w:pPr>
            <w:bookmarkStart w:id="36" w:name="_Hlk69891562"/>
            <w:r w:rsidRPr="0008284B">
              <w:rPr>
                <w:rFonts w:hint="eastAsia"/>
              </w:rPr>
              <w:t>开发及配置</w:t>
            </w:r>
          </w:p>
        </w:tc>
        <w:tc>
          <w:tcPr>
            <w:tcW w:w="2488" w:type="dxa"/>
            <w:vAlign w:val="center"/>
          </w:tcPr>
          <w:p w14:paraId="2EC6D3DE" w14:textId="77777777" w:rsidR="00622F15" w:rsidRPr="0008284B" w:rsidRDefault="00622F15" w:rsidP="00024B42">
            <w:pPr>
              <w:pStyle w:val="CH-TABLE"/>
            </w:pPr>
            <w:r w:rsidRPr="0008284B">
              <w:rPr>
                <w:rFonts w:hint="eastAsia"/>
              </w:rPr>
              <w:t>配置培训</w:t>
            </w:r>
          </w:p>
          <w:p w14:paraId="1CBAAD10" w14:textId="13608782" w:rsidR="00622F15" w:rsidRPr="0008284B" w:rsidRDefault="00622F15" w:rsidP="00024B42">
            <w:pPr>
              <w:pStyle w:val="CH-TABLE"/>
            </w:pPr>
            <w:r w:rsidRPr="0008284B">
              <w:rPr>
                <w:rFonts w:hint="eastAsia"/>
              </w:rPr>
              <w:t>主数据、配方及报表配置</w:t>
            </w:r>
          </w:p>
          <w:p w14:paraId="408E083E" w14:textId="77777777" w:rsidR="00622F15" w:rsidRPr="0008284B" w:rsidRDefault="00622F15" w:rsidP="00024B42">
            <w:pPr>
              <w:pStyle w:val="CH-TABLE"/>
            </w:pPr>
            <w:r w:rsidRPr="0008284B">
              <w:rPr>
                <w:rFonts w:hint="eastAsia"/>
              </w:rPr>
              <w:t>集成接口开发及内部测试</w:t>
            </w:r>
          </w:p>
        </w:tc>
        <w:tc>
          <w:tcPr>
            <w:tcW w:w="1659" w:type="dxa"/>
            <w:vAlign w:val="center"/>
          </w:tcPr>
          <w:p w14:paraId="23DF0CAA" w14:textId="77777777" w:rsidR="00622F15" w:rsidRPr="0008284B" w:rsidRDefault="00622F15" w:rsidP="00024B42">
            <w:pPr>
              <w:pStyle w:val="CH-TABLE"/>
            </w:pPr>
            <w:r w:rsidRPr="0008284B">
              <w:rPr>
                <w:rFonts w:hint="eastAsia"/>
              </w:rPr>
              <w:t>FDS签署后</w:t>
            </w:r>
            <w:r w:rsidRPr="0008284B">
              <w:t>3</w:t>
            </w:r>
            <w:r w:rsidRPr="0008284B">
              <w:rPr>
                <w:rFonts w:hint="eastAsia"/>
              </w:rPr>
              <w:t>个月</w:t>
            </w:r>
          </w:p>
        </w:tc>
        <w:tc>
          <w:tcPr>
            <w:tcW w:w="1013" w:type="dxa"/>
            <w:vAlign w:val="center"/>
          </w:tcPr>
          <w:p w14:paraId="3EF59CF1" w14:textId="77777777" w:rsidR="00622F15" w:rsidRPr="0008284B" w:rsidRDefault="00622F15" w:rsidP="00024B42">
            <w:pPr>
              <w:pStyle w:val="CH-TABLE"/>
            </w:pPr>
          </w:p>
        </w:tc>
        <w:tc>
          <w:tcPr>
            <w:tcW w:w="3073" w:type="dxa"/>
            <w:vAlign w:val="center"/>
          </w:tcPr>
          <w:p w14:paraId="6F929274" w14:textId="44A4FA34" w:rsidR="00622F15" w:rsidRPr="0008284B" w:rsidRDefault="006E7203" w:rsidP="00024B42">
            <w:pPr>
              <w:pStyle w:val="CH-TABLE"/>
            </w:pPr>
            <w:r>
              <w:t>CS</w:t>
            </w:r>
            <w:r>
              <w:rPr>
                <w:rFonts w:hint="eastAsia"/>
              </w:rPr>
              <w:t>原液</w:t>
            </w:r>
            <w:r>
              <w:t>1</w:t>
            </w:r>
            <w:r>
              <w:rPr>
                <w:rFonts w:hint="eastAsia"/>
              </w:rPr>
              <w:t>配置说明</w:t>
            </w:r>
          </w:p>
        </w:tc>
      </w:tr>
      <w:tr w:rsidR="00622F15" w:rsidRPr="0008284B" w14:paraId="2274E23E" w14:textId="77777777" w:rsidTr="0063776E">
        <w:tc>
          <w:tcPr>
            <w:tcW w:w="1469" w:type="dxa"/>
            <w:vAlign w:val="center"/>
          </w:tcPr>
          <w:p w14:paraId="340A2F1A" w14:textId="77777777" w:rsidR="00622F15" w:rsidRPr="0008284B" w:rsidRDefault="00622F15" w:rsidP="00024B42">
            <w:pPr>
              <w:pStyle w:val="CH-TABLE"/>
            </w:pPr>
            <w:r w:rsidRPr="0008284B">
              <w:rPr>
                <w:rFonts w:hint="eastAsia"/>
              </w:rPr>
              <w:t>工厂验收测试</w:t>
            </w:r>
          </w:p>
        </w:tc>
        <w:tc>
          <w:tcPr>
            <w:tcW w:w="2488" w:type="dxa"/>
            <w:vAlign w:val="center"/>
          </w:tcPr>
          <w:p w14:paraId="05BDBEBB" w14:textId="77777777" w:rsidR="00622F15" w:rsidRPr="0008284B" w:rsidRDefault="00622F15" w:rsidP="00024B42">
            <w:pPr>
              <w:pStyle w:val="CH-TABLE"/>
            </w:pPr>
            <w:r w:rsidRPr="0008284B">
              <w:rPr>
                <w:rFonts w:hint="eastAsia"/>
              </w:rPr>
              <w:t>工厂验收测试方案编写</w:t>
            </w:r>
          </w:p>
          <w:p w14:paraId="5B4ACDF2" w14:textId="77777777" w:rsidR="00622F15" w:rsidRPr="0008284B" w:rsidRDefault="00622F15" w:rsidP="00024B42">
            <w:pPr>
              <w:pStyle w:val="CH-TABLE"/>
            </w:pPr>
            <w:r w:rsidRPr="0008284B">
              <w:rPr>
                <w:rFonts w:hint="eastAsia"/>
              </w:rPr>
              <w:t>工厂验收测试</w:t>
            </w:r>
          </w:p>
          <w:p w14:paraId="5FCB97BA" w14:textId="77777777" w:rsidR="00622F15" w:rsidRPr="0008284B" w:rsidRDefault="00622F15" w:rsidP="00024B42">
            <w:pPr>
              <w:pStyle w:val="CH-TABLE"/>
            </w:pPr>
            <w:r w:rsidRPr="0008284B">
              <w:rPr>
                <w:rFonts w:hint="eastAsia"/>
              </w:rPr>
              <w:t>更新RTM</w:t>
            </w:r>
          </w:p>
        </w:tc>
        <w:tc>
          <w:tcPr>
            <w:tcW w:w="1659" w:type="dxa"/>
            <w:vAlign w:val="center"/>
          </w:tcPr>
          <w:p w14:paraId="20889A1B" w14:textId="3E9D703B" w:rsidR="00622F15" w:rsidRPr="0008284B" w:rsidRDefault="00622F15" w:rsidP="00024B42">
            <w:pPr>
              <w:pStyle w:val="CH-TABLE"/>
            </w:pPr>
            <w:r w:rsidRPr="0008284B">
              <w:rPr>
                <w:rFonts w:hint="eastAsia"/>
              </w:rPr>
              <w:t>开发及配置结束后</w:t>
            </w:r>
            <w:r>
              <w:t>1</w:t>
            </w:r>
            <w:r w:rsidRPr="0008284B">
              <w:rPr>
                <w:rFonts w:hint="eastAsia"/>
              </w:rPr>
              <w:t>个月</w:t>
            </w:r>
          </w:p>
        </w:tc>
        <w:tc>
          <w:tcPr>
            <w:tcW w:w="1013" w:type="dxa"/>
            <w:vAlign w:val="center"/>
          </w:tcPr>
          <w:p w14:paraId="338CC7FD" w14:textId="77777777" w:rsidR="00622F15" w:rsidRPr="0008284B" w:rsidRDefault="00622F15" w:rsidP="00024B42">
            <w:pPr>
              <w:pStyle w:val="CH-TABLE"/>
            </w:pPr>
            <w:r>
              <w:t>F</w:t>
            </w:r>
            <w:r w:rsidRPr="0008284B">
              <w:t xml:space="preserve">AT </w:t>
            </w:r>
            <w:r w:rsidRPr="0008284B">
              <w:rPr>
                <w:rFonts w:hint="eastAsia"/>
              </w:rPr>
              <w:t>完成</w:t>
            </w:r>
          </w:p>
        </w:tc>
        <w:tc>
          <w:tcPr>
            <w:tcW w:w="3073" w:type="dxa"/>
            <w:vAlign w:val="center"/>
          </w:tcPr>
          <w:p w14:paraId="3AE10802" w14:textId="77777777" w:rsidR="00622F15" w:rsidRDefault="00622F15" w:rsidP="00024B42">
            <w:pPr>
              <w:pStyle w:val="CH-TABLE"/>
            </w:pPr>
            <w:r>
              <w:rPr>
                <w:rFonts w:hint="eastAsia"/>
              </w:rPr>
              <w:t>硬件</w:t>
            </w:r>
            <w:r>
              <w:t>FAT</w:t>
            </w:r>
            <w:r>
              <w:rPr>
                <w:rFonts w:hint="eastAsia"/>
              </w:rPr>
              <w:t>测试规范</w:t>
            </w:r>
          </w:p>
          <w:p w14:paraId="65FCF90F" w14:textId="77777777" w:rsidR="00622F15" w:rsidRDefault="00622F15" w:rsidP="00024B42">
            <w:pPr>
              <w:pStyle w:val="CH-TABLE"/>
            </w:pPr>
            <w:r>
              <w:rPr>
                <w:rFonts w:hint="eastAsia"/>
              </w:rPr>
              <w:t>硬件</w:t>
            </w:r>
            <w:r>
              <w:t>FAT</w:t>
            </w:r>
            <w:r>
              <w:rPr>
                <w:rFonts w:hint="eastAsia"/>
              </w:rPr>
              <w:t>测试报告</w:t>
            </w:r>
          </w:p>
          <w:p w14:paraId="34EBA777" w14:textId="77777777" w:rsidR="00622F15" w:rsidRPr="0008284B" w:rsidRDefault="00622F15" w:rsidP="00024B42">
            <w:pPr>
              <w:pStyle w:val="CH-TABLE"/>
            </w:pPr>
            <w:r>
              <w:rPr>
                <w:rFonts w:hint="eastAsia"/>
              </w:rPr>
              <w:t>软件</w:t>
            </w:r>
            <w:r w:rsidRPr="0008284B">
              <w:rPr>
                <w:rFonts w:hint="eastAsia"/>
              </w:rPr>
              <w:t>FAT</w:t>
            </w:r>
            <w:r>
              <w:rPr>
                <w:rFonts w:hint="eastAsia"/>
              </w:rPr>
              <w:t>软件</w:t>
            </w:r>
            <w:r w:rsidRPr="0008284B">
              <w:rPr>
                <w:rFonts w:hint="eastAsia"/>
              </w:rPr>
              <w:t>测试规范</w:t>
            </w:r>
          </w:p>
          <w:p w14:paraId="4F84531A" w14:textId="77777777" w:rsidR="00622F15" w:rsidRPr="0008284B" w:rsidRDefault="00622F15" w:rsidP="00024B42">
            <w:pPr>
              <w:pStyle w:val="CH-TABLE"/>
            </w:pPr>
            <w:r>
              <w:rPr>
                <w:rFonts w:hint="eastAsia"/>
              </w:rPr>
              <w:t>软件</w:t>
            </w:r>
            <w:r w:rsidRPr="0008284B">
              <w:rPr>
                <w:rFonts w:hint="eastAsia"/>
              </w:rPr>
              <w:t>F</w:t>
            </w:r>
            <w:r w:rsidRPr="0008284B">
              <w:t>AT</w:t>
            </w:r>
            <w:r w:rsidRPr="0008284B">
              <w:rPr>
                <w:rFonts w:hint="eastAsia"/>
              </w:rPr>
              <w:t>测试报告</w:t>
            </w:r>
          </w:p>
        </w:tc>
      </w:tr>
      <w:tr w:rsidR="00622F15" w:rsidRPr="0008284B" w14:paraId="4F629407" w14:textId="77777777" w:rsidTr="0063776E">
        <w:tc>
          <w:tcPr>
            <w:tcW w:w="1469" w:type="dxa"/>
            <w:vAlign w:val="center"/>
          </w:tcPr>
          <w:p w14:paraId="7918172C" w14:textId="75B5E383" w:rsidR="00622F15" w:rsidRPr="0008284B" w:rsidRDefault="0063776E" w:rsidP="00024B42">
            <w:pPr>
              <w:pStyle w:val="CH-TABLE"/>
            </w:pPr>
            <w:bookmarkStart w:id="37" w:name="_Hlk69891511"/>
            <w:bookmarkEnd w:id="36"/>
            <w:r>
              <w:rPr>
                <w:rFonts w:hint="eastAsia"/>
              </w:rPr>
              <w:t>原液1</w:t>
            </w:r>
            <w:r w:rsidR="00622F15" w:rsidRPr="0008284B">
              <w:rPr>
                <w:rFonts w:hint="eastAsia"/>
              </w:rPr>
              <w:t>现场验收测试</w:t>
            </w:r>
            <w:r w:rsidR="00622F15">
              <w:rPr>
                <w:rFonts w:hint="eastAsia"/>
              </w:rPr>
              <w:t>及</w:t>
            </w:r>
            <w:r w:rsidR="00622F15" w:rsidRPr="0008284B">
              <w:rPr>
                <w:rFonts w:hint="eastAsia"/>
              </w:rPr>
              <w:t>I</w:t>
            </w:r>
            <w:r w:rsidR="00622F15" w:rsidRPr="0008284B">
              <w:t>OQ</w:t>
            </w:r>
          </w:p>
        </w:tc>
        <w:tc>
          <w:tcPr>
            <w:tcW w:w="2488" w:type="dxa"/>
            <w:vAlign w:val="center"/>
          </w:tcPr>
          <w:p w14:paraId="2C3DEB19" w14:textId="77777777" w:rsidR="00622F15" w:rsidRPr="0008284B" w:rsidRDefault="00622F15" w:rsidP="00024B42">
            <w:pPr>
              <w:pStyle w:val="CH-TABLE"/>
            </w:pPr>
            <w:r w:rsidRPr="0008284B">
              <w:rPr>
                <w:rFonts w:hint="eastAsia"/>
              </w:rPr>
              <w:t>安装调试，设备通讯测试</w:t>
            </w:r>
          </w:p>
          <w:p w14:paraId="5E70D826" w14:textId="77777777" w:rsidR="00622F15" w:rsidRPr="0008284B" w:rsidRDefault="00622F15" w:rsidP="00024B42">
            <w:pPr>
              <w:pStyle w:val="CH-TABLE"/>
            </w:pPr>
            <w:r w:rsidRPr="0008284B">
              <w:rPr>
                <w:rFonts w:hint="eastAsia"/>
              </w:rPr>
              <w:t>接口调试及集成测试</w:t>
            </w:r>
          </w:p>
          <w:p w14:paraId="2A21213E" w14:textId="77777777" w:rsidR="00622F15" w:rsidRPr="0008284B" w:rsidRDefault="00622F15" w:rsidP="00024B42">
            <w:pPr>
              <w:pStyle w:val="CH-TABLE"/>
            </w:pPr>
            <w:r w:rsidRPr="0008284B">
              <w:rPr>
                <w:rFonts w:hint="eastAsia"/>
              </w:rPr>
              <w:t>验证培训，最终用户培训</w:t>
            </w:r>
          </w:p>
          <w:p w14:paraId="54050F87" w14:textId="77777777" w:rsidR="00622F15" w:rsidRPr="0008284B" w:rsidRDefault="00622F15" w:rsidP="00024B42">
            <w:pPr>
              <w:pStyle w:val="CH-TABLE"/>
            </w:pPr>
            <w:r w:rsidRPr="0008284B">
              <w:rPr>
                <w:rFonts w:hint="eastAsia"/>
              </w:rPr>
              <w:t>安装确认 IQ</w:t>
            </w:r>
          </w:p>
          <w:p w14:paraId="23E402D2" w14:textId="1CFDF04C" w:rsidR="00622F15" w:rsidRDefault="0063776E" w:rsidP="00024B42">
            <w:pPr>
              <w:pStyle w:val="CH-TABLE"/>
            </w:pPr>
            <w:r>
              <w:rPr>
                <w:rFonts w:hint="eastAsia"/>
              </w:rPr>
              <w:t>原液1</w:t>
            </w:r>
            <w:r w:rsidR="00622F15" w:rsidRPr="0008284B">
              <w:rPr>
                <w:rFonts w:hint="eastAsia"/>
              </w:rPr>
              <w:t>运行确认 OQ</w:t>
            </w:r>
          </w:p>
          <w:p w14:paraId="61319D3C" w14:textId="012E6F11" w:rsidR="0063776E" w:rsidRPr="0008284B" w:rsidRDefault="0063776E" w:rsidP="00024B42">
            <w:pPr>
              <w:pStyle w:val="CH-TABLE"/>
            </w:pPr>
            <w:r>
              <w:rPr>
                <w:rFonts w:hint="eastAsia"/>
              </w:rPr>
              <w:t>原液2~</w:t>
            </w:r>
            <w:r>
              <w:t>4</w:t>
            </w:r>
            <w:r w:rsidRPr="0008284B">
              <w:rPr>
                <w:rFonts w:hint="eastAsia"/>
              </w:rPr>
              <w:t>主数据、配方配置</w:t>
            </w:r>
            <w:r>
              <w:rPr>
                <w:rFonts w:hint="eastAsia"/>
              </w:rPr>
              <w:t>、调试及测试</w:t>
            </w:r>
          </w:p>
        </w:tc>
        <w:tc>
          <w:tcPr>
            <w:tcW w:w="1659" w:type="dxa"/>
            <w:vAlign w:val="center"/>
          </w:tcPr>
          <w:p w14:paraId="4769F5EA" w14:textId="77777777" w:rsidR="00622F15" w:rsidRPr="0008284B" w:rsidRDefault="00622F15" w:rsidP="00024B42">
            <w:pPr>
              <w:pStyle w:val="CH-TABLE"/>
            </w:pPr>
            <w:r w:rsidRPr="0008284B">
              <w:rPr>
                <w:rFonts w:hint="eastAsia"/>
              </w:rPr>
              <w:t>工厂验收测试后</w:t>
            </w:r>
            <w:r>
              <w:rPr>
                <w:rFonts w:hint="eastAsia"/>
              </w:rPr>
              <w:t>2</w:t>
            </w:r>
            <w:r w:rsidRPr="0008284B">
              <w:rPr>
                <w:rFonts w:hint="eastAsia"/>
              </w:rPr>
              <w:t>个月</w:t>
            </w:r>
          </w:p>
        </w:tc>
        <w:tc>
          <w:tcPr>
            <w:tcW w:w="1013" w:type="dxa"/>
            <w:vAlign w:val="center"/>
          </w:tcPr>
          <w:p w14:paraId="470BFA28" w14:textId="498FAB85" w:rsidR="00622F15" w:rsidRPr="0008284B" w:rsidRDefault="00622F15" w:rsidP="00024B42">
            <w:pPr>
              <w:pStyle w:val="CH-TABLE"/>
            </w:pPr>
          </w:p>
        </w:tc>
        <w:tc>
          <w:tcPr>
            <w:tcW w:w="3073" w:type="dxa"/>
            <w:vAlign w:val="center"/>
          </w:tcPr>
          <w:p w14:paraId="3188BCCE" w14:textId="77777777" w:rsidR="00622F15" w:rsidRPr="0008284B" w:rsidRDefault="00622F15" w:rsidP="00024B42">
            <w:pPr>
              <w:pStyle w:val="CH-TABLE"/>
            </w:pPr>
            <w:r w:rsidRPr="0008284B">
              <w:rPr>
                <w:rFonts w:hint="eastAsia"/>
              </w:rPr>
              <w:t>SAT测试方案及报告</w:t>
            </w:r>
          </w:p>
          <w:p w14:paraId="65BFF05E" w14:textId="77777777" w:rsidR="00622F15" w:rsidRPr="0008284B" w:rsidRDefault="00622F15" w:rsidP="00024B42">
            <w:pPr>
              <w:pStyle w:val="CH-TABLE"/>
            </w:pPr>
            <w:r w:rsidRPr="0008284B">
              <w:rPr>
                <w:rFonts w:hint="eastAsia"/>
              </w:rPr>
              <w:t>IQ安装确认方案及报告</w:t>
            </w:r>
          </w:p>
          <w:p w14:paraId="04D5735A" w14:textId="38CEB5C6" w:rsidR="00622F15" w:rsidRDefault="00622F15" w:rsidP="00024B42">
            <w:pPr>
              <w:pStyle w:val="CH-TABLE"/>
            </w:pPr>
            <w:r w:rsidRPr="0008284B">
              <w:rPr>
                <w:rFonts w:hint="eastAsia"/>
              </w:rPr>
              <w:t>OQ运行确认方案</w:t>
            </w:r>
            <w:r w:rsidR="0063776E">
              <w:rPr>
                <w:rFonts w:hint="eastAsia"/>
              </w:rPr>
              <w:t>（原液1部分）</w:t>
            </w:r>
          </w:p>
          <w:p w14:paraId="1E94D957" w14:textId="75C57A95" w:rsidR="00BE5BC1" w:rsidRPr="0008284B" w:rsidRDefault="00BE5BC1" w:rsidP="00024B42">
            <w:pPr>
              <w:pStyle w:val="CH-TABLE"/>
            </w:pPr>
            <w:r>
              <w:t>CS</w:t>
            </w:r>
            <w:r>
              <w:rPr>
                <w:rFonts w:hint="eastAsia"/>
              </w:rPr>
              <w:t>原液2~</w:t>
            </w:r>
            <w:r>
              <w:t>4</w:t>
            </w:r>
            <w:r>
              <w:rPr>
                <w:rFonts w:hint="eastAsia"/>
              </w:rPr>
              <w:t>配置说明</w:t>
            </w:r>
          </w:p>
        </w:tc>
      </w:tr>
      <w:bookmarkEnd w:id="37"/>
      <w:tr w:rsidR="00C62D59" w:rsidRPr="0008284B" w14:paraId="2F661255" w14:textId="77777777" w:rsidTr="0063776E">
        <w:tc>
          <w:tcPr>
            <w:tcW w:w="1469" w:type="dxa"/>
            <w:vAlign w:val="center"/>
          </w:tcPr>
          <w:p w14:paraId="35D74901" w14:textId="3C225566" w:rsidR="00C62D59" w:rsidRDefault="0063776E" w:rsidP="00024B42">
            <w:pPr>
              <w:pStyle w:val="CH-TABLE"/>
            </w:pPr>
            <w:r>
              <w:rPr>
                <w:rFonts w:hint="eastAsia"/>
              </w:rPr>
              <w:t>原液2~</w:t>
            </w:r>
            <w:r>
              <w:t xml:space="preserve">4 </w:t>
            </w:r>
            <w:r>
              <w:rPr>
                <w:rFonts w:hint="eastAsia"/>
              </w:rPr>
              <w:t>测试</w:t>
            </w:r>
          </w:p>
        </w:tc>
        <w:tc>
          <w:tcPr>
            <w:tcW w:w="2488" w:type="dxa"/>
            <w:vAlign w:val="center"/>
          </w:tcPr>
          <w:p w14:paraId="49F1E359" w14:textId="77777777" w:rsidR="00C62D59" w:rsidRDefault="0063776E" w:rsidP="00024B42">
            <w:pPr>
              <w:pStyle w:val="CH-TABLE"/>
            </w:pPr>
            <w:r>
              <w:rPr>
                <w:rFonts w:hint="eastAsia"/>
              </w:rPr>
              <w:t>原液1试运行</w:t>
            </w:r>
          </w:p>
          <w:p w14:paraId="1F188162" w14:textId="45E0DC7C" w:rsidR="0063776E" w:rsidRPr="0063776E" w:rsidRDefault="0063776E" w:rsidP="00024B42">
            <w:pPr>
              <w:pStyle w:val="CH-TABLE"/>
            </w:pPr>
            <w:r>
              <w:rPr>
                <w:rFonts w:hint="eastAsia"/>
              </w:rPr>
              <w:t>原液2~</w:t>
            </w:r>
            <w:r>
              <w:t>4</w:t>
            </w:r>
            <w:r w:rsidRPr="0008284B">
              <w:rPr>
                <w:rFonts w:hint="eastAsia"/>
              </w:rPr>
              <w:t>运行确认 OQ</w:t>
            </w:r>
          </w:p>
        </w:tc>
        <w:tc>
          <w:tcPr>
            <w:tcW w:w="1659" w:type="dxa"/>
            <w:vAlign w:val="center"/>
          </w:tcPr>
          <w:p w14:paraId="0A285429" w14:textId="0DB4DE2E" w:rsidR="00C62D59" w:rsidRDefault="0063776E" w:rsidP="00024B42">
            <w:pPr>
              <w:pStyle w:val="CH-TABLE"/>
            </w:pPr>
            <w:r>
              <w:rPr>
                <w:rFonts w:hint="eastAsia"/>
              </w:rPr>
              <w:t>原液1</w:t>
            </w:r>
            <w:r w:rsidRPr="0008284B">
              <w:rPr>
                <w:rFonts w:hint="eastAsia"/>
              </w:rPr>
              <w:t>现场验收测试后</w:t>
            </w:r>
            <w:r>
              <w:t>1</w:t>
            </w:r>
            <w:r>
              <w:rPr>
                <w:rFonts w:hint="eastAsia"/>
              </w:rPr>
              <w:t>个月</w:t>
            </w:r>
          </w:p>
        </w:tc>
        <w:tc>
          <w:tcPr>
            <w:tcW w:w="1013" w:type="dxa"/>
            <w:vAlign w:val="center"/>
          </w:tcPr>
          <w:p w14:paraId="48316E47" w14:textId="0F8A5947" w:rsidR="00C62D59" w:rsidRPr="0008284B" w:rsidRDefault="0063776E" w:rsidP="00024B42">
            <w:pPr>
              <w:pStyle w:val="CH-TABLE"/>
            </w:pPr>
            <w:r>
              <w:rPr>
                <w:rFonts w:hint="eastAsia"/>
              </w:rPr>
              <w:t>O</w:t>
            </w:r>
            <w:r>
              <w:t>Q</w:t>
            </w:r>
            <w:r>
              <w:rPr>
                <w:rFonts w:hint="eastAsia"/>
              </w:rPr>
              <w:t>完成</w:t>
            </w:r>
          </w:p>
        </w:tc>
        <w:tc>
          <w:tcPr>
            <w:tcW w:w="3073" w:type="dxa"/>
            <w:vAlign w:val="center"/>
          </w:tcPr>
          <w:p w14:paraId="23075212" w14:textId="2FB0DC0D" w:rsidR="0063776E" w:rsidRPr="0008284B" w:rsidRDefault="0063776E" w:rsidP="00024B42">
            <w:pPr>
              <w:pStyle w:val="CH-TABLE"/>
            </w:pPr>
            <w:r w:rsidRPr="0008284B">
              <w:rPr>
                <w:rFonts w:hint="eastAsia"/>
              </w:rPr>
              <w:t>OQ运行确认</w:t>
            </w:r>
            <w:r>
              <w:rPr>
                <w:rFonts w:hint="eastAsia"/>
              </w:rPr>
              <w:t>记录</w:t>
            </w:r>
          </w:p>
          <w:p w14:paraId="47E59713" w14:textId="77777777" w:rsidR="00C62D59" w:rsidRDefault="0063776E" w:rsidP="00024B42">
            <w:pPr>
              <w:pStyle w:val="CH-TABLE"/>
            </w:pPr>
            <w:r>
              <w:rPr>
                <w:rFonts w:hint="eastAsia"/>
              </w:rPr>
              <w:t>（原液2~</w:t>
            </w:r>
            <w:r>
              <w:t>4</w:t>
            </w:r>
            <w:r>
              <w:rPr>
                <w:rFonts w:hint="eastAsia"/>
              </w:rPr>
              <w:t>测试批记录）</w:t>
            </w:r>
          </w:p>
          <w:p w14:paraId="46983235" w14:textId="77777777" w:rsidR="0063776E" w:rsidRDefault="0063776E" w:rsidP="00024B42">
            <w:pPr>
              <w:pStyle w:val="CH-TABLE"/>
            </w:pPr>
            <w:r w:rsidRPr="0008284B">
              <w:rPr>
                <w:rFonts w:hint="eastAsia"/>
              </w:rPr>
              <w:t>OQ运行确认报告</w:t>
            </w:r>
          </w:p>
          <w:p w14:paraId="67CE3B7B" w14:textId="77777777" w:rsidR="0063776E" w:rsidRDefault="0063776E" w:rsidP="00024B42">
            <w:pPr>
              <w:pStyle w:val="CH-TABLE"/>
            </w:pPr>
            <w:bookmarkStart w:id="38" w:name="OLE_LINK1"/>
            <w:bookmarkStart w:id="39" w:name="OLE_LINK3"/>
            <w:r w:rsidRPr="0008284B">
              <w:rPr>
                <w:rFonts w:hint="eastAsia"/>
              </w:rPr>
              <w:t>TM可追溯矩阵</w:t>
            </w:r>
            <w:r>
              <w:rPr>
                <w:rFonts w:hint="eastAsia"/>
              </w:rPr>
              <w:t>更新</w:t>
            </w:r>
          </w:p>
          <w:bookmarkEnd w:id="38"/>
          <w:bookmarkEnd w:id="39"/>
          <w:p w14:paraId="2B607B47" w14:textId="6848DA19" w:rsidR="0063776E" w:rsidRPr="00C62D59" w:rsidRDefault="0063776E" w:rsidP="00024B42">
            <w:pPr>
              <w:pStyle w:val="CH-TABLE"/>
            </w:pPr>
            <w:r>
              <w:rPr>
                <w:rFonts w:hint="eastAsia"/>
              </w:rPr>
              <w:t>V</w:t>
            </w:r>
            <w:r>
              <w:t xml:space="preserve">SR </w:t>
            </w:r>
            <w:r>
              <w:rPr>
                <w:rFonts w:hint="eastAsia"/>
              </w:rPr>
              <w:t>验证总结报告（至O</w:t>
            </w:r>
            <w:r>
              <w:t>Q</w:t>
            </w:r>
            <w:r>
              <w:rPr>
                <w:rFonts w:hint="eastAsia"/>
              </w:rPr>
              <w:t>）</w:t>
            </w:r>
          </w:p>
        </w:tc>
      </w:tr>
      <w:tr w:rsidR="0063776E" w:rsidRPr="0008284B" w14:paraId="462E967B" w14:textId="77777777" w:rsidTr="0063776E">
        <w:tc>
          <w:tcPr>
            <w:tcW w:w="1469" w:type="dxa"/>
            <w:vAlign w:val="center"/>
          </w:tcPr>
          <w:p w14:paraId="063BEFB6" w14:textId="05168C22" w:rsidR="0063776E" w:rsidRDefault="0063776E" w:rsidP="00024B42">
            <w:pPr>
              <w:pStyle w:val="CH-TABLE"/>
            </w:pPr>
            <w:r>
              <w:rPr>
                <w:rFonts w:hint="eastAsia"/>
              </w:rPr>
              <w:t>试运行及交付</w:t>
            </w:r>
          </w:p>
        </w:tc>
        <w:tc>
          <w:tcPr>
            <w:tcW w:w="2488" w:type="dxa"/>
            <w:vAlign w:val="center"/>
          </w:tcPr>
          <w:p w14:paraId="2F64B1EC" w14:textId="77777777" w:rsidR="0063776E" w:rsidRPr="0008284B" w:rsidRDefault="0063776E" w:rsidP="00024B42">
            <w:pPr>
              <w:pStyle w:val="CH-TABLE"/>
            </w:pPr>
            <w:r>
              <w:rPr>
                <w:rFonts w:hint="eastAsia"/>
              </w:rPr>
              <w:t>称量</w:t>
            </w:r>
            <w:r w:rsidRPr="0008284B">
              <w:rPr>
                <w:rFonts w:hint="eastAsia"/>
              </w:rPr>
              <w:t>系统上线</w:t>
            </w:r>
          </w:p>
          <w:p w14:paraId="450A852C" w14:textId="77777777" w:rsidR="0063776E" w:rsidRDefault="0063776E" w:rsidP="00024B42">
            <w:pPr>
              <w:pStyle w:val="CH-TABLE"/>
            </w:pPr>
            <w:r w:rsidRPr="0008284B">
              <w:rPr>
                <w:rFonts w:hint="eastAsia"/>
              </w:rPr>
              <w:t>系统维护培训</w:t>
            </w:r>
          </w:p>
          <w:p w14:paraId="4467BF55" w14:textId="3FA3CC0A" w:rsidR="0063776E" w:rsidRDefault="0063776E" w:rsidP="00024B42">
            <w:pPr>
              <w:pStyle w:val="CH-TABLE"/>
            </w:pPr>
            <w:r>
              <w:rPr>
                <w:rFonts w:hint="eastAsia"/>
              </w:rPr>
              <w:t>系统操作培训</w:t>
            </w:r>
          </w:p>
        </w:tc>
        <w:tc>
          <w:tcPr>
            <w:tcW w:w="1659" w:type="dxa"/>
            <w:vAlign w:val="center"/>
          </w:tcPr>
          <w:p w14:paraId="5B23EBC8" w14:textId="60865B41" w:rsidR="0063776E" w:rsidRDefault="0063776E" w:rsidP="00024B42">
            <w:pPr>
              <w:pStyle w:val="CH-TABLE"/>
            </w:pPr>
            <w:r w:rsidRPr="0008284B">
              <w:rPr>
                <w:rFonts w:hint="eastAsia"/>
              </w:rPr>
              <w:t>现场验收测试后</w:t>
            </w:r>
            <w:r>
              <w:t>1.5</w:t>
            </w:r>
            <w:r>
              <w:rPr>
                <w:rFonts w:hint="eastAsia"/>
              </w:rPr>
              <w:t>个月</w:t>
            </w:r>
          </w:p>
        </w:tc>
        <w:tc>
          <w:tcPr>
            <w:tcW w:w="1013" w:type="dxa"/>
            <w:vAlign w:val="center"/>
          </w:tcPr>
          <w:p w14:paraId="0C193193" w14:textId="77777777" w:rsidR="0063776E" w:rsidRDefault="0063776E" w:rsidP="00024B42">
            <w:pPr>
              <w:pStyle w:val="CH-TABLE"/>
            </w:pPr>
          </w:p>
        </w:tc>
        <w:tc>
          <w:tcPr>
            <w:tcW w:w="3073" w:type="dxa"/>
            <w:vAlign w:val="center"/>
          </w:tcPr>
          <w:p w14:paraId="2A802C18" w14:textId="77777777" w:rsidR="0063776E" w:rsidRPr="0008284B" w:rsidRDefault="0063776E" w:rsidP="00024B42">
            <w:pPr>
              <w:pStyle w:val="CH-TABLE"/>
            </w:pPr>
            <w:r w:rsidRPr="0008284B">
              <w:rPr>
                <w:rFonts w:hint="eastAsia"/>
              </w:rPr>
              <w:t>UM操作维护手册</w:t>
            </w:r>
          </w:p>
          <w:p w14:paraId="3D8F86AE" w14:textId="12286AAA" w:rsidR="0063776E" w:rsidRPr="0008284B" w:rsidRDefault="0063776E" w:rsidP="00024B42">
            <w:pPr>
              <w:pStyle w:val="CH-TABLE"/>
            </w:pPr>
            <w:r w:rsidRPr="0008284B">
              <w:rPr>
                <w:rFonts w:hint="eastAsia"/>
              </w:rPr>
              <w:t>项目验收报告</w:t>
            </w:r>
          </w:p>
        </w:tc>
      </w:tr>
    </w:tbl>
    <w:p w14:paraId="397C6559" w14:textId="77777777" w:rsidR="0012589F" w:rsidRDefault="0012589F" w:rsidP="00150075">
      <w:pPr>
        <w:pStyle w:val="CH-1"/>
        <w:sectPr w:rsidR="0012589F" w:rsidSect="00066A31">
          <w:headerReference w:type="even" r:id="rId25"/>
          <w:headerReference w:type="default" r:id="rId26"/>
          <w:headerReference w:type="first" r:id="rId27"/>
          <w:pgSz w:w="11907" w:h="16840" w:code="9"/>
          <w:pgMar w:top="1134" w:right="1134" w:bottom="1134" w:left="1287" w:header="720" w:footer="754" w:gutter="0"/>
          <w:cols w:space="720"/>
          <w:titlePg/>
          <w:docGrid w:linePitch="272"/>
        </w:sectPr>
      </w:pPr>
    </w:p>
    <w:p w14:paraId="7020DCC5" w14:textId="5F22AFBB" w:rsidR="0012589F" w:rsidRDefault="004A778E" w:rsidP="00752057">
      <w:pPr>
        <w:pStyle w:val="CH-H1"/>
      </w:pPr>
      <w:bookmarkStart w:id="40" w:name="_Toc71809996"/>
      <w:r w:rsidRPr="00AD12EA">
        <w:rPr>
          <w:rFonts w:hint="eastAsia"/>
        </w:rPr>
        <w:lastRenderedPageBreak/>
        <w:t>项目执行、调试、验证方案</w:t>
      </w:r>
      <w:bookmarkEnd w:id="40"/>
    </w:p>
    <w:p w14:paraId="0D2478B9" w14:textId="1E1DD039" w:rsidR="0012589F" w:rsidRPr="004D22F3" w:rsidRDefault="0012589F" w:rsidP="004D22F3">
      <w:pPr>
        <w:pStyle w:val="CH-H2"/>
      </w:pPr>
      <w:bookmarkStart w:id="41" w:name="_Toc71809997"/>
      <w:r w:rsidRPr="004D22F3">
        <w:rPr>
          <w:rFonts w:hint="eastAsia"/>
        </w:rPr>
        <w:t>项目执行</w:t>
      </w:r>
      <w:bookmarkEnd w:id="41"/>
    </w:p>
    <w:p w14:paraId="0C8567D4" w14:textId="6F581BC6" w:rsidR="008112CC" w:rsidRPr="004D22F3" w:rsidRDefault="008112CC" w:rsidP="004D22F3">
      <w:pPr>
        <w:pStyle w:val="CH-H3"/>
      </w:pPr>
      <w:bookmarkStart w:id="42" w:name="_Toc22801512"/>
      <w:bookmarkStart w:id="43" w:name="_Toc58103469"/>
      <w:bookmarkStart w:id="44" w:name="_Toc58764465"/>
      <w:r w:rsidRPr="004D22F3">
        <w:rPr>
          <w:rFonts w:hint="eastAsia"/>
        </w:rPr>
        <w:t>项目执行方法论</w:t>
      </w:r>
      <w:bookmarkEnd w:id="42"/>
      <w:bookmarkEnd w:id="43"/>
      <w:bookmarkEnd w:id="44"/>
    </w:p>
    <w:p w14:paraId="74ECDFBE" w14:textId="2B2CDF9C" w:rsidR="0003129B" w:rsidRPr="0008284B" w:rsidRDefault="0003129B" w:rsidP="0003129B">
      <w:pPr>
        <w:pStyle w:val="CH-2"/>
      </w:pPr>
      <w:r w:rsidRPr="0003129B">
        <w:drawing>
          <wp:inline distT="0" distB="0" distL="0" distR="0" wp14:anchorId="3811A746" wp14:editId="72495944">
            <wp:extent cx="6023610" cy="2838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3610" cy="2838450"/>
                    </a:xfrm>
                    <a:prstGeom prst="rect">
                      <a:avLst/>
                    </a:prstGeom>
                    <a:noFill/>
                    <a:ln>
                      <a:noFill/>
                    </a:ln>
                  </pic:spPr>
                </pic:pic>
              </a:graphicData>
            </a:graphic>
          </wp:inline>
        </w:drawing>
      </w:r>
    </w:p>
    <w:p w14:paraId="3DC95C7A" w14:textId="77777777" w:rsidR="008112CC" w:rsidRPr="0008284B" w:rsidRDefault="008112CC" w:rsidP="00150075">
      <w:pPr>
        <w:pStyle w:val="CH-2"/>
      </w:pPr>
      <w:r w:rsidRPr="0008284B">
        <w:drawing>
          <wp:inline distT="0" distB="0" distL="0" distR="0" wp14:anchorId="359E647D" wp14:editId="0FF0CD3C">
            <wp:extent cx="5822950" cy="3138055"/>
            <wp:effectExtent l="0" t="0" r="635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38055"/>
                    </a:xfrm>
                    <a:prstGeom prst="rect">
                      <a:avLst/>
                    </a:prstGeom>
                    <a:noFill/>
                  </pic:spPr>
                </pic:pic>
              </a:graphicData>
            </a:graphic>
          </wp:inline>
        </w:drawing>
      </w:r>
    </w:p>
    <w:p w14:paraId="70ED94FA" w14:textId="77777777" w:rsidR="008112CC" w:rsidRPr="0008284B" w:rsidRDefault="008112CC" w:rsidP="00D40326">
      <w:pPr>
        <w:pStyle w:val="CH-3"/>
      </w:pPr>
      <w:r w:rsidRPr="0008284B">
        <w:rPr>
          <w:rFonts w:hint="eastAsia"/>
        </w:rPr>
        <w:t>西门子PM@SIEMENS项目管理流程</w:t>
      </w:r>
    </w:p>
    <w:p w14:paraId="657920CC" w14:textId="078A62C9" w:rsidR="008112CC" w:rsidRPr="0008284B" w:rsidRDefault="008112CC" w:rsidP="00150075">
      <w:pPr>
        <w:pStyle w:val="CH-1"/>
      </w:pPr>
      <w:r w:rsidRPr="0008284B">
        <w:rPr>
          <w:rFonts w:hint="eastAsia"/>
        </w:rPr>
        <w:t>主要受益之处包括：</w:t>
      </w:r>
    </w:p>
    <w:p w14:paraId="6C040A6E" w14:textId="4906AE24" w:rsidR="0003129B" w:rsidRDefault="0003129B" w:rsidP="0003129B">
      <w:pPr>
        <w:pStyle w:val="CH-2"/>
      </w:pPr>
      <w:r w:rsidRPr="0003129B">
        <w:lastRenderedPageBreak/>
        <w:drawing>
          <wp:inline distT="0" distB="0" distL="0" distR="0" wp14:anchorId="67BB84B4" wp14:editId="78527A4F">
            <wp:extent cx="5867173" cy="8013700"/>
            <wp:effectExtent l="0" t="0" r="63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7217" cy="8013761"/>
                    </a:xfrm>
                    <a:prstGeom prst="rect">
                      <a:avLst/>
                    </a:prstGeom>
                    <a:noFill/>
                    <a:ln>
                      <a:noFill/>
                    </a:ln>
                  </pic:spPr>
                </pic:pic>
              </a:graphicData>
            </a:graphic>
          </wp:inline>
        </w:drawing>
      </w:r>
    </w:p>
    <w:p w14:paraId="05E3F6A2" w14:textId="3AF05548" w:rsidR="0003129B" w:rsidRDefault="0003129B" w:rsidP="0003129B">
      <w:pPr>
        <w:pStyle w:val="CH-2"/>
      </w:pPr>
      <w:bookmarkStart w:id="45" w:name="_Toc515999453"/>
      <w:r w:rsidRPr="0003129B">
        <w:lastRenderedPageBreak/>
        <w:drawing>
          <wp:inline distT="0" distB="0" distL="0" distR="0" wp14:anchorId="582F657B" wp14:editId="6E4413AC">
            <wp:extent cx="5966460" cy="289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b="58007"/>
                    <a:stretch/>
                  </pic:blipFill>
                  <pic:spPr bwMode="auto">
                    <a:xfrm>
                      <a:off x="0" y="0"/>
                      <a:ext cx="5968481" cy="2896581"/>
                    </a:xfrm>
                    <a:prstGeom prst="rect">
                      <a:avLst/>
                    </a:prstGeom>
                    <a:noFill/>
                    <a:ln>
                      <a:noFill/>
                    </a:ln>
                    <a:extLst>
                      <a:ext uri="{53640926-AAD7-44D8-BBD7-CCE9431645EC}">
                        <a14:shadowObscured xmlns:a14="http://schemas.microsoft.com/office/drawing/2010/main"/>
                      </a:ext>
                    </a:extLst>
                  </pic:spPr>
                </pic:pic>
              </a:graphicData>
            </a:graphic>
          </wp:inline>
        </w:drawing>
      </w:r>
    </w:p>
    <w:p w14:paraId="67E2A6BD" w14:textId="7164899B" w:rsidR="00431E8D" w:rsidRDefault="00431E8D" w:rsidP="00431E8D">
      <w:pPr>
        <w:pStyle w:val="CH-H3"/>
        <w:numPr>
          <w:ilvl w:val="2"/>
          <w:numId w:val="80"/>
        </w:numPr>
        <w:ind w:left="0" w:firstLine="0"/>
      </w:pPr>
      <w:bookmarkStart w:id="46" w:name="_Toc6821795"/>
      <w:bookmarkStart w:id="47" w:name="_Toc58103473"/>
      <w:bookmarkStart w:id="48" w:name="_Toc58764468"/>
      <w:bookmarkStart w:id="49" w:name="_Toc69761583"/>
      <w:bookmarkEnd w:id="45"/>
      <w:r w:rsidRPr="0008284B">
        <w:rPr>
          <w:rFonts w:hint="eastAsia"/>
        </w:rPr>
        <w:t>项目实施</w:t>
      </w:r>
      <w:r>
        <w:rPr>
          <w:rFonts w:hint="eastAsia"/>
        </w:rPr>
        <w:t>合作模式</w:t>
      </w:r>
      <w:r w:rsidR="008B7C6D">
        <w:rPr>
          <w:rFonts w:hint="eastAsia"/>
        </w:rPr>
        <w:t>及职责定义</w:t>
      </w:r>
    </w:p>
    <w:p w14:paraId="1562ED81" w14:textId="250BA937" w:rsidR="00B45CDA" w:rsidRPr="0008284B" w:rsidRDefault="00B45CDA" w:rsidP="008B7C6D">
      <w:pPr>
        <w:pStyle w:val="CH-H4"/>
      </w:pPr>
      <w:bookmarkStart w:id="50" w:name="_Toc515999454"/>
      <w:bookmarkStart w:id="51" w:name="_Toc6821796"/>
      <w:bookmarkStart w:id="52" w:name="_Toc58103474"/>
      <w:bookmarkStart w:id="53" w:name="_Toc58764469"/>
      <w:bookmarkStart w:id="54" w:name="_Toc69761584"/>
      <w:bookmarkEnd w:id="46"/>
      <w:bookmarkEnd w:id="47"/>
      <w:bookmarkEnd w:id="48"/>
      <w:bookmarkEnd w:id="49"/>
      <w:r w:rsidRPr="0008284B">
        <w:rPr>
          <w:rFonts w:hint="eastAsia"/>
        </w:rPr>
        <w:t>项目合作模式</w:t>
      </w:r>
      <w:bookmarkEnd w:id="50"/>
      <w:bookmarkEnd w:id="51"/>
      <w:bookmarkEnd w:id="52"/>
      <w:bookmarkEnd w:id="53"/>
      <w:bookmarkEnd w:id="54"/>
    </w:p>
    <w:p w14:paraId="0F3E2889" w14:textId="77777777" w:rsidR="00B45CDA" w:rsidRPr="0008284B" w:rsidRDefault="00B45CDA" w:rsidP="00B45CDA">
      <w:pPr>
        <w:pStyle w:val="CH-1"/>
      </w:pPr>
      <w:r w:rsidRPr="0008284B">
        <w:rPr>
          <w:rFonts w:hint="eastAsia"/>
        </w:rPr>
        <w:t xml:space="preserve">项目质量计划会在项目开始前确认，清晰的定义了项目中不同个人，部门和公司之间的职责。 </w:t>
      </w:r>
    </w:p>
    <w:p w14:paraId="5EA5CBDC" w14:textId="77777777" w:rsidR="00B45CDA" w:rsidRPr="0008284B" w:rsidRDefault="00B45CDA" w:rsidP="00B45CDA">
      <w:pPr>
        <w:pStyle w:val="CH-2"/>
      </w:pPr>
      <w:r w:rsidRPr="0008284B">
        <w:rPr>
          <w:rFonts w:hint="eastAsia"/>
        </w:rPr>
        <w:drawing>
          <wp:inline distT="0" distB="0" distL="0" distR="0" wp14:anchorId="4479D74D" wp14:editId="114576F3">
            <wp:extent cx="5935980" cy="2758440"/>
            <wp:effectExtent l="0" t="0" r="7620" b="3810"/>
            <wp:docPr id="13939" name="Picture 1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2758440"/>
                    </a:xfrm>
                    <a:prstGeom prst="rect">
                      <a:avLst/>
                    </a:prstGeom>
                    <a:noFill/>
                    <a:ln>
                      <a:noFill/>
                    </a:ln>
                  </pic:spPr>
                </pic:pic>
              </a:graphicData>
            </a:graphic>
          </wp:inline>
        </w:drawing>
      </w:r>
    </w:p>
    <w:p w14:paraId="198AAAB0" w14:textId="77777777" w:rsidR="00B45CDA" w:rsidRPr="0008284B" w:rsidRDefault="00B45CDA" w:rsidP="00B45CDA">
      <w:pPr>
        <w:pStyle w:val="a0"/>
      </w:pPr>
      <w:r w:rsidRPr="0008284B">
        <w:rPr>
          <w:rFonts w:hint="eastAsia"/>
        </w:rPr>
        <w:t>责任矩阵</w:t>
      </w:r>
    </w:p>
    <w:p w14:paraId="6FDA5033" w14:textId="63227764" w:rsidR="00B45CDA" w:rsidRPr="0008284B" w:rsidRDefault="008B7C6D" w:rsidP="008B7C6D">
      <w:pPr>
        <w:pStyle w:val="CH-H4"/>
      </w:pPr>
      <w:r>
        <w:rPr>
          <w:rFonts w:hint="eastAsia"/>
        </w:rPr>
        <w:t>用户</w:t>
      </w:r>
      <w:r w:rsidR="00B45CDA" w:rsidRPr="0008284B">
        <w:rPr>
          <w:rFonts w:hint="eastAsia"/>
        </w:rPr>
        <w:t>角色定义</w:t>
      </w:r>
    </w:p>
    <w:p w14:paraId="25439BA1" w14:textId="77777777" w:rsidR="00B45CDA" w:rsidRPr="0008284B" w:rsidRDefault="00B45CDA" w:rsidP="00B45CDA">
      <w:pPr>
        <w:pStyle w:val="CH-1"/>
      </w:pPr>
      <w:r w:rsidRPr="0008284B">
        <w:rPr>
          <w:rFonts w:hint="eastAsia"/>
        </w:rPr>
        <w:t>项目质量计划会在项目开始前确认，清晰的定义了项目中不同个人，部门和公司之间的职责。</w:t>
      </w:r>
    </w:p>
    <w:tbl>
      <w:tblPr>
        <w:tblStyle w:val="TableGrid"/>
        <w:tblW w:w="5000" w:type="pct"/>
        <w:tblLayout w:type="fixed"/>
        <w:tblLook w:val="0000" w:firstRow="0" w:lastRow="0" w:firstColumn="0" w:lastColumn="0" w:noHBand="0" w:noVBand="0"/>
      </w:tblPr>
      <w:tblGrid>
        <w:gridCol w:w="2689"/>
        <w:gridCol w:w="6787"/>
      </w:tblGrid>
      <w:tr w:rsidR="00B45CDA" w:rsidRPr="0008284B" w14:paraId="5EF5E753" w14:textId="77777777" w:rsidTr="00B13396">
        <w:trPr>
          <w:cantSplit/>
          <w:trHeight w:val="110"/>
          <w:tblHeader/>
        </w:trPr>
        <w:tc>
          <w:tcPr>
            <w:tcW w:w="2689" w:type="dxa"/>
            <w:shd w:val="clear" w:color="auto" w:fill="F2F2F2" w:themeFill="background1" w:themeFillShade="F2"/>
          </w:tcPr>
          <w:p w14:paraId="2DB646EE" w14:textId="77777777" w:rsidR="00B45CDA" w:rsidRPr="0008284B" w:rsidRDefault="00B45CDA" w:rsidP="00B13396">
            <w:pPr>
              <w:pStyle w:val="CH-TABLE-HEAD"/>
            </w:pPr>
            <w:r w:rsidRPr="0008284B">
              <w:rPr>
                <w:rFonts w:hint="eastAsia"/>
              </w:rPr>
              <w:lastRenderedPageBreak/>
              <w:t>角色</w:t>
            </w:r>
          </w:p>
        </w:tc>
        <w:tc>
          <w:tcPr>
            <w:tcW w:w="6787" w:type="dxa"/>
            <w:shd w:val="clear" w:color="auto" w:fill="F2F2F2" w:themeFill="background1" w:themeFillShade="F2"/>
          </w:tcPr>
          <w:p w14:paraId="44CBF153" w14:textId="77777777" w:rsidR="00B45CDA" w:rsidRPr="0008284B" w:rsidRDefault="00B45CDA" w:rsidP="00B13396">
            <w:pPr>
              <w:pStyle w:val="CH-TABLE-HEAD"/>
            </w:pPr>
            <w:r w:rsidRPr="0008284B">
              <w:rPr>
                <w:rFonts w:hint="eastAsia"/>
              </w:rPr>
              <w:t>职责职责</w:t>
            </w:r>
          </w:p>
        </w:tc>
      </w:tr>
      <w:tr w:rsidR="00B45CDA" w:rsidRPr="0008284B" w14:paraId="2B472AC4" w14:textId="77777777" w:rsidTr="00B13396">
        <w:trPr>
          <w:trHeight w:val="253"/>
        </w:trPr>
        <w:tc>
          <w:tcPr>
            <w:tcW w:w="2689" w:type="dxa"/>
          </w:tcPr>
          <w:p w14:paraId="1AB843C1" w14:textId="77777777" w:rsidR="00B45CDA" w:rsidRPr="0017137C" w:rsidRDefault="00B45CDA" w:rsidP="00B13396">
            <w:pPr>
              <w:pStyle w:val="CH-TABLE"/>
            </w:pPr>
            <w:r w:rsidRPr="0017137C">
              <w:rPr>
                <w:rFonts w:hint="eastAsia"/>
              </w:rPr>
              <w:t xml:space="preserve">项目经理 </w:t>
            </w:r>
          </w:p>
        </w:tc>
        <w:tc>
          <w:tcPr>
            <w:tcW w:w="6787" w:type="dxa"/>
          </w:tcPr>
          <w:p w14:paraId="2A0C0C78" w14:textId="77777777" w:rsidR="00B45CDA" w:rsidRPr="0017137C" w:rsidRDefault="00B45CDA" w:rsidP="00B13396">
            <w:pPr>
              <w:pStyle w:val="CH-TABLE"/>
            </w:pPr>
            <w:r w:rsidRPr="0017137C">
              <w:rPr>
                <w:rFonts w:hint="eastAsia"/>
              </w:rPr>
              <w:t xml:space="preserve">对项目实施过程负责，管理项目的实施（计划，预算，资源，进度等），是与项目西门子沟通的主要接口和渠道。 </w:t>
            </w:r>
          </w:p>
        </w:tc>
      </w:tr>
      <w:tr w:rsidR="00B45CDA" w:rsidRPr="0008284B" w14:paraId="1A2508B9" w14:textId="77777777" w:rsidTr="00B13396">
        <w:trPr>
          <w:trHeight w:val="253"/>
        </w:trPr>
        <w:tc>
          <w:tcPr>
            <w:tcW w:w="2689" w:type="dxa"/>
          </w:tcPr>
          <w:p w14:paraId="64406C81" w14:textId="77777777" w:rsidR="00B45CDA" w:rsidRPr="0017137C" w:rsidRDefault="00B45CDA" w:rsidP="00B13396">
            <w:pPr>
              <w:pStyle w:val="CH-TABLE"/>
            </w:pPr>
            <w:r w:rsidRPr="0017137C">
              <w:rPr>
                <w:rFonts w:hint="eastAsia"/>
              </w:rPr>
              <w:t xml:space="preserve">系统拥有者 </w:t>
            </w:r>
          </w:p>
        </w:tc>
        <w:tc>
          <w:tcPr>
            <w:tcW w:w="6787" w:type="dxa"/>
          </w:tcPr>
          <w:p w14:paraId="168F7FC3" w14:textId="77777777" w:rsidR="00B45CDA" w:rsidRPr="0017137C" w:rsidRDefault="00B45CDA" w:rsidP="00B13396">
            <w:pPr>
              <w:pStyle w:val="CH-TABLE"/>
            </w:pPr>
            <w:r w:rsidRPr="0017137C">
              <w:rPr>
                <w:rFonts w:hint="eastAsia"/>
              </w:rPr>
              <w:t>系统拥有者是主要用户，通常由生产管理人员担任。负责评估和审批URS及技术方案，确保提出的建议解决方案真正符合公司的生产管理需求, 操作流程需求等，符合工艺流程的需求以确保用户的需求得以实现。</w:t>
            </w:r>
          </w:p>
        </w:tc>
      </w:tr>
      <w:tr w:rsidR="00B45CDA" w:rsidRPr="0008284B" w14:paraId="16653E57" w14:textId="77777777" w:rsidTr="00B13396">
        <w:trPr>
          <w:trHeight w:val="253"/>
        </w:trPr>
        <w:tc>
          <w:tcPr>
            <w:tcW w:w="2689" w:type="dxa"/>
          </w:tcPr>
          <w:p w14:paraId="19CC737B" w14:textId="77777777" w:rsidR="00B45CDA" w:rsidRPr="0017137C" w:rsidRDefault="00B45CDA" w:rsidP="00B13396">
            <w:pPr>
              <w:pStyle w:val="CH-TABLE"/>
            </w:pPr>
            <w:r w:rsidRPr="0017137C">
              <w:rPr>
                <w:rFonts w:hint="eastAsia"/>
              </w:rPr>
              <w:t xml:space="preserve">质量经理 </w:t>
            </w:r>
          </w:p>
        </w:tc>
        <w:tc>
          <w:tcPr>
            <w:tcW w:w="6787" w:type="dxa"/>
          </w:tcPr>
          <w:p w14:paraId="5376FA18" w14:textId="77777777" w:rsidR="00B45CDA" w:rsidRPr="0017137C" w:rsidRDefault="00B45CDA" w:rsidP="00B13396">
            <w:pPr>
              <w:pStyle w:val="CH-TABLE"/>
            </w:pPr>
            <w:r w:rsidRPr="0017137C">
              <w:rPr>
                <w:rFonts w:hint="eastAsia"/>
              </w:rPr>
              <w:t>验证提供的项目需求和规范，确保提出的建议解决方案真正符合公司的质量和管理需求，对项目验收负责。</w:t>
            </w:r>
          </w:p>
        </w:tc>
      </w:tr>
      <w:tr w:rsidR="00B45CDA" w:rsidRPr="0008284B" w14:paraId="42D0FCD1" w14:textId="77777777" w:rsidTr="00B13396">
        <w:trPr>
          <w:trHeight w:val="253"/>
        </w:trPr>
        <w:tc>
          <w:tcPr>
            <w:tcW w:w="2689" w:type="dxa"/>
          </w:tcPr>
          <w:p w14:paraId="45155E5B" w14:textId="77777777" w:rsidR="00B45CDA" w:rsidRPr="0017137C" w:rsidRDefault="00B45CDA" w:rsidP="00B13396">
            <w:pPr>
              <w:pStyle w:val="CH-TABLE"/>
            </w:pPr>
            <w:r w:rsidRPr="0017137C">
              <w:rPr>
                <w:rFonts w:hint="eastAsia"/>
              </w:rPr>
              <w:t>关键用户/IT系统管理员</w:t>
            </w:r>
          </w:p>
        </w:tc>
        <w:tc>
          <w:tcPr>
            <w:tcW w:w="6787" w:type="dxa"/>
          </w:tcPr>
          <w:p w14:paraId="5FD19F39" w14:textId="77777777" w:rsidR="00B45CDA" w:rsidRPr="0017137C" w:rsidRDefault="00B45CDA" w:rsidP="00B13396">
            <w:pPr>
              <w:pStyle w:val="CH-TABLE"/>
            </w:pPr>
            <w:r w:rsidRPr="0017137C">
              <w:rPr>
                <w:rFonts w:hint="eastAsia"/>
              </w:rPr>
              <w:t>最终用户的项目工程师将作为专职人员按照双方同意的项目计划在规定的时间、地点完成工作任务，配合西门子项目经理管理。</w:t>
            </w:r>
          </w:p>
          <w:p w14:paraId="07D64991" w14:textId="77777777" w:rsidR="00B45CDA" w:rsidRPr="0017137C" w:rsidRDefault="00B45CDA" w:rsidP="00B13396">
            <w:pPr>
              <w:pStyle w:val="CH-TABLE"/>
            </w:pPr>
            <w:r w:rsidRPr="0017137C">
              <w:rPr>
                <w:rFonts w:hint="eastAsia"/>
              </w:rPr>
              <w:tab/>
              <w:t>对普通操作员培训，并进行系统维护</w:t>
            </w:r>
          </w:p>
        </w:tc>
      </w:tr>
    </w:tbl>
    <w:p w14:paraId="346E9551" w14:textId="0FC8F753" w:rsidR="00B45CDA" w:rsidRDefault="00B45CDA" w:rsidP="008B7C6D">
      <w:pPr>
        <w:pStyle w:val="CH-H4"/>
      </w:pPr>
      <w:r>
        <w:rPr>
          <w:rFonts w:hint="eastAsia"/>
        </w:rPr>
        <w:t>职责</w:t>
      </w:r>
      <w:r w:rsidR="008B7C6D">
        <w:rPr>
          <w:rFonts w:hint="eastAsia"/>
        </w:rPr>
        <w:t>分工</w:t>
      </w:r>
    </w:p>
    <w:p w14:paraId="77C2EDC3" w14:textId="388A8073" w:rsidR="00B45CDA" w:rsidRPr="0008284B" w:rsidRDefault="00B45CDA" w:rsidP="008B7C6D">
      <w:pPr>
        <w:pStyle w:val="CH-1"/>
      </w:pPr>
      <w:r w:rsidRPr="0008284B">
        <w:rPr>
          <w:rFonts w:hint="eastAsia"/>
        </w:rPr>
        <w:t>系统供应商承担的项目工作包括：</w:t>
      </w:r>
    </w:p>
    <w:p w14:paraId="0C284B27" w14:textId="77777777" w:rsidR="00B45CDA" w:rsidRPr="0008284B" w:rsidRDefault="00B45CDA" w:rsidP="008B7C6D">
      <w:pPr>
        <w:pStyle w:val="CH-"/>
      </w:pPr>
      <w:r w:rsidRPr="0008284B">
        <w:rPr>
          <w:rFonts w:hint="eastAsia"/>
        </w:rPr>
        <w:t>MES系统的三级培训</w:t>
      </w:r>
    </w:p>
    <w:p w14:paraId="00D7CDA5" w14:textId="77777777" w:rsidR="00B45CDA" w:rsidRPr="0008284B" w:rsidRDefault="00B45CDA" w:rsidP="008B7C6D">
      <w:pPr>
        <w:pStyle w:val="CH-"/>
      </w:pPr>
      <w:r w:rsidRPr="0008284B">
        <w:rPr>
          <w:rFonts w:hint="eastAsia"/>
        </w:rPr>
        <w:t>完成验证文件的编写，审核和验证支持</w:t>
      </w:r>
    </w:p>
    <w:p w14:paraId="71F8E870" w14:textId="77777777" w:rsidR="00B45CDA" w:rsidRPr="0008284B" w:rsidRDefault="00B45CDA" w:rsidP="008B7C6D">
      <w:pPr>
        <w:pStyle w:val="CH-"/>
      </w:pPr>
      <w:r w:rsidRPr="0008284B">
        <w:rPr>
          <w:rFonts w:hint="eastAsia"/>
        </w:rPr>
        <w:t>支持招标方完成用户需求</w:t>
      </w:r>
    </w:p>
    <w:p w14:paraId="74FA050D" w14:textId="77777777" w:rsidR="00B45CDA" w:rsidRPr="0008284B" w:rsidRDefault="00B45CDA" w:rsidP="008B7C6D">
      <w:pPr>
        <w:pStyle w:val="CH-"/>
      </w:pPr>
      <w:r w:rsidRPr="0008284B">
        <w:rPr>
          <w:rFonts w:hint="eastAsia"/>
        </w:rPr>
        <w:t>完成功能规范和设计规范/配置</w:t>
      </w:r>
    </w:p>
    <w:p w14:paraId="36A0AC8C" w14:textId="77777777" w:rsidR="00B45CDA" w:rsidRPr="0008284B" w:rsidRDefault="00B45CDA" w:rsidP="008B7C6D">
      <w:pPr>
        <w:pStyle w:val="CH-"/>
      </w:pPr>
      <w:r w:rsidRPr="0008284B">
        <w:rPr>
          <w:rFonts w:hint="eastAsia"/>
        </w:rPr>
        <w:t>完成设计确认</w:t>
      </w:r>
      <w:r w:rsidRPr="0008284B">
        <w:t>DQ</w:t>
      </w:r>
    </w:p>
    <w:p w14:paraId="4D085532" w14:textId="77777777" w:rsidR="00B45CDA" w:rsidRPr="0008284B" w:rsidRDefault="00B45CDA" w:rsidP="008B7C6D">
      <w:pPr>
        <w:pStyle w:val="CH-"/>
      </w:pPr>
      <w:r w:rsidRPr="0008284B">
        <w:rPr>
          <w:rFonts w:hint="eastAsia"/>
        </w:rPr>
        <w:t>完成工厂验收测试文档</w:t>
      </w:r>
    </w:p>
    <w:p w14:paraId="53B92CF0" w14:textId="77777777" w:rsidR="00B45CDA" w:rsidRPr="0008284B" w:rsidRDefault="00B45CDA" w:rsidP="008B7C6D">
      <w:pPr>
        <w:pStyle w:val="CH-"/>
      </w:pPr>
      <w:r w:rsidRPr="0008284B">
        <w:rPr>
          <w:rFonts w:hint="eastAsia"/>
        </w:rPr>
        <w:t>完成工厂验收测试</w:t>
      </w:r>
    </w:p>
    <w:p w14:paraId="01FDE1DC" w14:textId="77777777" w:rsidR="00B45CDA" w:rsidRPr="0008284B" w:rsidRDefault="00B45CDA" w:rsidP="008B7C6D">
      <w:pPr>
        <w:pStyle w:val="CH-"/>
      </w:pPr>
      <w:r w:rsidRPr="0008284B">
        <w:rPr>
          <w:rFonts w:hint="eastAsia"/>
        </w:rPr>
        <w:t>完成安装确认和操作确认文档</w:t>
      </w:r>
    </w:p>
    <w:p w14:paraId="03CE7344" w14:textId="77777777" w:rsidR="00B45CDA" w:rsidRPr="0008284B" w:rsidRDefault="00B45CDA" w:rsidP="008B7C6D">
      <w:pPr>
        <w:pStyle w:val="CH-"/>
      </w:pPr>
      <w:r w:rsidRPr="0008284B">
        <w:rPr>
          <w:rFonts w:hint="eastAsia"/>
        </w:rPr>
        <w:t>提供I</w:t>
      </w:r>
      <w:r w:rsidRPr="0008284B">
        <w:t>Q</w:t>
      </w:r>
      <w:r w:rsidRPr="0008284B">
        <w:rPr>
          <w:rFonts w:hint="eastAsia"/>
        </w:rPr>
        <w:t>和O</w:t>
      </w:r>
      <w:r w:rsidRPr="0008284B">
        <w:t>Q</w:t>
      </w:r>
      <w:r w:rsidRPr="0008284B">
        <w:rPr>
          <w:rFonts w:hint="eastAsia"/>
        </w:rPr>
        <w:t>验证文件包，与</w:t>
      </w:r>
      <w:r>
        <w:rPr>
          <w:rFonts w:hint="eastAsia"/>
        </w:rPr>
        <w:t>信达生物</w:t>
      </w:r>
      <w:r w:rsidRPr="0008284B">
        <w:rPr>
          <w:rFonts w:hint="eastAsia"/>
        </w:rPr>
        <w:t>一起完成IQ和OQ</w:t>
      </w:r>
    </w:p>
    <w:p w14:paraId="2228AFFB" w14:textId="77777777" w:rsidR="00B45CDA" w:rsidRPr="0008284B" w:rsidRDefault="00B45CDA" w:rsidP="008B7C6D">
      <w:pPr>
        <w:pStyle w:val="CH-"/>
      </w:pPr>
      <w:r w:rsidRPr="0008284B">
        <w:rPr>
          <w:rFonts w:hint="eastAsia"/>
        </w:rPr>
        <w:t>提供操作手册和维护手册并进行培训</w:t>
      </w:r>
    </w:p>
    <w:p w14:paraId="0DF3E41A" w14:textId="77777777" w:rsidR="00B45CDA" w:rsidRPr="0008284B" w:rsidRDefault="00B45CDA" w:rsidP="008B7C6D">
      <w:pPr>
        <w:pStyle w:val="CH-"/>
      </w:pPr>
      <w:r w:rsidRPr="0008284B">
        <w:rPr>
          <w:rFonts w:hint="eastAsia"/>
        </w:rPr>
        <w:t>上线支持</w:t>
      </w:r>
    </w:p>
    <w:p w14:paraId="60827F50" w14:textId="77777777" w:rsidR="00B45CDA" w:rsidRPr="0008284B" w:rsidRDefault="00B45CDA" w:rsidP="008B7C6D">
      <w:pPr>
        <w:pStyle w:val="CH-1"/>
      </w:pPr>
      <w:r w:rsidRPr="0008284B">
        <w:rPr>
          <w:rFonts w:hint="eastAsia"/>
        </w:rPr>
        <w:t>招标方负责以下工作：</w:t>
      </w:r>
    </w:p>
    <w:p w14:paraId="095B1BA9" w14:textId="77777777" w:rsidR="00B45CDA" w:rsidRPr="0008284B" w:rsidRDefault="00B45CDA" w:rsidP="008B7C6D">
      <w:pPr>
        <w:pStyle w:val="CH-"/>
      </w:pPr>
      <w:r w:rsidRPr="0008284B">
        <w:rPr>
          <w:rFonts w:hint="eastAsia"/>
        </w:rPr>
        <w:t>至少提供一名项目经理，一名质量经理、多名关键用户（各工序1~</w:t>
      </w:r>
      <w:r w:rsidRPr="0008284B">
        <w:t>2</w:t>
      </w:r>
      <w:r w:rsidRPr="0008284B">
        <w:rPr>
          <w:rFonts w:hint="eastAsia"/>
        </w:rPr>
        <w:t>名关键用户）及一名IT工程师共同完成MES项目</w:t>
      </w:r>
    </w:p>
    <w:p w14:paraId="0740DA4B" w14:textId="77777777" w:rsidR="00B45CDA" w:rsidRPr="0008284B" w:rsidRDefault="00B45CDA" w:rsidP="008B7C6D">
      <w:pPr>
        <w:pStyle w:val="CH-"/>
      </w:pPr>
      <w:r w:rsidRPr="0008284B">
        <w:rPr>
          <w:rFonts w:hint="eastAsia"/>
        </w:rPr>
        <w:t>项目和质量管理</w:t>
      </w:r>
    </w:p>
    <w:p w14:paraId="5E03360D" w14:textId="77777777" w:rsidR="00B45CDA" w:rsidRPr="0008284B" w:rsidRDefault="00B45CDA" w:rsidP="008B7C6D">
      <w:pPr>
        <w:pStyle w:val="CH-"/>
      </w:pPr>
      <w:r w:rsidRPr="0008284B">
        <w:rPr>
          <w:rFonts w:hint="eastAsia"/>
        </w:rPr>
        <w:t>完成验证文件的审核和验证支持</w:t>
      </w:r>
    </w:p>
    <w:p w14:paraId="3C3D8383" w14:textId="77777777" w:rsidR="00B45CDA" w:rsidRPr="0008284B" w:rsidRDefault="00B45CDA" w:rsidP="008B7C6D">
      <w:pPr>
        <w:pStyle w:val="CH-"/>
      </w:pPr>
      <w:r w:rsidRPr="0008284B">
        <w:rPr>
          <w:rFonts w:hint="eastAsia"/>
        </w:rPr>
        <w:t>完成用户需求</w:t>
      </w:r>
    </w:p>
    <w:p w14:paraId="1EEB1CEC" w14:textId="77777777" w:rsidR="00B45CDA" w:rsidRPr="0008284B" w:rsidRDefault="00B45CDA" w:rsidP="008B7C6D">
      <w:pPr>
        <w:pStyle w:val="CH-"/>
      </w:pPr>
      <w:r w:rsidRPr="0008284B">
        <w:rPr>
          <w:rFonts w:hint="eastAsia"/>
        </w:rPr>
        <w:t>参与系统功能规范和设计规范</w:t>
      </w:r>
    </w:p>
    <w:p w14:paraId="3CC14587" w14:textId="77777777" w:rsidR="00B45CDA" w:rsidRPr="0008284B" w:rsidRDefault="00B45CDA" w:rsidP="008B7C6D">
      <w:pPr>
        <w:pStyle w:val="CH-"/>
      </w:pPr>
      <w:r w:rsidRPr="0008284B">
        <w:rPr>
          <w:rFonts w:hint="eastAsia"/>
        </w:rPr>
        <w:t>学习并负责配置主数据及工艺流程配方</w:t>
      </w:r>
    </w:p>
    <w:p w14:paraId="5D9523EF" w14:textId="77777777" w:rsidR="00B45CDA" w:rsidRPr="0008284B" w:rsidRDefault="00B45CDA" w:rsidP="008B7C6D">
      <w:pPr>
        <w:pStyle w:val="CH-"/>
      </w:pPr>
      <w:r w:rsidRPr="0008284B">
        <w:rPr>
          <w:rFonts w:hint="eastAsia"/>
        </w:rPr>
        <w:t>完成工厂验收测试</w:t>
      </w:r>
    </w:p>
    <w:p w14:paraId="3D906423" w14:textId="77777777" w:rsidR="00B45CDA" w:rsidRPr="0008284B" w:rsidRDefault="00B45CDA" w:rsidP="008B7C6D">
      <w:pPr>
        <w:pStyle w:val="CH-"/>
      </w:pPr>
      <w:r w:rsidRPr="0008284B">
        <w:rPr>
          <w:rFonts w:hint="eastAsia"/>
        </w:rPr>
        <w:t>完成现场验收测试</w:t>
      </w:r>
    </w:p>
    <w:p w14:paraId="675E6429" w14:textId="77777777" w:rsidR="00B45CDA" w:rsidRPr="0008284B" w:rsidRDefault="00B45CDA" w:rsidP="008B7C6D">
      <w:pPr>
        <w:pStyle w:val="CH-"/>
      </w:pPr>
      <w:r w:rsidRPr="0008284B">
        <w:rPr>
          <w:rFonts w:hint="eastAsia"/>
        </w:rPr>
        <w:lastRenderedPageBreak/>
        <w:t>完成IQ、OQ</w:t>
      </w:r>
    </w:p>
    <w:p w14:paraId="2B3563BE" w14:textId="77777777" w:rsidR="00B45CDA" w:rsidRPr="0008284B" w:rsidRDefault="00B45CDA" w:rsidP="008B7C6D">
      <w:pPr>
        <w:pStyle w:val="CH-"/>
      </w:pPr>
      <w:r w:rsidRPr="0008284B">
        <w:rPr>
          <w:rFonts w:hint="eastAsia"/>
        </w:rPr>
        <w:t>编写相关SOP和文件</w:t>
      </w:r>
    </w:p>
    <w:p w14:paraId="3A404A9D" w14:textId="77777777" w:rsidR="00B45CDA" w:rsidRPr="0008284B" w:rsidRDefault="00B45CDA" w:rsidP="008B7C6D">
      <w:pPr>
        <w:pStyle w:val="CH-"/>
      </w:pPr>
      <w:r w:rsidRPr="0008284B">
        <w:rPr>
          <w:rFonts w:hint="eastAsia"/>
        </w:rPr>
        <w:t>完成最终用户培训</w:t>
      </w:r>
    </w:p>
    <w:p w14:paraId="4F7B33AA" w14:textId="77777777" w:rsidR="00B45CDA" w:rsidRDefault="00B45CDA" w:rsidP="008B7C6D">
      <w:pPr>
        <w:pStyle w:val="CH-"/>
      </w:pPr>
      <w:r w:rsidRPr="0008284B">
        <w:rPr>
          <w:rFonts w:hint="eastAsia"/>
        </w:rPr>
        <w:t>MES系统上线</w:t>
      </w:r>
    </w:p>
    <w:p w14:paraId="69E2AB56" w14:textId="77C1F714" w:rsidR="0012589F" w:rsidRDefault="004A778E" w:rsidP="004D22F3">
      <w:pPr>
        <w:pStyle w:val="CH-H2"/>
      </w:pPr>
      <w:bookmarkStart w:id="55" w:name="_Toc71809998"/>
      <w:r>
        <w:rPr>
          <w:rFonts w:hint="eastAsia"/>
        </w:rPr>
        <w:t>项目调试</w:t>
      </w:r>
      <w:bookmarkEnd w:id="55"/>
    </w:p>
    <w:p w14:paraId="43112C94" w14:textId="77777777" w:rsidR="008112CC" w:rsidRPr="0008284B" w:rsidRDefault="008112CC" w:rsidP="004D22F3">
      <w:pPr>
        <w:pStyle w:val="CH-H3"/>
      </w:pPr>
      <w:bookmarkStart w:id="56" w:name="_Toc58103477"/>
      <w:bookmarkStart w:id="57" w:name="_Toc3835283"/>
      <w:r w:rsidRPr="0008284B">
        <w:rPr>
          <w:rFonts w:hint="eastAsia"/>
        </w:rPr>
        <w:t>启动规划</w:t>
      </w:r>
      <w:bookmarkEnd w:id="56"/>
    </w:p>
    <w:p w14:paraId="04E7FFDD" w14:textId="77777777" w:rsidR="008112CC" w:rsidRPr="0008284B" w:rsidRDefault="008112CC" w:rsidP="00150075">
      <w:pPr>
        <w:pStyle w:val="CH-1"/>
      </w:pPr>
      <w:r w:rsidRPr="009D2ADD">
        <w:rPr>
          <w:rFonts w:hint="eastAsia"/>
        </w:rPr>
        <w:t>该工程阶段的主要任务是双方共同确定项目质量计划QPP（包括：确认详细的项目范围，项目进度计划、双方组织架构、沟通计划等），以前期招标URS为基础澄清需求。编写VP验证计划，识别系统应被验证的各组件，定义软硬件分类，定义验证方法，明确验证活动关键参与人员与职责，并进行项目初期的风险评估。</w:t>
      </w:r>
    </w:p>
    <w:p w14:paraId="534F6972" w14:textId="7462E660" w:rsidR="008112CC" w:rsidRPr="0008284B" w:rsidRDefault="008112CC" w:rsidP="004D22F3">
      <w:pPr>
        <w:pStyle w:val="CH-H3"/>
      </w:pPr>
      <w:bookmarkStart w:id="58" w:name="_Toc58103478"/>
      <w:r w:rsidRPr="00A14903">
        <w:rPr>
          <w:rFonts w:hint="eastAsia"/>
        </w:rPr>
        <w:t>功能详细说明</w:t>
      </w:r>
      <w:bookmarkEnd w:id="57"/>
      <w:bookmarkEnd w:id="58"/>
      <w:r w:rsidR="001B521A">
        <w:rPr>
          <w:rFonts w:hint="eastAsia"/>
        </w:rPr>
        <w:t>阶段</w:t>
      </w:r>
    </w:p>
    <w:p w14:paraId="288D220B" w14:textId="77777777" w:rsidR="008112CC" w:rsidRPr="009D2ADD" w:rsidRDefault="008112CC" w:rsidP="00150075">
      <w:pPr>
        <w:pStyle w:val="CH-1"/>
      </w:pPr>
      <w:r w:rsidRPr="009D2ADD">
        <w:rPr>
          <w:rFonts w:hint="eastAsia"/>
        </w:rPr>
        <w:t>该工程阶段依据产品的描述文档，详细的分析流程，并定义主数据。</w:t>
      </w:r>
    </w:p>
    <w:p w14:paraId="495FBB7D" w14:textId="77777777" w:rsidR="008112CC" w:rsidRDefault="008112CC" w:rsidP="00150075">
      <w:pPr>
        <w:pStyle w:val="CH-1"/>
      </w:pPr>
      <w:r w:rsidRPr="009D2ADD">
        <w:rPr>
          <w:rFonts w:hint="eastAsia"/>
        </w:rPr>
        <w:t>该部分工作由西门子与</w:t>
      </w:r>
      <w:r>
        <w:rPr>
          <w:rFonts w:hint="eastAsia"/>
        </w:rPr>
        <w:t>用户</w:t>
      </w:r>
      <w:r w:rsidRPr="009D2ADD">
        <w:rPr>
          <w:rFonts w:hint="eastAsia"/>
        </w:rPr>
        <w:t>共同完成，其中包括调研会议，资料收集，西门子最终会提供详细功能规范文件，</w:t>
      </w:r>
      <w:r>
        <w:rPr>
          <w:rFonts w:hint="eastAsia"/>
        </w:rPr>
        <w:t>用户</w:t>
      </w:r>
      <w:r w:rsidRPr="009D2ADD">
        <w:rPr>
          <w:rFonts w:hint="eastAsia"/>
        </w:rPr>
        <w:t>负责审核和批准。</w:t>
      </w:r>
    </w:p>
    <w:p w14:paraId="78A88CCA" w14:textId="77777777" w:rsidR="008112CC" w:rsidRPr="0008284B" w:rsidRDefault="008112CC" w:rsidP="00150075">
      <w:pPr>
        <w:pStyle w:val="CH-1"/>
      </w:pPr>
      <w:r>
        <w:rPr>
          <w:rFonts w:hint="eastAsia"/>
        </w:rPr>
        <w:t>该阶段主要工作包括：软件</w:t>
      </w:r>
      <w:r w:rsidRPr="00A14903">
        <w:rPr>
          <w:rFonts w:hint="eastAsia"/>
        </w:rPr>
        <w:t>功能设计规范</w:t>
      </w:r>
      <w:r>
        <w:rPr>
          <w:rFonts w:hint="eastAsia"/>
        </w:rPr>
        <w:t>、</w:t>
      </w:r>
      <w:r w:rsidRPr="00A14903">
        <w:rPr>
          <w:rFonts w:hint="eastAsia"/>
        </w:rPr>
        <w:t>硬件设计说明</w:t>
      </w:r>
      <w:r>
        <w:rPr>
          <w:rFonts w:hint="eastAsia"/>
        </w:rPr>
        <w:t>、接口设计规范、功能风险评估以及设计确认。</w:t>
      </w:r>
    </w:p>
    <w:p w14:paraId="752E0E2D" w14:textId="77777777" w:rsidR="008112CC" w:rsidRPr="0008284B" w:rsidRDefault="008112CC" w:rsidP="004D22F3">
      <w:pPr>
        <w:pStyle w:val="CH-H3"/>
      </w:pPr>
      <w:bookmarkStart w:id="59" w:name="_Toc58103479"/>
      <w:r w:rsidRPr="0008284B">
        <w:rPr>
          <w:rFonts w:hint="eastAsia"/>
        </w:rPr>
        <w:t>开发及配置</w:t>
      </w:r>
      <w:bookmarkEnd w:id="59"/>
    </w:p>
    <w:p w14:paraId="02E2CAAA" w14:textId="77777777" w:rsidR="008112CC" w:rsidRPr="009D2ADD" w:rsidRDefault="008112CC" w:rsidP="00150075">
      <w:pPr>
        <w:pStyle w:val="CH-1"/>
      </w:pPr>
      <w:r w:rsidRPr="009D2ADD">
        <w:rPr>
          <w:rFonts w:hint="eastAsia"/>
        </w:rPr>
        <w:t>该工程阶段首先根据已经确认的功能详细说明进行系统配置。</w:t>
      </w:r>
    </w:p>
    <w:p w14:paraId="5185880A" w14:textId="5926CCCC" w:rsidR="008112CC" w:rsidRDefault="008112CC" w:rsidP="00150075">
      <w:pPr>
        <w:pStyle w:val="CH-1"/>
      </w:pPr>
      <w:r w:rsidRPr="009D2ADD">
        <w:rPr>
          <w:rFonts w:hint="eastAsia"/>
        </w:rPr>
        <w:t>另外，高级顾问为满足用户的需求，应充分结合他们的经验和产品特色，进行设计、配置和开发。该步骤在测试服务器中下安装的测试环境中进行。</w:t>
      </w:r>
    </w:p>
    <w:p w14:paraId="408B9C8E" w14:textId="44CEA3F6" w:rsidR="00FC0CD1" w:rsidRPr="0008284B" w:rsidRDefault="00FC0CD1" w:rsidP="00150075">
      <w:pPr>
        <w:pStyle w:val="CH-1"/>
      </w:pPr>
      <w:r>
        <w:rPr>
          <w:rFonts w:hint="eastAsia"/>
        </w:rPr>
        <w:t>在二阶段的项目实施中，在原液1进行O</w:t>
      </w:r>
      <w:r>
        <w:t>Q</w:t>
      </w:r>
      <w:r>
        <w:rPr>
          <w:rFonts w:hint="eastAsia"/>
        </w:rPr>
        <w:t>的阶段同步进行原液2~</w:t>
      </w:r>
      <w:r>
        <w:t>4</w:t>
      </w:r>
      <w:r>
        <w:rPr>
          <w:rFonts w:hint="eastAsia"/>
        </w:rPr>
        <w:t>的配制并提供配置文件。</w:t>
      </w:r>
    </w:p>
    <w:p w14:paraId="0AC0CEE4" w14:textId="77777777" w:rsidR="008112CC" w:rsidRPr="0008284B" w:rsidRDefault="008112CC" w:rsidP="004D22F3">
      <w:pPr>
        <w:pStyle w:val="CH-H3"/>
      </w:pPr>
      <w:bookmarkStart w:id="60" w:name="_Toc310366144"/>
      <w:bookmarkStart w:id="61" w:name="_Toc3835285"/>
      <w:bookmarkStart w:id="62" w:name="_Toc58103480"/>
      <w:r w:rsidRPr="0008284B">
        <w:rPr>
          <w:rFonts w:hint="eastAsia"/>
        </w:rPr>
        <w:t>工厂验收测试</w:t>
      </w:r>
      <w:bookmarkEnd w:id="60"/>
      <w:bookmarkEnd w:id="61"/>
      <w:r w:rsidRPr="0008284B">
        <w:rPr>
          <w:rFonts w:hint="eastAsia"/>
        </w:rPr>
        <w:t>（FAT）</w:t>
      </w:r>
      <w:bookmarkEnd w:id="62"/>
    </w:p>
    <w:p w14:paraId="21CDB07C" w14:textId="77777777" w:rsidR="008112CC" w:rsidRPr="009D2ADD" w:rsidRDefault="008112CC" w:rsidP="00150075">
      <w:pPr>
        <w:pStyle w:val="CH-1"/>
      </w:pPr>
      <w:r w:rsidRPr="009D2ADD">
        <w:rPr>
          <w:rFonts w:hint="eastAsia"/>
        </w:rPr>
        <w:t>工厂验收测试是验收测试的一个环节，由西门子完成，</w:t>
      </w:r>
      <w:r>
        <w:rPr>
          <w:rFonts w:hint="eastAsia"/>
        </w:rPr>
        <w:t>用户</w:t>
      </w:r>
      <w:r w:rsidRPr="009D2ADD">
        <w:rPr>
          <w:rFonts w:hint="eastAsia"/>
        </w:rPr>
        <w:t>参与、见证及审批。工厂验收测试设计证明了解决方案可以在模拟环境（模拟为实际生产状况）下工作。</w:t>
      </w:r>
    </w:p>
    <w:p w14:paraId="6AF84C9A" w14:textId="6F5B72AB" w:rsidR="008112CC" w:rsidRPr="009D2ADD" w:rsidRDefault="008112CC" w:rsidP="00150075">
      <w:pPr>
        <w:pStyle w:val="CH-1"/>
      </w:pPr>
      <w:r w:rsidRPr="009D2ADD">
        <w:rPr>
          <w:rFonts w:hint="eastAsia"/>
        </w:rPr>
        <w:t>工厂验收测试阶段包含标准产品测试和功能测试。测试规范必须包含MES的整个功能的测试</w:t>
      </w:r>
      <w:r w:rsidR="00CA2003">
        <w:rPr>
          <w:rFonts w:hint="eastAsia"/>
        </w:rPr>
        <w:t>，第一阶段测试称量相关的内容，第二阶段以一个原液为代表品种进行</w:t>
      </w:r>
      <w:r w:rsidR="00044427">
        <w:rPr>
          <w:rFonts w:hint="eastAsia"/>
        </w:rPr>
        <w:t>相关功能</w:t>
      </w:r>
      <w:r w:rsidR="00CA2003">
        <w:rPr>
          <w:rFonts w:hint="eastAsia"/>
        </w:rPr>
        <w:t>测试。</w:t>
      </w:r>
    </w:p>
    <w:p w14:paraId="529F9BB1" w14:textId="77777777" w:rsidR="008112CC" w:rsidRDefault="008112CC" w:rsidP="00150075">
      <w:pPr>
        <w:pStyle w:val="CH-1"/>
      </w:pPr>
      <w:r w:rsidRPr="009D2ADD">
        <w:rPr>
          <w:rFonts w:hint="eastAsia"/>
        </w:rPr>
        <w:lastRenderedPageBreak/>
        <w:t>工厂验收测试的首要目的是使系统具备现场调试应用的条件。工厂验收测试包含两个组成部分：硬件工厂验收测试及软件工厂验收测试。硬件工厂验收测试应包含所有组装或配置类硬件交付物的出厂测试方案，包括但不限于外观检查、静态检查、清单核对、上电测试等。软件工厂验收测试应包含所有软件交付物的出厂测试方案，包括但不限于测试前版本检查、参数配置检查、各模块功能模拟测试、第三方接口模拟测试、各模块协同测试、测试后版本确认等。</w:t>
      </w:r>
    </w:p>
    <w:p w14:paraId="5024B6EF" w14:textId="77777777" w:rsidR="008112CC" w:rsidRDefault="008112CC" w:rsidP="00150075">
      <w:pPr>
        <w:pStyle w:val="CH-1"/>
      </w:pPr>
      <w:r>
        <w:rPr>
          <w:rFonts w:hint="eastAsia"/>
        </w:rPr>
        <w:t>西门子提供一个包含硬件和软件在内的测试环境，这个测试环境用于MES系统应用软件的开发和工厂测试 (FAT), 当MES系统应用程序准备好在工厂安装时，项目将从测试环境转移到用户的MES系统硬件平台。</w:t>
      </w:r>
    </w:p>
    <w:p w14:paraId="0466A8C6" w14:textId="5E9A8030" w:rsidR="008112CC" w:rsidRDefault="008112CC" w:rsidP="00150075">
      <w:pPr>
        <w:pStyle w:val="CH-1"/>
      </w:pPr>
      <w:r>
        <w:rPr>
          <w:rFonts w:hint="eastAsia"/>
        </w:rPr>
        <w:t>FAT 测试地点在西门子工厂内。用户应安排人员参加FAT测试。</w:t>
      </w:r>
      <w:r>
        <w:t>FAT</w:t>
      </w:r>
      <w:r>
        <w:rPr>
          <w:rFonts w:hint="eastAsia"/>
        </w:rPr>
        <w:t>测试</w:t>
      </w:r>
      <w:r w:rsidR="00060A23">
        <w:rPr>
          <w:rFonts w:hint="eastAsia"/>
        </w:rPr>
        <w:t>一阶段</w:t>
      </w:r>
      <w:r>
        <w:rPr>
          <w:rFonts w:hint="eastAsia"/>
        </w:rPr>
        <w:t>内容包括</w:t>
      </w:r>
      <w:r w:rsidR="00060A23">
        <w:rPr>
          <w:rFonts w:hint="eastAsia"/>
        </w:rPr>
        <w:t>称量相关功能，二阶段以一个原液产品为基准进行测试，内容包括</w:t>
      </w:r>
      <w:r>
        <w:rPr>
          <w:rFonts w:hint="eastAsia"/>
        </w:rPr>
        <w:t>：</w:t>
      </w:r>
    </w:p>
    <w:p w14:paraId="71655C63" w14:textId="77777777" w:rsidR="008112CC" w:rsidRDefault="008112CC" w:rsidP="00150075">
      <w:pPr>
        <w:pStyle w:val="CH-"/>
      </w:pPr>
      <w:r>
        <w:rPr>
          <w:rFonts w:hint="eastAsia"/>
        </w:rPr>
        <w:t>安装检查 Installation Check</w:t>
      </w:r>
    </w:p>
    <w:p w14:paraId="58964576" w14:textId="5C405D5D" w:rsidR="008112CC" w:rsidRDefault="008112CC" w:rsidP="00150075">
      <w:pPr>
        <w:pStyle w:val="CH-"/>
      </w:pPr>
      <w:r>
        <w:rPr>
          <w:rFonts w:hint="eastAsia"/>
        </w:rPr>
        <w:t>网络和PC机柜柜布局检查 Network and PC Cabinets Layout Check</w:t>
      </w:r>
    </w:p>
    <w:p w14:paraId="17F3B7AE" w14:textId="1DECA91D" w:rsidR="008112CC" w:rsidRDefault="008112CC" w:rsidP="00150075">
      <w:pPr>
        <w:pStyle w:val="CH-"/>
      </w:pPr>
      <w:r>
        <w:rPr>
          <w:rFonts w:hint="eastAsia"/>
        </w:rPr>
        <w:t>服务器、操作终端、打印机、扫描枪配置检查</w:t>
      </w:r>
      <w:r w:rsidR="00CA2003">
        <w:rPr>
          <w:rFonts w:hint="eastAsia"/>
        </w:rPr>
        <w:t>；</w:t>
      </w:r>
      <w:r>
        <w:rPr>
          <w:rFonts w:hint="eastAsia"/>
        </w:rPr>
        <w:t xml:space="preserve">  </w:t>
      </w:r>
    </w:p>
    <w:p w14:paraId="7BDA52B1" w14:textId="31C5F0FC" w:rsidR="008112CC" w:rsidRDefault="008112CC" w:rsidP="00150075">
      <w:pPr>
        <w:pStyle w:val="CH-"/>
      </w:pPr>
      <w:r>
        <w:rPr>
          <w:rFonts w:hint="eastAsia"/>
        </w:rPr>
        <w:t>各设备、部件的型号、规格和外观应符合要求；</w:t>
      </w:r>
    </w:p>
    <w:p w14:paraId="0A88D09D" w14:textId="77777777" w:rsidR="00560C41" w:rsidRDefault="008112CC" w:rsidP="00150075">
      <w:pPr>
        <w:pStyle w:val="CH-"/>
      </w:pPr>
      <w:r>
        <w:rPr>
          <w:rFonts w:hint="eastAsia"/>
        </w:rPr>
        <w:t>软件的规格、数量和版本应符合要求</w:t>
      </w:r>
      <w:r w:rsidR="00560C41">
        <w:rPr>
          <w:rFonts w:hint="eastAsia"/>
        </w:rPr>
        <w:t>；</w:t>
      </w:r>
    </w:p>
    <w:p w14:paraId="01A35142" w14:textId="49A47AF3" w:rsidR="008112CC" w:rsidRDefault="00560C41" w:rsidP="00560C41">
      <w:pPr>
        <w:pStyle w:val="CH-"/>
      </w:pPr>
      <w:r>
        <w:rPr>
          <w:rFonts w:hint="eastAsia"/>
        </w:rPr>
        <w:t>代表品种（一阶段为称量、二阶段为1个原液及辅助工序）的配置测试；’</w:t>
      </w:r>
    </w:p>
    <w:p w14:paraId="7170F550" w14:textId="77777777" w:rsidR="008112CC" w:rsidRDefault="008112CC" w:rsidP="00150075">
      <w:pPr>
        <w:pStyle w:val="CH-1"/>
      </w:pPr>
      <w:r w:rsidRPr="00986F79">
        <w:rPr>
          <w:rFonts w:hint="eastAsia"/>
        </w:rPr>
        <w:t>在FAT期间，须编制故障日志以及偏差/备注日志，记录每天FAT中发现的问题。</w:t>
      </w:r>
      <w:r>
        <w:rPr>
          <w:rFonts w:hint="eastAsia"/>
        </w:rPr>
        <w:t>FAT测试完成后应生成FAT报告。报告内容包括：</w:t>
      </w:r>
    </w:p>
    <w:p w14:paraId="158001F1" w14:textId="77777777" w:rsidR="008112CC" w:rsidRDefault="008112CC" w:rsidP="00150075">
      <w:pPr>
        <w:pStyle w:val="CH-"/>
      </w:pPr>
      <w:r>
        <w:rPr>
          <w:rFonts w:hint="eastAsia"/>
        </w:rPr>
        <w:t>工厂验收的步骤；</w:t>
      </w:r>
    </w:p>
    <w:p w14:paraId="6AD72D93" w14:textId="77777777" w:rsidR="008112CC" w:rsidRDefault="008112CC" w:rsidP="00150075">
      <w:pPr>
        <w:pStyle w:val="CH-"/>
      </w:pPr>
      <w:r>
        <w:rPr>
          <w:rFonts w:hint="eastAsia"/>
        </w:rPr>
        <w:t>检查和测试的结果；</w:t>
      </w:r>
    </w:p>
    <w:p w14:paraId="5BFC54FD" w14:textId="77777777" w:rsidR="008112CC" w:rsidRDefault="008112CC" w:rsidP="00150075">
      <w:pPr>
        <w:pStyle w:val="CH-"/>
      </w:pPr>
      <w:r>
        <w:rPr>
          <w:rFonts w:hint="eastAsia"/>
        </w:rPr>
        <w:t>最终验收结论。</w:t>
      </w:r>
    </w:p>
    <w:p w14:paraId="7A556006" w14:textId="77777777" w:rsidR="008112CC" w:rsidRPr="0008284B" w:rsidRDefault="008112CC" w:rsidP="00150075">
      <w:pPr>
        <w:pStyle w:val="CH-1"/>
      </w:pPr>
      <w:r>
        <w:rPr>
          <w:rFonts w:hint="eastAsia"/>
        </w:rPr>
        <w:t>经过用户确认后，整套系统方具备发货到现场的条件。如果系统存在部分缺陷，西门子负责缺陷修复并由用户签字确认后，方可发货。</w:t>
      </w:r>
    </w:p>
    <w:p w14:paraId="3851B885" w14:textId="77777777" w:rsidR="008112CC" w:rsidRPr="0008284B" w:rsidRDefault="008112CC" w:rsidP="004D22F3">
      <w:pPr>
        <w:pStyle w:val="CH-H3"/>
      </w:pPr>
      <w:bookmarkStart w:id="63" w:name="_Toc3835286"/>
      <w:bookmarkStart w:id="64" w:name="_Toc58103481"/>
      <w:r w:rsidRPr="0008284B">
        <w:rPr>
          <w:rFonts w:hint="eastAsia"/>
        </w:rPr>
        <w:t>现场验收测试</w:t>
      </w:r>
      <w:bookmarkEnd w:id="63"/>
      <w:r w:rsidRPr="0008284B">
        <w:rPr>
          <w:rFonts w:hint="eastAsia"/>
        </w:rPr>
        <w:t>（SAT）</w:t>
      </w:r>
      <w:bookmarkEnd w:id="64"/>
    </w:p>
    <w:p w14:paraId="3220A75A" w14:textId="77777777" w:rsidR="008112CC" w:rsidRDefault="008112CC" w:rsidP="00FC0CD1">
      <w:pPr>
        <w:pStyle w:val="CH-1"/>
      </w:pPr>
      <w:r w:rsidRPr="009D2ADD">
        <w:rPr>
          <w:rFonts w:hint="eastAsia"/>
        </w:rPr>
        <w:t>现场验收测试阶段包含发生在</w:t>
      </w:r>
      <w:r>
        <w:rPr>
          <w:rFonts w:hint="eastAsia"/>
        </w:rPr>
        <w:t>用户现场</w:t>
      </w:r>
      <w:r w:rsidRPr="009D2ADD">
        <w:rPr>
          <w:rFonts w:hint="eastAsia"/>
        </w:rPr>
        <w:t>的验收测试。</w:t>
      </w:r>
      <w:r w:rsidRPr="0008284B">
        <w:rPr>
          <w:rFonts w:hint="eastAsia"/>
        </w:rPr>
        <w:t>现场验收测试包含两个方面：硬件现场验收测试及软件现场验收测试。</w:t>
      </w:r>
      <w:r w:rsidRPr="008C2F57">
        <w:rPr>
          <w:rFonts w:hint="eastAsia"/>
        </w:rPr>
        <w:t>现场验收测试的内容应是涵盖工厂验收测试，但根据项目质量计划和验证计划中关于测试引用的描述，部分的测试可以引用FAT的结果或进行抽样检查。</w:t>
      </w:r>
    </w:p>
    <w:p w14:paraId="29C0E3CA" w14:textId="77777777" w:rsidR="008112CC" w:rsidRDefault="008112CC" w:rsidP="00FC0CD1">
      <w:pPr>
        <w:pStyle w:val="CH-1"/>
      </w:pPr>
      <w:r>
        <w:rPr>
          <w:rFonts w:hint="eastAsia"/>
        </w:rPr>
        <w:t>硬件现场验收测试前，西门子</w:t>
      </w:r>
      <w:r w:rsidRPr="009B1AC4">
        <w:rPr>
          <w:rFonts w:hint="eastAsia"/>
        </w:rPr>
        <w:t>配备有资质的工程技术人员</w:t>
      </w:r>
      <w:r>
        <w:rPr>
          <w:rFonts w:hint="eastAsia"/>
        </w:rPr>
        <w:t>负责所供M</w:t>
      </w:r>
      <w:r>
        <w:t>ES</w:t>
      </w:r>
      <w:r>
        <w:rPr>
          <w:rFonts w:hint="eastAsia"/>
        </w:rPr>
        <w:t>硬件</w:t>
      </w:r>
      <w:r w:rsidRPr="009B1AC4">
        <w:rPr>
          <w:rFonts w:hint="eastAsia"/>
        </w:rPr>
        <w:t>的现场安装、调试</w:t>
      </w:r>
      <w:r>
        <w:rPr>
          <w:rFonts w:hint="eastAsia"/>
        </w:rPr>
        <w:t>工作，并负责服务器操作系统、数据库及应用软件的安装和调试。调试通过后，即可开始进行现场验收测试。</w:t>
      </w:r>
    </w:p>
    <w:p w14:paraId="67EF89C8" w14:textId="77777777" w:rsidR="008112CC" w:rsidRPr="0008284B" w:rsidRDefault="008112CC" w:rsidP="00FC0CD1">
      <w:pPr>
        <w:pStyle w:val="CH-1"/>
      </w:pPr>
      <w:r w:rsidRPr="0008284B">
        <w:rPr>
          <w:rFonts w:hint="eastAsia"/>
        </w:rPr>
        <w:t>硬件现场验收测试应包含所有组装或配置类硬件交付物（包括供应商提供方案并由招标方采购的硬件）的现场测试方案，包括但不限于外观检查、静态检查、清单核对、安装状况检查、上电测试等。</w:t>
      </w:r>
    </w:p>
    <w:p w14:paraId="6B85AFD8" w14:textId="04E1AD50" w:rsidR="008112CC" w:rsidRDefault="008112CC" w:rsidP="00FC0CD1">
      <w:pPr>
        <w:pStyle w:val="CH-1"/>
      </w:pPr>
      <w:r>
        <w:rPr>
          <w:rFonts w:hint="eastAsia"/>
        </w:rPr>
        <w:lastRenderedPageBreak/>
        <w:t>软件</w:t>
      </w:r>
      <w:r w:rsidRPr="009D2ADD">
        <w:rPr>
          <w:rFonts w:hint="eastAsia"/>
        </w:rPr>
        <w:t>现场验收测试实际为OQ部分的功能预测试，</w:t>
      </w:r>
      <w:r w:rsidR="00CA2003">
        <w:rPr>
          <w:rFonts w:hint="eastAsia"/>
        </w:rPr>
        <w:t>以第</w:t>
      </w:r>
      <w:r w:rsidR="00060A23">
        <w:rPr>
          <w:rFonts w:hint="eastAsia"/>
        </w:rPr>
        <w:t>1</w:t>
      </w:r>
      <w:r w:rsidR="00CA2003">
        <w:rPr>
          <w:rFonts w:hint="eastAsia"/>
        </w:rPr>
        <w:t>个原液作为F</w:t>
      </w:r>
      <w:r w:rsidR="00CA2003">
        <w:t>AT</w:t>
      </w:r>
      <w:r w:rsidR="00CA2003">
        <w:rPr>
          <w:rFonts w:hint="eastAsia"/>
        </w:rPr>
        <w:t>测试范围。</w:t>
      </w:r>
      <w:r w:rsidRPr="009D2ADD">
        <w:rPr>
          <w:rFonts w:hint="eastAsia"/>
        </w:rPr>
        <w:t>其测试方案测试记录与OQ一致，应包含所有软件交付物的现场测试方案，包括：测试前版本检查、各模块功能带设备测试、第三方接口测试、各系统联调测试、测试后版本确认等。</w:t>
      </w:r>
    </w:p>
    <w:p w14:paraId="02B7EAC8" w14:textId="77777777" w:rsidR="008112CC" w:rsidRDefault="008112CC" w:rsidP="00060A23">
      <w:pPr>
        <w:pStyle w:val="CH-1"/>
      </w:pPr>
      <w:r>
        <w:t>SAT</w:t>
      </w:r>
      <w:r>
        <w:rPr>
          <w:rFonts w:hint="eastAsia"/>
        </w:rPr>
        <w:t>测试报告内容包括：</w:t>
      </w:r>
    </w:p>
    <w:p w14:paraId="64B6B121" w14:textId="77777777" w:rsidR="008112CC" w:rsidRPr="00060A23" w:rsidRDefault="008112CC" w:rsidP="00060A23">
      <w:pPr>
        <w:pStyle w:val="CH-"/>
      </w:pPr>
      <w:r w:rsidRPr="00060A23">
        <w:rPr>
          <w:rFonts w:hint="eastAsia"/>
        </w:rPr>
        <w:t>审阅MES工厂验收报告和现场调试记录；</w:t>
      </w:r>
    </w:p>
    <w:p w14:paraId="4FB61ADA" w14:textId="77777777" w:rsidR="008112CC" w:rsidRPr="00060A23" w:rsidRDefault="008112CC" w:rsidP="00060A23">
      <w:pPr>
        <w:pStyle w:val="CH-"/>
      </w:pPr>
      <w:r w:rsidRPr="00060A23">
        <w:rPr>
          <w:rFonts w:hint="eastAsia"/>
        </w:rPr>
        <w:t>功能设计检查（同工厂验收内容）；</w:t>
      </w:r>
    </w:p>
    <w:p w14:paraId="18310234" w14:textId="77777777" w:rsidR="008112CC" w:rsidRPr="00060A23" w:rsidRDefault="008112CC" w:rsidP="00060A23">
      <w:pPr>
        <w:pStyle w:val="CH-"/>
      </w:pPr>
      <w:r w:rsidRPr="00060A23">
        <w:rPr>
          <w:rFonts w:hint="eastAsia"/>
        </w:rPr>
        <w:t>系统的冗余和容错功能测试；</w:t>
      </w:r>
    </w:p>
    <w:p w14:paraId="2B2E32AC" w14:textId="77777777" w:rsidR="008112CC" w:rsidRPr="00060A23" w:rsidRDefault="008112CC" w:rsidP="00060A23">
      <w:pPr>
        <w:pStyle w:val="CH-"/>
      </w:pPr>
      <w:r w:rsidRPr="00060A23">
        <w:rPr>
          <w:rFonts w:hint="eastAsia"/>
        </w:rPr>
        <w:t>系统网络连接测试；</w:t>
      </w:r>
    </w:p>
    <w:p w14:paraId="265AC9A7" w14:textId="77777777" w:rsidR="008112CC" w:rsidRPr="00060A23" w:rsidRDefault="008112CC" w:rsidP="00060A23">
      <w:pPr>
        <w:pStyle w:val="CH-"/>
      </w:pPr>
      <w:r w:rsidRPr="00060A23">
        <w:rPr>
          <w:rFonts w:hint="eastAsia"/>
        </w:rPr>
        <w:t>第三方设备与MES集成后的标准功能应满足要求；</w:t>
      </w:r>
    </w:p>
    <w:p w14:paraId="03F6C4FE" w14:textId="77777777" w:rsidR="008112CC" w:rsidRPr="00060A23" w:rsidRDefault="008112CC" w:rsidP="00060A23">
      <w:pPr>
        <w:pStyle w:val="CH-"/>
      </w:pPr>
      <w:r w:rsidRPr="00060A23">
        <w:rPr>
          <w:rFonts w:hint="eastAsia"/>
        </w:rPr>
        <w:t>测试MES与第三方设备的通信功能和实际数据交换，第三方的通信设备或者通信设备中应带有实际应用的通信数据。</w:t>
      </w:r>
    </w:p>
    <w:p w14:paraId="2CEFF607" w14:textId="77777777" w:rsidR="008112CC" w:rsidRDefault="008112CC" w:rsidP="00150075">
      <w:pPr>
        <w:pStyle w:val="CH-1"/>
      </w:pPr>
      <w:r w:rsidRPr="009D2ADD">
        <w:rPr>
          <w:rFonts w:hint="eastAsia"/>
        </w:rPr>
        <w:t>在SAT之前，有关SAT的详细测试流程、测试记录格式等应预先经过双方确认。通常，FAT测试成功的有些测试项目不需要在SAT时重复。</w:t>
      </w:r>
      <w:r>
        <w:rPr>
          <w:rFonts w:hint="eastAsia"/>
        </w:rPr>
        <w:t>用户</w:t>
      </w:r>
      <w:r w:rsidRPr="009D2ADD">
        <w:rPr>
          <w:rFonts w:hint="eastAsia"/>
        </w:rPr>
        <w:t>应该全程</w:t>
      </w:r>
      <w:r>
        <w:rPr>
          <w:rFonts w:hint="eastAsia"/>
        </w:rPr>
        <w:t>参与</w:t>
      </w:r>
      <w:r w:rsidRPr="009D2ADD">
        <w:rPr>
          <w:rFonts w:hint="eastAsia"/>
        </w:rPr>
        <w:t>SAT测试。SAT测试完成后，应由</w:t>
      </w:r>
      <w:r>
        <w:rPr>
          <w:rFonts w:hint="eastAsia"/>
        </w:rPr>
        <w:t>用户将签署</w:t>
      </w:r>
      <w:r w:rsidRPr="009D2ADD">
        <w:rPr>
          <w:rFonts w:hint="eastAsia"/>
        </w:rPr>
        <w:t>SAT测试</w:t>
      </w:r>
      <w:r>
        <w:rPr>
          <w:rFonts w:hint="eastAsia"/>
        </w:rPr>
        <w:t>报告，报告包括：现场验收的步骤、检查和测试结果、最终验收结论</w:t>
      </w:r>
      <w:r w:rsidRPr="009D2ADD">
        <w:rPr>
          <w:rFonts w:hint="eastAsia"/>
        </w:rPr>
        <w:t>。</w:t>
      </w:r>
    </w:p>
    <w:p w14:paraId="0CBE3566" w14:textId="77777777" w:rsidR="008112CC" w:rsidRDefault="008112CC" w:rsidP="00150075">
      <w:pPr>
        <w:pStyle w:val="CH-1"/>
      </w:pPr>
      <w:r w:rsidRPr="009D2ADD">
        <w:rPr>
          <w:rFonts w:hint="eastAsia"/>
        </w:rPr>
        <w:t>SAT</w:t>
      </w:r>
      <w:r>
        <w:rPr>
          <w:rFonts w:hint="eastAsia"/>
        </w:rPr>
        <w:t>报告</w:t>
      </w:r>
      <w:r w:rsidRPr="009D2ADD">
        <w:rPr>
          <w:rFonts w:hint="eastAsia"/>
        </w:rPr>
        <w:t>将作为临时的系统接受证书。SAT完毕后，系统将可以投入运行。由于西门子将把成功的SAT视为整个现场调试的结束，因此</w:t>
      </w:r>
      <w:r>
        <w:rPr>
          <w:rFonts w:hint="eastAsia"/>
        </w:rPr>
        <w:t>用户</w:t>
      </w:r>
      <w:r w:rsidRPr="009D2ADD">
        <w:rPr>
          <w:rFonts w:hint="eastAsia"/>
        </w:rPr>
        <w:t>需承担对该系统使用的责任。</w:t>
      </w:r>
    </w:p>
    <w:p w14:paraId="78134F23" w14:textId="77777777" w:rsidR="008112CC" w:rsidRPr="0008284B" w:rsidRDefault="008112CC" w:rsidP="004D22F3">
      <w:pPr>
        <w:pStyle w:val="CH-H3"/>
      </w:pPr>
      <w:bookmarkStart w:id="65" w:name="_Toc3835288"/>
      <w:bookmarkStart w:id="66" w:name="_Toc58103482"/>
      <w:r w:rsidRPr="0008284B">
        <w:rPr>
          <w:rFonts w:hint="eastAsia"/>
        </w:rPr>
        <w:t>安装确认</w:t>
      </w:r>
      <w:bookmarkEnd w:id="65"/>
      <w:r w:rsidRPr="0008284B">
        <w:rPr>
          <w:rFonts w:hint="eastAsia"/>
        </w:rPr>
        <w:t>（IQ）</w:t>
      </w:r>
      <w:bookmarkEnd w:id="66"/>
    </w:p>
    <w:p w14:paraId="17CFDDB0" w14:textId="77777777" w:rsidR="008112CC" w:rsidRPr="0008284B" w:rsidRDefault="008112CC" w:rsidP="00150075">
      <w:pPr>
        <w:pStyle w:val="CH-1"/>
      </w:pPr>
      <w:r w:rsidRPr="0008284B">
        <w:rPr>
          <w:rFonts w:hint="eastAsia"/>
        </w:rPr>
        <w:t>IQ</w:t>
      </w:r>
      <w:r>
        <w:t xml:space="preserve"> </w:t>
      </w:r>
      <w:r w:rsidRPr="009D2ADD">
        <w:rPr>
          <w:rFonts w:hint="eastAsia"/>
        </w:rPr>
        <w:t>涵盖了所有的上线硬件的验收测试，审核和生产。IQ用以确认系统所含各软硬件已严格按照设计规范正确安装，内容包括：设计文档和测试文档的批复情况和执行结果情况确认、硬件安装结果确认、软件安装结果确认、软件基础结构（包括：服务器，工作站，终端和外设硬件）。</w:t>
      </w:r>
    </w:p>
    <w:p w14:paraId="1C78790A" w14:textId="77777777" w:rsidR="008112CC" w:rsidRPr="0008284B" w:rsidRDefault="008112CC" w:rsidP="004D22F3">
      <w:pPr>
        <w:pStyle w:val="CH-H3"/>
      </w:pPr>
      <w:bookmarkStart w:id="67" w:name="_Toc3835289"/>
      <w:bookmarkStart w:id="68" w:name="_Toc58103483"/>
      <w:r w:rsidRPr="0008284B">
        <w:rPr>
          <w:rFonts w:hint="eastAsia"/>
        </w:rPr>
        <w:t>运行确认</w:t>
      </w:r>
      <w:bookmarkEnd w:id="67"/>
      <w:r w:rsidRPr="0008284B">
        <w:rPr>
          <w:rFonts w:hint="eastAsia"/>
        </w:rPr>
        <w:t>（OQ）</w:t>
      </w:r>
      <w:bookmarkEnd w:id="68"/>
    </w:p>
    <w:p w14:paraId="54C82EC7" w14:textId="37D8CF09" w:rsidR="008112CC" w:rsidRPr="0008284B" w:rsidRDefault="008112CC" w:rsidP="00150075">
      <w:pPr>
        <w:pStyle w:val="CH-1"/>
      </w:pPr>
      <w:r w:rsidRPr="0008284B">
        <w:t>OQ</w:t>
      </w:r>
      <w:r w:rsidRPr="0008284B">
        <w:rPr>
          <w:rFonts w:hint="eastAsia"/>
        </w:rPr>
        <w:t>验证方案用以确认整个系统在试生产环境下，已严格按照设计规范正确运行，风险评估的分析将决定测试的范围和可能产生额外的测试，如果</w:t>
      </w:r>
      <w:bookmarkStart w:id="69" w:name="OLE_LINK10"/>
      <w:bookmarkStart w:id="70" w:name="OLE_LINK11"/>
      <w:r w:rsidR="002D1437">
        <w:rPr>
          <w:rFonts w:hint="eastAsia"/>
        </w:rPr>
        <w:t>信达生物</w:t>
      </w:r>
      <w:r w:rsidRPr="0008284B">
        <w:rPr>
          <w:rFonts w:hint="eastAsia"/>
        </w:rPr>
        <w:t>审计认为</w:t>
      </w:r>
      <w:bookmarkEnd w:id="69"/>
      <w:bookmarkEnd w:id="70"/>
      <w:r w:rsidRPr="0008284B">
        <w:rPr>
          <w:rFonts w:hint="eastAsia"/>
        </w:rPr>
        <w:t>他们已经合适了，才可以开始测试。运行确认测试方案由西门子来负责撰写，</w:t>
      </w:r>
      <w:r w:rsidR="002D1437">
        <w:rPr>
          <w:rFonts w:hint="eastAsia"/>
        </w:rPr>
        <w:t>信达生物</w:t>
      </w:r>
      <w:r w:rsidRPr="0008284B">
        <w:rPr>
          <w:rFonts w:hint="eastAsia"/>
        </w:rPr>
        <w:t>负责组织人员审核方案，并参与</w:t>
      </w:r>
      <w:r>
        <w:rPr>
          <w:rFonts w:hint="eastAsia"/>
        </w:rPr>
        <w:t>和见证</w:t>
      </w:r>
      <w:r w:rsidRPr="0008284B">
        <w:rPr>
          <w:rFonts w:hint="eastAsia"/>
        </w:rPr>
        <w:t>测试。该阶段将在</w:t>
      </w:r>
      <w:r w:rsidR="002D1437">
        <w:rPr>
          <w:rFonts w:hint="eastAsia"/>
        </w:rPr>
        <w:t>信达生物</w:t>
      </w:r>
      <w:r>
        <w:rPr>
          <w:rFonts w:hint="eastAsia"/>
        </w:rPr>
        <w:t>现场的</w:t>
      </w:r>
      <w:r w:rsidRPr="0008284B">
        <w:rPr>
          <w:rFonts w:hint="eastAsia"/>
        </w:rPr>
        <w:t>验证环境中进行。</w:t>
      </w:r>
    </w:p>
    <w:p w14:paraId="1EB76056" w14:textId="77777777" w:rsidR="008112CC" w:rsidRPr="0008284B" w:rsidRDefault="008112CC" w:rsidP="00150075">
      <w:pPr>
        <w:pStyle w:val="CH-1"/>
      </w:pPr>
      <w:r w:rsidRPr="0008284B">
        <w:rPr>
          <w:rFonts w:hint="eastAsia"/>
        </w:rPr>
        <w:t>测试内容包括：安装确认执行结果确认、试运行测试结果确认</w:t>
      </w:r>
      <w:r>
        <w:rPr>
          <w:rFonts w:hint="eastAsia"/>
        </w:rPr>
        <w:t>、</w:t>
      </w:r>
      <w:r w:rsidRPr="0008284B">
        <w:rPr>
          <w:rFonts w:hint="eastAsia"/>
        </w:rPr>
        <w:t>灾难恢复测试结果确认等。OQ测试方案据风险分析评估结果确定不同模块的测试深度和广度。</w:t>
      </w:r>
    </w:p>
    <w:p w14:paraId="7BF78720" w14:textId="43185C04" w:rsidR="008112CC" w:rsidRPr="0008284B" w:rsidRDefault="008112CC" w:rsidP="00150075">
      <w:pPr>
        <w:pStyle w:val="CH-1"/>
      </w:pPr>
      <w:r w:rsidRPr="0008284B">
        <w:rPr>
          <w:rFonts w:hint="eastAsia"/>
        </w:rPr>
        <w:t>测试文件包含每个测试的前提条件，测试过程的详细描述和验证标准。</w:t>
      </w:r>
      <w:r w:rsidR="00F2541A">
        <w:rPr>
          <w:rFonts w:hint="eastAsia"/>
        </w:rPr>
        <w:t>在第二阶段的实施中，测试的范围是第</w:t>
      </w:r>
      <w:r w:rsidR="00716D30">
        <w:rPr>
          <w:rFonts w:hint="eastAsia"/>
        </w:rPr>
        <w:t>1</w:t>
      </w:r>
      <w:r w:rsidR="00F2541A">
        <w:rPr>
          <w:rFonts w:hint="eastAsia"/>
        </w:rPr>
        <w:t>个品种的原液，基于该范围的测试实现完整的运行及功能验证。</w:t>
      </w:r>
      <w:r w:rsidRPr="0008284B">
        <w:rPr>
          <w:rFonts w:hint="eastAsia"/>
        </w:rPr>
        <w:t>需要收集测试完成证据用来验证所有的结果。该阶段完成的标志是OQ报告，证实了系统确认了所有涉及的功能。</w:t>
      </w:r>
      <w:r w:rsidR="00716D30">
        <w:rPr>
          <w:rFonts w:hint="eastAsia"/>
        </w:rPr>
        <w:t>西门子在此阶段应完成剩余2~</w:t>
      </w:r>
      <w:r w:rsidR="00716D30">
        <w:t>4</w:t>
      </w:r>
      <w:r w:rsidR="00716D30">
        <w:rPr>
          <w:rFonts w:hint="eastAsia"/>
        </w:rPr>
        <w:t>原液线的调试</w:t>
      </w:r>
      <w:r w:rsidR="00560C41">
        <w:rPr>
          <w:rFonts w:hint="eastAsia"/>
        </w:rPr>
        <w:t>和测试</w:t>
      </w:r>
      <w:r w:rsidR="00716D30">
        <w:rPr>
          <w:rFonts w:hint="eastAsia"/>
        </w:rPr>
        <w:t>工作，提供测试批记录作为</w:t>
      </w:r>
      <w:r w:rsidR="00965D7C">
        <w:rPr>
          <w:rFonts w:hint="eastAsia"/>
        </w:rPr>
        <w:t>证据。</w:t>
      </w:r>
    </w:p>
    <w:p w14:paraId="6207C631" w14:textId="77777777" w:rsidR="008112CC" w:rsidRPr="0008284B" w:rsidRDefault="008112CC" w:rsidP="004D22F3">
      <w:pPr>
        <w:pStyle w:val="CH-H3"/>
      </w:pPr>
      <w:bookmarkStart w:id="71" w:name="_Toc58103484"/>
      <w:r>
        <w:rPr>
          <w:rFonts w:hint="eastAsia"/>
        </w:rPr>
        <w:lastRenderedPageBreak/>
        <w:t>试运行、交付及P</w:t>
      </w:r>
      <w:r>
        <w:t>Q</w:t>
      </w:r>
      <w:r w:rsidRPr="0008284B">
        <w:rPr>
          <w:rFonts w:hint="eastAsia"/>
        </w:rPr>
        <w:t>支持</w:t>
      </w:r>
      <w:bookmarkEnd w:id="71"/>
    </w:p>
    <w:p w14:paraId="5F4B3179" w14:textId="25C4BC34" w:rsidR="008112CC" w:rsidRDefault="008112CC" w:rsidP="00150075">
      <w:pPr>
        <w:pStyle w:val="CH-1"/>
      </w:pPr>
      <w:r w:rsidRPr="0008284B">
        <w:rPr>
          <w:rFonts w:hint="eastAsia"/>
        </w:rPr>
        <w:t>在交付阶段，</w:t>
      </w:r>
      <w:r w:rsidRPr="00AF421E">
        <w:rPr>
          <w:rFonts w:hint="eastAsia"/>
        </w:rPr>
        <w:t>西门子将提供用户手册和维护手册</w:t>
      </w:r>
      <w:r>
        <w:rPr>
          <w:rFonts w:hint="eastAsia"/>
        </w:rPr>
        <w:t>，并交付所有项目文档</w:t>
      </w:r>
      <w:r w:rsidRPr="0008284B">
        <w:rPr>
          <w:rFonts w:hint="eastAsia"/>
        </w:rPr>
        <w:t>。</w:t>
      </w:r>
      <w:r>
        <w:rPr>
          <w:rFonts w:hint="eastAsia"/>
        </w:rPr>
        <w:t>西门子将提供按用户手册和维护手册。在</w:t>
      </w:r>
      <w:r w:rsidRPr="0008284B">
        <w:rPr>
          <w:rFonts w:hint="eastAsia"/>
        </w:rPr>
        <w:t>此阶段，</w:t>
      </w:r>
      <w:r w:rsidR="002D1437">
        <w:rPr>
          <w:rFonts w:hint="eastAsia"/>
        </w:rPr>
        <w:t>信达生物</w:t>
      </w:r>
      <w:r w:rsidRPr="0008284B">
        <w:rPr>
          <w:rFonts w:hint="eastAsia"/>
        </w:rPr>
        <w:t>需要撰写SOP</w:t>
      </w:r>
      <w:r>
        <w:rPr>
          <w:rFonts w:hint="eastAsia"/>
        </w:rPr>
        <w:t>时可以直接饮用用户手册的内容，极大的降低了</w:t>
      </w:r>
      <w:r w:rsidR="002D1437">
        <w:rPr>
          <w:rFonts w:hint="eastAsia"/>
        </w:rPr>
        <w:t>信达生物</w:t>
      </w:r>
      <w:r>
        <w:rPr>
          <w:rFonts w:hint="eastAsia"/>
        </w:rPr>
        <w:t>的工作量和难度</w:t>
      </w:r>
      <w:r w:rsidRPr="0008284B">
        <w:rPr>
          <w:rFonts w:hint="eastAsia"/>
        </w:rPr>
        <w:t>。</w:t>
      </w:r>
    </w:p>
    <w:p w14:paraId="238C6328" w14:textId="11FBDE86" w:rsidR="00697622" w:rsidRDefault="008112CC" w:rsidP="00716D30">
      <w:pPr>
        <w:pStyle w:val="CH-1"/>
      </w:pPr>
      <w:r w:rsidRPr="0008284B">
        <w:rPr>
          <w:rFonts w:hint="eastAsia"/>
        </w:rPr>
        <w:t>如有需要，西门子将在此阶段</w:t>
      </w:r>
      <w:r w:rsidRPr="004D63DF">
        <w:rPr>
          <w:rFonts w:hint="eastAsia"/>
        </w:rPr>
        <w:t>配备有资历的工程技术人员在现场值班</w:t>
      </w:r>
      <w:r w:rsidR="00965D7C">
        <w:rPr>
          <w:rFonts w:hint="eastAsia"/>
        </w:rPr>
        <w:t>（不超过2</w:t>
      </w:r>
      <w:r w:rsidR="00965D7C">
        <w:t>0</w:t>
      </w:r>
      <w:r w:rsidR="00965D7C">
        <w:rPr>
          <w:rFonts w:hint="eastAsia"/>
        </w:rPr>
        <w:t>人天）</w:t>
      </w:r>
      <w:r w:rsidRPr="004D63DF">
        <w:rPr>
          <w:rFonts w:hint="eastAsia"/>
        </w:rPr>
        <w:t>，随时解决</w:t>
      </w:r>
      <w:r>
        <w:rPr>
          <w:rFonts w:hint="eastAsia"/>
        </w:rPr>
        <w:t>试运行</w:t>
      </w:r>
      <w:r w:rsidRPr="004D63DF">
        <w:rPr>
          <w:rFonts w:hint="eastAsia"/>
        </w:rPr>
        <w:t>中</w:t>
      </w:r>
      <w:r>
        <w:rPr>
          <w:rFonts w:hint="eastAsia"/>
        </w:rPr>
        <w:t>可能</w:t>
      </w:r>
      <w:r w:rsidRPr="004D63DF">
        <w:rPr>
          <w:rFonts w:hint="eastAsia"/>
        </w:rPr>
        <w:t>出现的故障</w:t>
      </w:r>
      <w:r>
        <w:rPr>
          <w:rFonts w:hint="eastAsia"/>
        </w:rPr>
        <w:t>。在</w:t>
      </w:r>
      <w:r w:rsidR="002D1437">
        <w:rPr>
          <w:rFonts w:hint="eastAsia"/>
        </w:rPr>
        <w:t>信达生物</w:t>
      </w:r>
      <w:r>
        <w:rPr>
          <w:rFonts w:hint="eastAsia"/>
        </w:rPr>
        <w:t>P</w:t>
      </w:r>
      <w:r>
        <w:t>Q</w:t>
      </w:r>
      <w:r>
        <w:rPr>
          <w:rFonts w:hint="eastAsia"/>
        </w:rPr>
        <w:t>阶段，</w:t>
      </w:r>
      <w:r w:rsidR="00F81F5F">
        <w:rPr>
          <w:rFonts w:hint="eastAsia"/>
        </w:rPr>
        <w:t>测试</w:t>
      </w:r>
      <w:r w:rsidR="00716D30">
        <w:rPr>
          <w:rFonts w:hint="eastAsia"/>
        </w:rPr>
        <w:t>的范围应覆盖所有的产线和品种，在此阶段</w:t>
      </w:r>
      <w:r>
        <w:rPr>
          <w:rFonts w:hint="eastAsia"/>
        </w:rPr>
        <w:t>西门子</w:t>
      </w:r>
      <w:r w:rsidR="00716D30">
        <w:rPr>
          <w:rFonts w:hint="eastAsia"/>
        </w:rPr>
        <w:t>将</w:t>
      </w:r>
      <w:r>
        <w:rPr>
          <w:rFonts w:hint="eastAsia"/>
        </w:rPr>
        <w:t>提供技术支持服务。</w:t>
      </w:r>
    </w:p>
    <w:p w14:paraId="7073A402" w14:textId="373A2734" w:rsidR="00660297" w:rsidRPr="00660297" w:rsidRDefault="006F2319" w:rsidP="004D22F3">
      <w:pPr>
        <w:pStyle w:val="CH-H2"/>
      </w:pPr>
      <w:bookmarkStart w:id="72" w:name="_Toc71809999"/>
      <w:r w:rsidRPr="00DC54F1">
        <w:rPr>
          <w:rFonts w:hint="eastAsia"/>
        </w:rPr>
        <w:t>验证方案</w:t>
      </w:r>
      <w:bookmarkEnd w:id="72"/>
    </w:p>
    <w:p w14:paraId="1F67CFD9" w14:textId="08CA4720" w:rsidR="00660297" w:rsidRPr="0008284B" w:rsidRDefault="00660297" w:rsidP="004D22F3">
      <w:pPr>
        <w:pStyle w:val="CH-H3"/>
      </w:pPr>
      <w:bookmarkStart w:id="73" w:name="_Toc6821811"/>
      <w:bookmarkStart w:id="74" w:name="_Toc58103494"/>
      <w:bookmarkStart w:id="75" w:name="_Toc58764482"/>
      <w:r w:rsidRPr="0008284B">
        <w:rPr>
          <w:rFonts w:hint="eastAsia"/>
        </w:rPr>
        <w:t>验证方法论</w:t>
      </w:r>
      <w:bookmarkEnd w:id="73"/>
      <w:bookmarkEnd w:id="74"/>
      <w:bookmarkEnd w:id="75"/>
      <w:r w:rsidRPr="0008284B">
        <w:rPr>
          <w:rFonts w:hint="eastAsia"/>
        </w:rPr>
        <w:t xml:space="preserve"> </w:t>
      </w:r>
    </w:p>
    <w:p w14:paraId="6C9D79B1" w14:textId="77777777" w:rsidR="00660297" w:rsidRPr="0008284B" w:rsidRDefault="00660297" w:rsidP="00150075">
      <w:pPr>
        <w:pStyle w:val="CH-1"/>
      </w:pPr>
      <w:r w:rsidRPr="0008284B">
        <w:rPr>
          <w:rFonts w:hint="eastAsia"/>
        </w:rPr>
        <w:t>MES系统验证的方法根据G</w:t>
      </w:r>
      <w:r w:rsidRPr="0008284B">
        <w:t xml:space="preserve">AMP5 </w:t>
      </w:r>
      <w:r w:rsidRPr="0008284B">
        <w:rPr>
          <w:rFonts w:hint="eastAsia"/>
        </w:rPr>
        <w:t>指南作为项目实施和验证的基础，基于风险的验证方法。整体验证满足以下要求：</w:t>
      </w:r>
    </w:p>
    <w:p w14:paraId="70526E8A" w14:textId="77777777" w:rsidR="00660297" w:rsidRPr="0008284B" w:rsidRDefault="00660297" w:rsidP="00150075">
      <w:pPr>
        <w:pStyle w:val="CH-"/>
      </w:pPr>
      <w:r w:rsidRPr="0008284B">
        <w:rPr>
          <w:rFonts w:hint="eastAsia"/>
        </w:rPr>
        <w:t>以 GAMP5 作为计算机系统验证生命周期方法的基础；</w:t>
      </w:r>
    </w:p>
    <w:p w14:paraId="25678C0F" w14:textId="77777777" w:rsidR="00660297" w:rsidRPr="0008284B" w:rsidRDefault="00660297" w:rsidP="00150075">
      <w:pPr>
        <w:pStyle w:val="CH-"/>
      </w:pPr>
      <w:r w:rsidRPr="0008284B">
        <w:rPr>
          <w:rFonts w:hint="eastAsia"/>
        </w:rPr>
        <w:t>采用基于风险的验证方法用于整个验证项目实施周期；</w:t>
      </w:r>
    </w:p>
    <w:p w14:paraId="1074F2E5" w14:textId="77777777" w:rsidR="00660297" w:rsidRPr="0008284B" w:rsidRDefault="00660297" w:rsidP="00150075">
      <w:pPr>
        <w:pStyle w:val="CH-"/>
      </w:pPr>
      <w:r w:rsidRPr="0008284B">
        <w:rPr>
          <w:rFonts w:hint="eastAsia"/>
        </w:rPr>
        <w:t>采用集成的验证方法</w:t>
      </w:r>
    </w:p>
    <w:p w14:paraId="7196EDB1" w14:textId="77777777" w:rsidR="00660297" w:rsidRPr="0008284B" w:rsidRDefault="00660297" w:rsidP="00150075">
      <w:pPr>
        <w:pStyle w:val="CH-"/>
      </w:pPr>
      <w:r w:rsidRPr="0008284B">
        <w:rPr>
          <w:rFonts w:hint="eastAsia"/>
        </w:rPr>
        <w:t>规范说明、测试及确认阶段基于下图的GAMP5 V 模式；</w:t>
      </w:r>
    </w:p>
    <w:p w14:paraId="46298979" w14:textId="77777777" w:rsidR="00660297" w:rsidRPr="0008284B" w:rsidRDefault="00660297" w:rsidP="00150075">
      <w:pPr>
        <w:pStyle w:val="CH-"/>
      </w:pPr>
      <w:r w:rsidRPr="0008284B">
        <w:rPr>
          <w:rFonts w:hint="eastAsia"/>
        </w:rPr>
        <w:t>对照功能需求规范进行设计确认DQ 验证服务；</w:t>
      </w:r>
    </w:p>
    <w:p w14:paraId="428BCFA2" w14:textId="77777777" w:rsidR="00660297" w:rsidRPr="0008284B" w:rsidRDefault="00660297" w:rsidP="00150075">
      <w:pPr>
        <w:pStyle w:val="CH-"/>
      </w:pPr>
      <w:r w:rsidRPr="0008284B">
        <w:rPr>
          <w:rFonts w:hint="eastAsia"/>
        </w:rPr>
        <w:t>对照设计规范进行安装确认IQ 验证服务；</w:t>
      </w:r>
    </w:p>
    <w:p w14:paraId="08A94A2E" w14:textId="77777777" w:rsidR="00660297" w:rsidRPr="0008284B" w:rsidRDefault="00660297" w:rsidP="00150075">
      <w:pPr>
        <w:pStyle w:val="CH-"/>
      </w:pPr>
      <w:r w:rsidRPr="0008284B">
        <w:rPr>
          <w:rFonts w:hint="eastAsia"/>
        </w:rPr>
        <w:t>对照设计规范和功能需求规范进行运行确认OQ 验证服务。</w:t>
      </w:r>
    </w:p>
    <w:p w14:paraId="618F6F65" w14:textId="77777777" w:rsidR="00660297" w:rsidRPr="0008284B" w:rsidRDefault="00660297" w:rsidP="00150075">
      <w:pPr>
        <w:pStyle w:val="CH-2"/>
      </w:pPr>
      <w:r w:rsidRPr="0008284B">
        <w:rPr>
          <w:rFonts w:hint="eastAsia"/>
        </w:rPr>
        <w:drawing>
          <wp:inline distT="0" distB="0" distL="0" distR="0" wp14:anchorId="572D8FC6" wp14:editId="09F19612">
            <wp:extent cx="6023610" cy="2771140"/>
            <wp:effectExtent l="0" t="0" r="0" b="0"/>
            <wp:docPr id="200722" name="Picture 20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6023610" cy="2771140"/>
                    </a:xfrm>
                    <a:prstGeom prst="rect">
                      <a:avLst/>
                    </a:prstGeom>
                  </pic:spPr>
                </pic:pic>
              </a:graphicData>
            </a:graphic>
          </wp:inline>
        </w:drawing>
      </w:r>
    </w:p>
    <w:p w14:paraId="56B167BB" w14:textId="77777777" w:rsidR="00660297" w:rsidRPr="0008284B" w:rsidRDefault="00660297" w:rsidP="00D40326">
      <w:pPr>
        <w:pStyle w:val="CH-3"/>
      </w:pPr>
      <w:r w:rsidRPr="0008284B">
        <w:rPr>
          <w:rFonts w:hint="eastAsia"/>
        </w:rPr>
        <w:t>V模型示例</w:t>
      </w:r>
    </w:p>
    <w:p w14:paraId="6EE55C4E" w14:textId="77777777" w:rsidR="00660297" w:rsidRPr="0008284B" w:rsidRDefault="00660297" w:rsidP="00150075">
      <w:pPr>
        <w:pStyle w:val="CH-1"/>
      </w:pPr>
      <w:r w:rsidRPr="0008284B">
        <w:rPr>
          <w:rFonts w:hint="eastAsia"/>
        </w:rPr>
        <w:lastRenderedPageBreak/>
        <w:t>验证交付物应包含但不限于以下文档：</w:t>
      </w:r>
    </w:p>
    <w:p w14:paraId="70130156" w14:textId="77777777" w:rsidR="00660297" w:rsidRPr="0008284B" w:rsidRDefault="00660297" w:rsidP="00150075">
      <w:pPr>
        <w:pStyle w:val="CH-"/>
      </w:pPr>
      <w:r w:rsidRPr="0008284B">
        <w:rPr>
          <w:rFonts w:hint="eastAsia"/>
        </w:rPr>
        <w:t xml:space="preserve">Validation Plan 验证计划 </w:t>
      </w:r>
    </w:p>
    <w:p w14:paraId="24273AC1" w14:textId="77777777" w:rsidR="00660297" w:rsidRPr="0008284B" w:rsidRDefault="00660297" w:rsidP="00150075">
      <w:pPr>
        <w:pStyle w:val="CH-"/>
      </w:pPr>
      <w:r w:rsidRPr="0008284B">
        <w:rPr>
          <w:rFonts w:hint="eastAsia"/>
        </w:rPr>
        <w:t xml:space="preserve">Configuration Management Plan 配置管理计划 </w:t>
      </w:r>
    </w:p>
    <w:p w14:paraId="1005B0FE" w14:textId="77777777" w:rsidR="00660297" w:rsidRPr="0008284B" w:rsidRDefault="00660297" w:rsidP="00150075">
      <w:pPr>
        <w:pStyle w:val="CH-"/>
      </w:pPr>
      <w:r w:rsidRPr="0008284B">
        <w:rPr>
          <w:rFonts w:hint="eastAsia"/>
        </w:rPr>
        <w:t xml:space="preserve">Testing Plan 测试计划 </w:t>
      </w:r>
    </w:p>
    <w:p w14:paraId="4563C090" w14:textId="77777777" w:rsidR="00660297" w:rsidRPr="0008284B" w:rsidRDefault="00660297" w:rsidP="00150075">
      <w:pPr>
        <w:pStyle w:val="CH-"/>
      </w:pPr>
      <w:r w:rsidRPr="0008284B">
        <w:rPr>
          <w:rFonts w:hint="eastAsia"/>
        </w:rPr>
        <w:t xml:space="preserve">Requirement Tracking Matrix 需求跟踪矩阵 </w:t>
      </w:r>
    </w:p>
    <w:p w14:paraId="1EDF284F" w14:textId="77777777" w:rsidR="00660297" w:rsidRPr="0008284B" w:rsidRDefault="00660297" w:rsidP="00150075">
      <w:pPr>
        <w:pStyle w:val="CH-"/>
      </w:pPr>
      <w:r w:rsidRPr="0008284B">
        <w:t>Risk Assessment Matrix</w:t>
      </w:r>
      <w:r w:rsidRPr="0008284B">
        <w:rPr>
          <w:rFonts w:hint="eastAsia"/>
        </w:rPr>
        <w:t xml:space="preserve"> 风险评估矩阵</w:t>
      </w:r>
    </w:p>
    <w:p w14:paraId="721A29ED" w14:textId="77777777" w:rsidR="00660297" w:rsidRPr="0008284B" w:rsidRDefault="00660297" w:rsidP="00150075">
      <w:pPr>
        <w:pStyle w:val="CH-"/>
      </w:pPr>
      <w:r w:rsidRPr="0008284B">
        <w:rPr>
          <w:rFonts w:hint="eastAsia"/>
        </w:rPr>
        <w:t xml:space="preserve">INT-Summary Report 内部测试报告 </w:t>
      </w:r>
    </w:p>
    <w:p w14:paraId="70C75105" w14:textId="77777777" w:rsidR="00660297" w:rsidRPr="0008284B" w:rsidRDefault="00660297" w:rsidP="00150075">
      <w:pPr>
        <w:pStyle w:val="CH-"/>
      </w:pPr>
      <w:r w:rsidRPr="0008284B">
        <w:rPr>
          <w:rFonts w:hint="eastAsia"/>
        </w:rPr>
        <w:t>FAT-Summary Report 工厂验收报告</w:t>
      </w:r>
    </w:p>
    <w:p w14:paraId="297C2A9F" w14:textId="77777777" w:rsidR="00660297" w:rsidRPr="0008284B" w:rsidRDefault="00660297" w:rsidP="00150075">
      <w:pPr>
        <w:pStyle w:val="CH-"/>
      </w:pPr>
      <w:r w:rsidRPr="0008284B">
        <w:rPr>
          <w:rFonts w:hint="eastAsia"/>
        </w:rPr>
        <w:t xml:space="preserve">Design Qualification 设计确认 </w:t>
      </w:r>
    </w:p>
    <w:p w14:paraId="1B7BEEB4" w14:textId="77777777" w:rsidR="00660297" w:rsidRPr="0008284B" w:rsidRDefault="00660297" w:rsidP="00150075">
      <w:pPr>
        <w:pStyle w:val="CH-"/>
      </w:pPr>
      <w:r w:rsidRPr="0008284B">
        <w:rPr>
          <w:rFonts w:hint="eastAsia"/>
        </w:rPr>
        <w:t xml:space="preserve">Install Qualification 安装确认 </w:t>
      </w:r>
    </w:p>
    <w:p w14:paraId="7C813A2A" w14:textId="77777777" w:rsidR="00660297" w:rsidRPr="0008284B" w:rsidRDefault="00660297" w:rsidP="00150075">
      <w:pPr>
        <w:pStyle w:val="CH-"/>
      </w:pPr>
      <w:r w:rsidRPr="0008284B">
        <w:rPr>
          <w:rFonts w:hint="eastAsia"/>
        </w:rPr>
        <w:t xml:space="preserve">Operation Qualification 运行确认 </w:t>
      </w:r>
    </w:p>
    <w:p w14:paraId="04A1681B" w14:textId="77777777" w:rsidR="00660297" w:rsidRPr="0008284B" w:rsidRDefault="00660297" w:rsidP="00150075">
      <w:pPr>
        <w:pStyle w:val="CH-"/>
      </w:pPr>
      <w:r w:rsidRPr="0008284B">
        <w:rPr>
          <w:rFonts w:hint="eastAsia"/>
        </w:rPr>
        <w:t xml:space="preserve">DQ-Summary Report 设计确认报告 </w:t>
      </w:r>
    </w:p>
    <w:p w14:paraId="3F237740" w14:textId="77777777" w:rsidR="00660297" w:rsidRPr="0008284B" w:rsidRDefault="00660297" w:rsidP="00150075">
      <w:pPr>
        <w:pStyle w:val="CH-"/>
      </w:pPr>
      <w:r w:rsidRPr="0008284B">
        <w:rPr>
          <w:rFonts w:hint="eastAsia"/>
        </w:rPr>
        <w:t xml:space="preserve">IQ-Summary Report 安装确认报告 </w:t>
      </w:r>
    </w:p>
    <w:p w14:paraId="4EA2A8DE" w14:textId="77777777" w:rsidR="00660297" w:rsidRPr="0008284B" w:rsidRDefault="00660297" w:rsidP="00150075">
      <w:pPr>
        <w:pStyle w:val="CH-"/>
      </w:pPr>
      <w:r w:rsidRPr="0008284B">
        <w:rPr>
          <w:rFonts w:hint="eastAsia"/>
        </w:rPr>
        <w:t xml:space="preserve">OQ-Summary Report 操作确认报告 </w:t>
      </w:r>
    </w:p>
    <w:p w14:paraId="51352596" w14:textId="77777777" w:rsidR="00660297" w:rsidRPr="0008284B" w:rsidRDefault="00660297" w:rsidP="00150075">
      <w:pPr>
        <w:pStyle w:val="CH-"/>
      </w:pPr>
      <w:r w:rsidRPr="0008284B">
        <w:rPr>
          <w:rFonts w:hint="eastAsia"/>
        </w:rPr>
        <w:t>V</w:t>
      </w:r>
      <w:r w:rsidRPr="0008284B">
        <w:t>SP</w:t>
      </w:r>
      <w:r w:rsidRPr="0008284B">
        <w:rPr>
          <w:rFonts w:hint="eastAsia"/>
        </w:rPr>
        <w:t xml:space="preserve">-Summary Report 验证总结报告 </w:t>
      </w:r>
    </w:p>
    <w:p w14:paraId="7EEFDCA1" w14:textId="77777777" w:rsidR="00660297" w:rsidRPr="0008284B" w:rsidRDefault="00660297" w:rsidP="00E549E7">
      <w:pPr>
        <w:pStyle w:val="CH-1"/>
      </w:pPr>
      <w:r w:rsidRPr="0008284B">
        <w:rPr>
          <w:rFonts w:hint="eastAsia"/>
        </w:rPr>
        <w:t>MES系统验证的时间按以下方式进行：</w:t>
      </w:r>
    </w:p>
    <w:p w14:paraId="52F01754" w14:textId="77777777" w:rsidR="00660297" w:rsidRPr="00E549E7" w:rsidRDefault="00660297" w:rsidP="00E549E7">
      <w:pPr>
        <w:pStyle w:val="CH-"/>
      </w:pPr>
      <w:r w:rsidRPr="00E549E7">
        <w:rPr>
          <w:rFonts w:hint="eastAsia"/>
        </w:rPr>
        <w:t xml:space="preserve">系统的计算机系统验证采用前验证方式； </w:t>
      </w:r>
    </w:p>
    <w:p w14:paraId="5FBBE1AF" w14:textId="77777777" w:rsidR="00660297" w:rsidRPr="00E549E7" w:rsidRDefault="00660297" w:rsidP="00E549E7">
      <w:pPr>
        <w:pStyle w:val="CH-"/>
      </w:pPr>
      <w:r w:rsidRPr="00E549E7">
        <w:rPr>
          <w:rFonts w:hint="eastAsia"/>
        </w:rPr>
        <w:t xml:space="preserve">计算机系统验证工作与系统建设同期进行； </w:t>
      </w:r>
    </w:p>
    <w:p w14:paraId="45CDCD31" w14:textId="77777777" w:rsidR="00660297" w:rsidRPr="0008284B" w:rsidRDefault="00660297" w:rsidP="00E549E7">
      <w:pPr>
        <w:pStyle w:val="CH-"/>
      </w:pPr>
      <w:r w:rsidRPr="00E549E7">
        <w:rPr>
          <w:rFonts w:hint="eastAsia"/>
        </w:rPr>
        <w:t>验证报告与系统同期交付；</w:t>
      </w:r>
      <w:r w:rsidRPr="0008284B">
        <w:rPr>
          <w:rFonts w:hint="eastAsia"/>
        </w:rPr>
        <w:t xml:space="preserve"> </w:t>
      </w:r>
    </w:p>
    <w:p w14:paraId="0345A9BF" w14:textId="77777777" w:rsidR="00660297" w:rsidRPr="0008284B" w:rsidRDefault="00660297" w:rsidP="004D22F3">
      <w:pPr>
        <w:pStyle w:val="CH-H3"/>
      </w:pPr>
      <w:bookmarkStart w:id="76" w:name="_Toc6821812"/>
      <w:bookmarkStart w:id="77" w:name="_Toc58103495"/>
      <w:bookmarkStart w:id="78" w:name="_Toc58764483"/>
      <w:r w:rsidRPr="0008284B">
        <w:rPr>
          <w:rFonts w:hint="eastAsia"/>
        </w:rPr>
        <w:t>产品验证方法</w:t>
      </w:r>
      <w:bookmarkEnd w:id="76"/>
      <w:bookmarkEnd w:id="77"/>
      <w:bookmarkEnd w:id="78"/>
    </w:p>
    <w:p w14:paraId="228DA8CE" w14:textId="77777777" w:rsidR="00660297" w:rsidRPr="00E549E7" w:rsidRDefault="00660297" w:rsidP="00E549E7">
      <w:pPr>
        <w:pStyle w:val="CH-1"/>
      </w:pPr>
      <w:r w:rsidRPr="00E549E7">
        <w:rPr>
          <w:rFonts w:hint="eastAsia"/>
        </w:rPr>
        <w:t>使用西门子制药行业 MES 软件进行项目实施的过程中，规范说明和软件架构阶段，软件规范说明书会跟质量专家一起协同制作。</w:t>
      </w:r>
    </w:p>
    <w:p w14:paraId="2F91A4F5" w14:textId="1B554FDD" w:rsidR="00660297" w:rsidRPr="00E549E7" w:rsidRDefault="00660297" w:rsidP="00E549E7">
      <w:pPr>
        <w:pStyle w:val="CH-1"/>
      </w:pPr>
      <w:r w:rsidRPr="00E549E7">
        <w:rPr>
          <w:rFonts w:hint="eastAsia"/>
        </w:rPr>
        <w:t>西门子制药行业 MES 解决方案是一个标准而且可配置的MES解决方案，不需要任何客制化开发，除非</w:t>
      </w:r>
      <w:r w:rsidR="002D1437" w:rsidRPr="00E549E7">
        <w:rPr>
          <w:rFonts w:hint="eastAsia"/>
        </w:rPr>
        <w:t>信达生物</w:t>
      </w:r>
      <w:r w:rsidRPr="00E549E7">
        <w:rPr>
          <w:rFonts w:hint="eastAsia"/>
        </w:rPr>
        <w:t>有需要。所以非常容易进行大规模部署和产品升级。</w:t>
      </w:r>
    </w:p>
    <w:p w14:paraId="01720561" w14:textId="77777777" w:rsidR="00660297" w:rsidRPr="00E549E7" w:rsidRDefault="00660297" w:rsidP="00E549E7">
      <w:pPr>
        <w:pStyle w:val="CH-1"/>
      </w:pPr>
      <w:r w:rsidRPr="00E549E7">
        <w:rPr>
          <w:rFonts w:hint="eastAsia"/>
        </w:rPr>
        <w:t>在软件进入I</w:t>
      </w:r>
      <w:r w:rsidRPr="00E549E7">
        <w:t>OQ</w:t>
      </w:r>
      <w:r w:rsidRPr="00E549E7">
        <w:rPr>
          <w:rFonts w:hint="eastAsia"/>
        </w:rPr>
        <w:t>验证阶段之前，会进行内部软件测试（Pre-</w:t>
      </w:r>
      <w:r w:rsidRPr="00E549E7">
        <w:t>FAT</w:t>
      </w:r>
      <w:r w:rsidRPr="00E549E7">
        <w:rPr>
          <w:rFonts w:hint="eastAsia"/>
        </w:rPr>
        <w:t>），并且会提供变更控制管理。另外，提供项目全程追踪追溯机制。</w:t>
      </w:r>
    </w:p>
    <w:p w14:paraId="0E44FA76" w14:textId="77777777" w:rsidR="00660297" w:rsidRPr="0008284B" w:rsidRDefault="00660297" w:rsidP="004D22F3">
      <w:pPr>
        <w:pStyle w:val="CH-H3"/>
      </w:pPr>
      <w:bookmarkStart w:id="79" w:name="_Toc3835281"/>
      <w:bookmarkStart w:id="80" w:name="_Toc6821813"/>
      <w:bookmarkStart w:id="81" w:name="_Toc58103496"/>
      <w:bookmarkStart w:id="82" w:name="_Toc58764484"/>
      <w:r w:rsidRPr="0008284B">
        <w:rPr>
          <w:rFonts w:hint="eastAsia"/>
        </w:rPr>
        <w:t>项目验证方法</w:t>
      </w:r>
      <w:bookmarkEnd w:id="79"/>
      <w:bookmarkEnd w:id="80"/>
      <w:bookmarkEnd w:id="81"/>
      <w:bookmarkEnd w:id="82"/>
    </w:p>
    <w:p w14:paraId="07493865" w14:textId="77777777" w:rsidR="00660297" w:rsidRPr="0008284B" w:rsidRDefault="00660297" w:rsidP="00150075">
      <w:pPr>
        <w:pStyle w:val="CH-1"/>
      </w:pPr>
      <w:r w:rsidRPr="0008284B">
        <w:rPr>
          <w:rFonts w:hint="eastAsia"/>
        </w:rPr>
        <w:t>SIEMENS具备重要MES部署项目的管理能力。部署的方法论符合GAMP5标准。</w:t>
      </w:r>
    </w:p>
    <w:p w14:paraId="1F052A29" w14:textId="77777777" w:rsidR="00660297" w:rsidRPr="0008284B" w:rsidRDefault="00660297" w:rsidP="00150075">
      <w:pPr>
        <w:pStyle w:val="CH-1"/>
      </w:pPr>
      <w:r w:rsidRPr="0008284B">
        <w:rPr>
          <w:rFonts w:hint="eastAsia"/>
        </w:rPr>
        <w:t>为了满足合规产业的严格质量需求，本项目已经把质量管理合并为工程计划的整块部分，把方法论基于FDA验证指导，通过完成IT工程生命周期应用。</w:t>
      </w:r>
    </w:p>
    <w:p w14:paraId="242F3037" w14:textId="77777777" w:rsidR="00660297" w:rsidRPr="0008284B" w:rsidRDefault="00660297" w:rsidP="00150075">
      <w:pPr>
        <w:pStyle w:val="CH-1"/>
      </w:pPr>
      <w:r w:rsidRPr="0008284B">
        <w:rPr>
          <w:rFonts w:hint="eastAsia"/>
        </w:rPr>
        <w:t>该途径为MES解决方案的成功部署提供了保障，包括一些特殊的方法：</w:t>
      </w:r>
    </w:p>
    <w:p w14:paraId="41596A7C" w14:textId="77777777" w:rsidR="00660297" w:rsidRPr="0008284B" w:rsidRDefault="00660297" w:rsidP="00150075">
      <w:pPr>
        <w:pStyle w:val="CH-"/>
      </w:pPr>
      <w:r w:rsidRPr="0008284B">
        <w:rPr>
          <w:rFonts w:hint="eastAsia"/>
        </w:rPr>
        <w:t>初步风险评估</w:t>
      </w:r>
    </w:p>
    <w:p w14:paraId="1E56F798" w14:textId="77777777" w:rsidR="00660297" w:rsidRPr="0008284B" w:rsidRDefault="00660297" w:rsidP="00150075">
      <w:pPr>
        <w:pStyle w:val="CH-"/>
      </w:pPr>
      <w:r w:rsidRPr="0008284B">
        <w:rPr>
          <w:rFonts w:hint="eastAsia"/>
        </w:rPr>
        <w:lastRenderedPageBreak/>
        <w:t>需求追溯矩阵</w:t>
      </w:r>
    </w:p>
    <w:p w14:paraId="09654A9A" w14:textId="77777777" w:rsidR="00660297" w:rsidRPr="0008284B" w:rsidRDefault="00660297" w:rsidP="00150075">
      <w:pPr>
        <w:pStyle w:val="CH-"/>
      </w:pPr>
      <w:r w:rsidRPr="0008284B">
        <w:rPr>
          <w:rFonts w:hint="eastAsia"/>
        </w:rPr>
        <w:t>功能性风险评估</w:t>
      </w:r>
    </w:p>
    <w:p w14:paraId="0DEBBB42" w14:textId="022D0FA5" w:rsidR="00660297" w:rsidRPr="00E549E7" w:rsidRDefault="00660297" w:rsidP="00E549E7">
      <w:pPr>
        <w:pStyle w:val="CH-1"/>
      </w:pPr>
      <w:r w:rsidRPr="00E549E7">
        <w:rPr>
          <w:rFonts w:hint="eastAsia"/>
        </w:rPr>
        <w:t>西门子M</w:t>
      </w:r>
      <w:r w:rsidRPr="00E549E7">
        <w:t>ES</w:t>
      </w:r>
      <w:r w:rsidRPr="00E549E7">
        <w:rPr>
          <w:rFonts w:hint="eastAsia"/>
        </w:rPr>
        <w:t>系统的实施方法论的成功已经有过很好的证明，并能通过多个</w:t>
      </w:r>
      <w:r w:rsidR="002D1437" w:rsidRPr="00E549E7">
        <w:rPr>
          <w:rFonts w:hint="eastAsia"/>
        </w:rPr>
        <w:t>信达生物</w:t>
      </w:r>
      <w:r w:rsidRPr="00E549E7">
        <w:rPr>
          <w:rFonts w:hint="eastAsia"/>
        </w:rPr>
        <w:t>审计。项目的验证过程一般需要</w:t>
      </w:r>
      <w:r w:rsidR="002D1437" w:rsidRPr="00E549E7">
        <w:rPr>
          <w:rFonts w:hint="eastAsia"/>
        </w:rPr>
        <w:t>信达生物</w:t>
      </w:r>
      <w:r w:rsidRPr="00E549E7">
        <w:rPr>
          <w:rFonts w:hint="eastAsia"/>
        </w:rPr>
        <w:t>和西门子一起完成。针对二次开发的功能，西门子将基于长期的项目实践，提供合规性建议，但最终的选择权和批准权仍在</w:t>
      </w:r>
      <w:r w:rsidR="002D1437" w:rsidRPr="00E549E7">
        <w:rPr>
          <w:rFonts w:hint="eastAsia"/>
        </w:rPr>
        <w:t>信达生物</w:t>
      </w:r>
      <w:r w:rsidRPr="00E549E7">
        <w:rPr>
          <w:rFonts w:hint="eastAsia"/>
        </w:rPr>
        <w:t>。西门子承诺项目实施过程中产品及功能设计和开发的合规性，避免任何关键缺陷。同时，</w:t>
      </w:r>
      <w:r w:rsidR="002D1437" w:rsidRPr="00E549E7">
        <w:rPr>
          <w:rFonts w:hint="eastAsia"/>
        </w:rPr>
        <w:t>信达生物</w:t>
      </w:r>
      <w:r w:rsidRPr="00E549E7">
        <w:rPr>
          <w:rFonts w:hint="eastAsia"/>
        </w:rPr>
        <w:t>应充分利用系统提供的合规功能，保障在平台中配置的配方和工艺流程的合规性。</w:t>
      </w:r>
    </w:p>
    <w:p w14:paraId="277B8721" w14:textId="77777777" w:rsidR="00660297" w:rsidRPr="00E549E7" w:rsidRDefault="00660297" w:rsidP="00E549E7">
      <w:pPr>
        <w:pStyle w:val="CH-1"/>
      </w:pPr>
      <w:r w:rsidRPr="00E549E7">
        <w:rPr>
          <w:rFonts w:hint="eastAsia"/>
        </w:rPr>
        <w:t>验证的范围和策略根据项目用户需求说明书及双方共同参与的风险评估确定（包含Gx</w:t>
      </w:r>
      <w:r w:rsidRPr="00E549E7">
        <w:t>P</w:t>
      </w:r>
      <w:r w:rsidRPr="00E549E7">
        <w:rPr>
          <w:rFonts w:hint="eastAsia"/>
        </w:rPr>
        <w:t>相关的功能及接口的验证）。</w:t>
      </w:r>
    </w:p>
    <w:p w14:paraId="0202D894" w14:textId="77777777" w:rsidR="00885452" w:rsidRDefault="00885452" w:rsidP="00E901D9">
      <w:pPr>
        <w:pStyle w:val="CH-H2"/>
      </w:pPr>
      <w:bookmarkStart w:id="83" w:name="_Toc71810000"/>
      <w:bookmarkStart w:id="84" w:name="_Toc58103497"/>
      <w:bookmarkStart w:id="85" w:name="_Toc58764485"/>
      <w:r>
        <w:rPr>
          <w:rFonts w:hint="eastAsia"/>
        </w:rPr>
        <w:t>交付文件</w:t>
      </w:r>
      <w:bookmarkEnd w:id="83"/>
    </w:p>
    <w:tbl>
      <w:tblPr>
        <w:tblW w:w="5000" w:type="pct"/>
        <w:tblInd w:w="93" w:type="dxa"/>
        <w:tblLook w:val="04A0" w:firstRow="1" w:lastRow="0" w:firstColumn="1" w:lastColumn="0" w:noHBand="0" w:noVBand="1"/>
      </w:tblPr>
      <w:tblGrid>
        <w:gridCol w:w="920"/>
        <w:gridCol w:w="6212"/>
        <w:gridCol w:w="2344"/>
      </w:tblGrid>
      <w:tr w:rsidR="00F81F5F" w:rsidRPr="00F81F5F" w14:paraId="47169CD1" w14:textId="77777777" w:rsidTr="00F81F5F">
        <w:trPr>
          <w:cantSplit/>
          <w:trHeight w:val="288"/>
          <w:tblHeader/>
        </w:trPr>
        <w:tc>
          <w:tcPr>
            <w:tcW w:w="92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5CD85B" w14:textId="77777777" w:rsidR="00F81F5F" w:rsidRPr="00F81F5F" w:rsidRDefault="00F81F5F" w:rsidP="00F81F5F">
            <w:pPr>
              <w:widowControl w:val="0"/>
              <w:ind w:left="0"/>
              <w:jc w:val="center"/>
              <w:rPr>
                <w:rFonts w:ascii="微软雅黑" w:eastAsia="微软雅黑" w:hAnsi="微软雅黑" w:cs="Arial"/>
                <w:sz w:val="21"/>
                <w:szCs w:val="21"/>
                <w:lang w:val="en-US"/>
              </w:rPr>
            </w:pPr>
            <w:r w:rsidRPr="00F81F5F">
              <w:rPr>
                <w:rFonts w:ascii="微软雅黑" w:eastAsia="微软雅黑" w:hAnsi="微软雅黑"/>
                <w:sz w:val="21"/>
                <w:szCs w:val="21"/>
                <w:lang w:val="en-US"/>
              </w:rPr>
              <w:t>编号</w:t>
            </w:r>
          </w:p>
        </w:tc>
        <w:tc>
          <w:tcPr>
            <w:tcW w:w="621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CE51784" w14:textId="77777777" w:rsidR="00F81F5F" w:rsidRPr="00F81F5F" w:rsidRDefault="00F81F5F" w:rsidP="00F81F5F">
            <w:pPr>
              <w:widowControl w:val="0"/>
              <w:ind w:left="0"/>
              <w:jc w:val="center"/>
              <w:rPr>
                <w:rFonts w:ascii="微软雅黑" w:eastAsia="微软雅黑" w:hAnsi="微软雅黑" w:cs="Arial"/>
                <w:sz w:val="21"/>
                <w:szCs w:val="21"/>
                <w:lang w:val="en-US"/>
              </w:rPr>
            </w:pPr>
            <w:r w:rsidRPr="00F81F5F">
              <w:rPr>
                <w:rFonts w:ascii="微软雅黑" w:eastAsia="微软雅黑" w:hAnsi="微软雅黑"/>
                <w:sz w:val="21"/>
                <w:szCs w:val="21"/>
                <w:lang w:val="en-US"/>
              </w:rPr>
              <w:t>描述</w:t>
            </w:r>
          </w:p>
        </w:tc>
        <w:tc>
          <w:tcPr>
            <w:tcW w:w="2344"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BC3F18E" w14:textId="77777777" w:rsidR="00F81F5F" w:rsidRPr="00F81F5F" w:rsidRDefault="00F81F5F" w:rsidP="00F81F5F">
            <w:pPr>
              <w:widowControl w:val="0"/>
              <w:ind w:left="0"/>
              <w:jc w:val="center"/>
              <w:rPr>
                <w:rFonts w:ascii="微软雅黑" w:eastAsia="微软雅黑" w:hAnsi="微软雅黑" w:cs="Arial"/>
                <w:sz w:val="21"/>
                <w:szCs w:val="21"/>
                <w:lang w:val="en-US"/>
              </w:rPr>
            </w:pPr>
            <w:r w:rsidRPr="00F81F5F">
              <w:rPr>
                <w:rFonts w:ascii="微软雅黑" w:eastAsia="微软雅黑" w:hAnsi="微软雅黑"/>
                <w:sz w:val="21"/>
                <w:szCs w:val="21"/>
                <w:lang w:val="en-US"/>
              </w:rPr>
              <w:t>文档编号</w:t>
            </w:r>
          </w:p>
        </w:tc>
      </w:tr>
      <w:tr w:rsidR="00F81F5F" w:rsidRPr="00F81F5F" w14:paraId="6F19C526" w14:textId="77777777" w:rsidTr="00F81F5F">
        <w:trPr>
          <w:cantSplit/>
          <w:trHeight w:val="443"/>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8ADBA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High Level Document</w:t>
            </w:r>
          </w:p>
        </w:tc>
      </w:tr>
      <w:tr w:rsidR="00F81F5F" w:rsidRPr="00F81F5F" w14:paraId="779DA67B"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AAD2C1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w:t>
            </w:r>
          </w:p>
        </w:tc>
        <w:tc>
          <w:tcPr>
            <w:tcW w:w="6212" w:type="dxa"/>
            <w:tcBorders>
              <w:top w:val="nil"/>
              <w:left w:val="nil"/>
              <w:bottom w:val="single" w:sz="4" w:space="0" w:color="auto"/>
              <w:right w:val="single" w:sz="4" w:space="0" w:color="auto"/>
            </w:tcBorders>
            <w:shd w:val="clear" w:color="000000" w:fill="FFFFFF"/>
            <w:vAlign w:val="center"/>
            <w:hideMark/>
          </w:tcPr>
          <w:p w14:paraId="7080DD0B"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Quality and Project Plan</w:t>
            </w:r>
          </w:p>
        </w:tc>
        <w:tc>
          <w:tcPr>
            <w:tcW w:w="2344" w:type="dxa"/>
            <w:vMerge w:val="restart"/>
            <w:tcBorders>
              <w:top w:val="nil"/>
              <w:left w:val="single" w:sz="4" w:space="0" w:color="auto"/>
              <w:right w:val="single" w:sz="4" w:space="0" w:color="auto"/>
            </w:tcBorders>
            <w:shd w:val="clear" w:color="000000" w:fill="FFFFFF"/>
            <w:noWrap/>
            <w:vAlign w:val="center"/>
            <w:hideMark/>
          </w:tcPr>
          <w:p w14:paraId="1AACF0C6"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XXX-XXX-QPP-001</w:t>
            </w:r>
          </w:p>
        </w:tc>
      </w:tr>
      <w:tr w:rsidR="00F81F5F" w:rsidRPr="00F81F5F" w14:paraId="63BC0BE8"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7608B29E"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46B9540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质量和项目计划</w:t>
            </w:r>
          </w:p>
        </w:tc>
        <w:tc>
          <w:tcPr>
            <w:tcW w:w="2344" w:type="dxa"/>
            <w:vMerge/>
            <w:tcBorders>
              <w:left w:val="single" w:sz="4" w:space="0" w:color="auto"/>
              <w:bottom w:val="single" w:sz="4" w:space="0" w:color="auto"/>
              <w:right w:val="single" w:sz="4" w:space="0" w:color="auto"/>
            </w:tcBorders>
            <w:vAlign w:val="center"/>
            <w:hideMark/>
          </w:tcPr>
          <w:p w14:paraId="4ED886E6"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1A9DF1C8"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021A1C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w:t>
            </w:r>
          </w:p>
        </w:tc>
        <w:tc>
          <w:tcPr>
            <w:tcW w:w="6212" w:type="dxa"/>
            <w:tcBorders>
              <w:top w:val="nil"/>
              <w:left w:val="nil"/>
              <w:bottom w:val="single" w:sz="4" w:space="0" w:color="auto"/>
              <w:right w:val="single" w:sz="4" w:space="0" w:color="auto"/>
            </w:tcBorders>
            <w:shd w:val="clear" w:color="000000" w:fill="FFFFFF"/>
            <w:vAlign w:val="center"/>
            <w:hideMark/>
          </w:tcPr>
          <w:p w14:paraId="6547B7EA"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Validation Plan</w:t>
            </w:r>
          </w:p>
        </w:tc>
        <w:tc>
          <w:tcPr>
            <w:tcW w:w="2344" w:type="dxa"/>
            <w:vMerge w:val="restart"/>
            <w:tcBorders>
              <w:top w:val="nil"/>
              <w:left w:val="single" w:sz="4" w:space="0" w:color="auto"/>
              <w:right w:val="single" w:sz="4" w:space="0" w:color="auto"/>
            </w:tcBorders>
            <w:shd w:val="clear" w:color="000000" w:fill="FFFFFF"/>
            <w:noWrap/>
            <w:vAlign w:val="center"/>
            <w:hideMark/>
          </w:tcPr>
          <w:p w14:paraId="0B677270"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XXX-XXX-VP-001</w:t>
            </w:r>
          </w:p>
        </w:tc>
      </w:tr>
      <w:tr w:rsidR="00F81F5F" w:rsidRPr="00F81F5F" w14:paraId="307A832F"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385136E3"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1EB362E8"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验证计划</w:t>
            </w:r>
          </w:p>
        </w:tc>
        <w:tc>
          <w:tcPr>
            <w:tcW w:w="2344" w:type="dxa"/>
            <w:vMerge/>
            <w:tcBorders>
              <w:left w:val="single" w:sz="4" w:space="0" w:color="auto"/>
              <w:bottom w:val="single" w:sz="4" w:space="0" w:color="auto"/>
              <w:right w:val="single" w:sz="4" w:space="0" w:color="auto"/>
            </w:tcBorders>
            <w:vAlign w:val="center"/>
            <w:hideMark/>
          </w:tcPr>
          <w:p w14:paraId="62E619D9"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40651781"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707646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3</w:t>
            </w:r>
          </w:p>
        </w:tc>
        <w:tc>
          <w:tcPr>
            <w:tcW w:w="6212" w:type="dxa"/>
            <w:tcBorders>
              <w:top w:val="nil"/>
              <w:left w:val="nil"/>
              <w:bottom w:val="single" w:sz="4" w:space="0" w:color="auto"/>
              <w:right w:val="single" w:sz="4" w:space="0" w:color="auto"/>
            </w:tcBorders>
            <w:shd w:val="clear" w:color="000000" w:fill="FFFFFF"/>
            <w:vAlign w:val="center"/>
            <w:hideMark/>
          </w:tcPr>
          <w:p w14:paraId="21A2FA4A"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 xml:space="preserve">SOP Risk Assessment </w:t>
            </w:r>
          </w:p>
        </w:tc>
        <w:tc>
          <w:tcPr>
            <w:tcW w:w="2344" w:type="dxa"/>
            <w:vMerge w:val="restart"/>
            <w:tcBorders>
              <w:top w:val="nil"/>
              <w:left w:val="single" w:sz="4" w:space="0" w:color="auto"/>
              <w:right w:val="single" w:sz="4" w:space="0" w:color="auto"/>
            </w:tcBorders>
            <w:shd w:val="clear" w:color="000000" w:fill="FFFFFF"/>
            <w:vAlign w:val="center"/>
            <w:hideMark/>
          </w:tcPr>
          <w:p w14:paraId="0468B7F0"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XXX-XXX-RA-001</w:t>
            </w:r>
          </w:p>
        </w:tc>
      </w:tr>
      <w:tr w:rsidR="00F81F5F" w:rsidRPr="00F81F5F" w14:paraId="7A907F3F"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014374E0"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13E7740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风险评估</w:t>
            </w:r>
            <w:r w:rsidRPr="00F81F5F">
              <w:rPr>
                <w:rFonts w:ascii="微软雅黑" w:eastAsia="微软雅黑" w:hAnsi="微软雅黑" w:cs="Arial"/>
                <w:lang w:val="en-US"/>
              </w:rPr>
              <w:t xml:space="preserve"> SOP</w:t>
            </w:r>
          </w:p>
        </w:tc>
        <w:tc>
          <w:tcPr>
            <w:tcW w:w="2344" w:type="dxa"/>
            <w:vMerge/>
            <w:tcBorders>
              <w:left w:val="single" w:sz="4" w:space="0" w:color="auto"/>
              <w:bottom w:val="single" w:sz="4" w:space="0" w:color="auto"/>
              <w:right w:val="single" w:sz="4" w:space="0" w:color="auto"/>
            </w:tcBorders>
            <w:vAlign w:val="center"/>
            <w:hideMark/>
          </w:tcPr>
          <w:p w14:paraId="315A919A"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15CDFEAE"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46E823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4</w:t>
            </w:r>
          </w:p>
        </w:tc>
        <w:tc>
          <w:tcPr>
            <w:tcW w:w="6212" w:type="dxa"/>
            <w:tcBorders>
              <w:top w:val="nil"/>
              <w:left w:val="nil"/>
              <w:bottom w:val="single" w:sz="4" w:space="0" w:color="auto"/>
              <w:right w:val="single" w:sz="4" w:space="0" w:color="auto"/>
            </w:tcBorders>
            <w:shd w:val="clear" w:color="000000" w:fill="FFFFFF"/>
            <w:vAlign w:val="center"/>
            <w:hideMark/>
          </w:tcPr>
          <w:p w14:paraId="6E8676FB"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Risk Assessment Result</w:t>
            </w:r>
          </w:p>
        </w:tc>
        <w:tc>
          <w:tcPr>
            <w:tcW w:w="2344" w:type="dxa"/>
            <w:vMerge w:val="restart"/>
            <w:tcBorders>
              <w:top w:val="nil"/>
              <w:left w:val="single" w:sz="4" w:space="0" w:color="auto"/>
              <w:right w:val="single" w:sz="4" w:space="0" w:color="auto"/>
            </w:tcBorders>
            <w:shd w:val="clear" w:color="000000" w:fill="FFFFFF"/>
            <w:vAlign w:val="center"/>
            <w:hideMark/>
          </w:tcPr>
          <w:p w14:paraId="378F76D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XXX-XXX-RA-002</w:t>
            </w:r>
          </w:p>
        </w:tc>
      </w:tr>
      <w:tr w:rsidR="00F81F5F" w:rsidRPr="00F81F5F" w14:paraId="78FBA119"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1AB00905"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6E56B3F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风险评估结果</w:t>
            </w:r>
          </w:p>
        </w:tc>
        <w:tc>
          <w:tcPr>
            <w:tcW w:w="2344" w:type="dxa"/>
            <w:vMerge/>
            <w:tcBorders>
              <w:left w:val="single" w:sz="4" w:space="0" w:color="auto"/>
              <w:bottom w:val="single" w:sz="4" w:space="0" w:color="auto"/>
              <w:right w:val="single" w:sz="4" w:space="0" w:color="auto"/>
            </w:tcBorders>
            <w:vAlign w:val="center"/>
            <w:hideMark/>
          </w:tcPr>
          <w:p w14:paraId="0F422E6C"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64D84264"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860414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5</w:t>
            </w:r>
          </w:p>
        </w:tc>
        <w:tc>
          <w:tcPr>
            <w:tcW w:w="6212" w:type="dxa"/>
            <w:tcBorders>
              <w:top w:val="nil"/>
              <w:left w:val="nil"/>
              <w:bottom w:val="single" w:sz="4" w:space="0" w:color="auto"/>
              <w:right w:val="single" w:sz="4" w:space="0" w:color="auto"/>
            </w:tcBorders>
            <w:shd w:val="clear" w:color="000000" w:fill="FFFFFF"/>
            <w:vAlign w:val="center"/>
            <w:hideMark/>
          </w:tcPr>
          <w:p w14:paraId="4FB625A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 xml:space="preserve">SOP Change Control </w:t>
            </w:r>
          </w:p>
        </w:tc>
        <w:tc>
          <w:tcPr>
            <w:tcW w:w="2344" w:type="dxa"/>
            <w:vMerge w:val="restart"/>
            <w:tcBorders>
              <w:top w:val="nil"/>
              <w:left w:val="single" w:sz="4" w:space="0" w:color="auto"/>
              <w:right w:val="single" w:sz="4" w:space="0" w:color="auto"/>
            </w:tcBorders>
            <w:shd w:val="clear" w:color="000000" w:fill="FFFFFF"/>
            <w:vAlign w:val="center"/>
            <w:hideMark/>
          </w:tcPr>
          <w:p w14:paraId="19D03D9C"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XXX-XXX-CC-001</w:t>
            </w:r>
          </w:p>
        </w:tc>
      </w:tr>
      <w:tr w:rsidR="00F81F5F" w:rsidRPr="00F81F5F" w14:paraId="0D33688E"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5777E36C"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2D5C920F"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变更控制</w:t>
            </w:r>
            <w:r w:rsidRPr="00F81F5F">
              <w:rPr>
                <w:rFonts w:ascii="微软雅黑" w:eastAsia="微软雅黑" w:hAnsi="微软雅黑" w:cs="Arial"/>
                <w:lang w:val="en-US"/>
              </w:rPr>
              <w:t>SOP</w:t>
            </w:r>
          </w:p>
        </w:tc>
        <w:tc>
          <w:tcPr>
            <w:tcW w:w="2344" w:type="dxa"/>
            <w:vMerge/>
            <w:tcBorders>
              <w:left w:val="single" w:sz="4" w:space="0" w:color="auto"/>
              <w:bottom w:val="single" w:sz="4" w:space="0" w:color="auto"/>
              <w:right w:val="single" w:sz="4" w:space="0" w:color="auto"/>
            </w:tcBorders>
            <w:vAlign w:val="center"/>
            <w:hideMark/>
          </w:tcPr>
          <w:p w14:paraId="535C0B89"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533E1F52"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83EC4A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6</w:t>
            </w:r>
          </w:p>
        </w:tc>
        <w:tc>
          <w:tcPr>
            <w:tcW w:w="6212" w:type="dxa"/>
            <w:tcBorders>
              <w:top w:val="nil"/>
              <w:left w:val="nil"/>
              <w:bottom w:val="single" w:sz="4" w:space="0" w:color="auto"/>
              <w:right w:val="single" w:sz="4" w:space="0" w:color="auto"/>
            </w:tcBorders>
            <w:shd w:val="clear" w:color="000000" w:fill="FFFFFF"/>
            <w:vAlign w:val="center"/>
            <w:hideMark/>
          </w:tcPr>
          <w:p w14:paraId="6B0A6BC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SOP Configuration Management</w:t>
            </w:r>
          </w:p>
        </w:tc>
        <w:tc>
          <w:tcPr>
            <w:tcW w:w="2344" w:type="dxa"/>
            <w:vMerge w:val="restart"/>
            <w:tcBorders>
              <w:top w:val="nil"/>
              <w:left w:val="single" w:sz="4" w:space="0" w:color="auto"/>
              <w:right w:val="single" w:sz="4" w:space="0" w:color="auto"/>
            </w:tcBorders>
            <w:shd w:val="clear" w:color="000000" w:fill="FFFFFF"/>
            <w:vAlign w:val="center"/>
            <w:hideMark/>
          </w:tcPr>
          <w:p w14:paraId="09D5342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XXX-XXX-CM-001</w:t>
            </w:r>
          </w:p>
        </w:tc>
      </w:tr>
      <w:tr w:rsidR="00F81F5F" w:rsidRPr="00F81F5F" w14:paraId="32D2FBD8"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11446941"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08869BA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配置管理</w:t>
            </w:r>
            <w:r w:rsidRPr="00F81F5F">
              <w:rPr>
                <w:rFonts w:ascii="微软雅黑" w:eastAsia="微软雅黑" w:hAnsi="微软雅黑" w:cs="Arial"/>
                <w:lang w:val="en-US"/>
              </w:rPr>
              <w:t xml:space="preserve"> SOP</w:t>
            </w:r>
          </w:p>
        </w:tc>
        <w:tc>
          <w:tcPr>
            <w:tcW w:w="2344" w:type="dxa"/>
            <w:vMerge/>
            <w:tcBorders>
              <w:left w:val="single" w:sz="4" w:space="0" w:color="auto"/>
              <w:bottom w:val="single" w:sz="4" w:space="0" w:color="auto"/>
              <w:right w:val="single" w:sz="4" w:space="0" w:color="auto"/>
            </w:tcBorders>
            <w:vAlign w:val="center"/>
            <w:hideMark/>
          </w:tcPr>
          <w:p w14:paraId="2F0D7875"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3CDCEBEC"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314510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7</w:t>
            </w:r>
          </w:p>
        </w:tc>
        <w:tc>
          <w:tcPr>
            <w:tcW w:w="6212" w:type="dxa"/>
            <w:tcBorders>
              <w:top w:val="nil"/>
              <w:left w:val="nil"/>
              <w:bottom w:val="single" w:sz="4" w:space="0" w:color="auto"/>
              <w:right w:val="single" w:sz="4" w:space="0" w:color="auto"/>
            </w:tcBorders>
            <w:shd w:val="clear" w:color="000000" w:fill="FFFFFF"/>
            <w:vAlign w:val="center"/>
            <w:hideMark/>
          </w:tcPr>
          <w:p w14:paraId="1D7659C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SOP Document Management</w:t>
            </w:r>
          </w:p>
        </w:tc>
        <w:tc>
          <w:tcPr>
            <w:tcW w:w="2344" w:type="dxa"/>
            <w:vMerge w:val="restart"/>
            <w:tcBorders>
              <w:top w:val="nil"/>
              <w:left w:val="single" w:sz="4" w:space="0" w:color="auto"/>
              <w:right w:val="single" w:sz="4" w:space="0" w:color="auto"/>
            </w:tcBorders>
            <w:shd w:val="clear" w:color="000000" w:fill="FFFFFF"/>
            <w:vAlign w:val="center"/>
            <w:hideMark/>
          </w:tcPr>
          <w:p w14:paraId="605F235F"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XXX-XXX-DM-001</w:t>
            </w:r>
          </w:p>
        </w:tc>
      </w:tr>
      <w:tr w:rsidR="00F81F5F" w:rsidRPr="00F81F5F" w14:paraId="7FCE80B9"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0253929B"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5B2BFDE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文档管理</w:t>
            </w:r>
            <w:r w:rsidRPr="00F81F5F">
              <w:rPr>
                <w:rFonts w:ascii="微软雅黑" w:eastAsia="微软雅黑" w:hAnsi="微软雅黑" w:cs="Arial"/>
                <w:lang w:val="en-US"/>
              </w:rPr>
              <w:t>SOP</w:t>
            </w:r>
          </w:p>
        </w:tc>
        <w:tc>
          <w:tcPr>
            <w:tcW w:w="2344" w:type="dxa"/>
            <w:vMerge/>
            <w:tcBorders>
              <w:left w:val="single" w:sz="4" w:space="0" w:color="auto"/>
              <w:bottom w:val="single" w:sz="4" w:space="0" w:color="auto"/>
              <w:right w:val="single" w:sz="4" w:space="0" w:color="auto"/>
            </w:tcBorders>
            <w:vAlign w:val="center"/>
            <w:hideMark/>
          </w:tcPr>
          <w:p w14:paraId="41B96117"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53817190" w14:textId="77777777" w:rsidTr="00F81F5F">
        <w:trPr>
          <w:cantSplit/>
          <w:trHeight w:val="510"/>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02D437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 xml:space="preserve">User Requirement Specification </w:t>
            </w:r>
          </w:p>
        </w:tc>
      </w:tr>
      <w:tr w:rsidR="00F81F5F" w:rsidRPr="00F81F5F" w14:paraId="47E9140C"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27EE728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8</w:t>
            </w:r>
          </w:p>
        </w:tc>
        <w:tc>
          <w:tcPr>
            <w:tcW w:w="6212" w:type="dxa"/>
            <w:tcBorders>
              <w:top w:val="nil"/>
              <w:left w:val="nil"/>
              <w:bottom w:val="single" w:sz="4" w:space="0" w:color="auto"/>
              <w:right w:val="single" w:sz="4" w:space="0" w:color="auto"/>
            </w:tcBorders>
            <w:shd w:val="clear" w:color="000000" w:fill="FFFFFF"/>
            <w:vAlign w:val="center"/>
            <w:hideMark/>
          </w:tcPr>
          <w:p w14:paraId="01ACC7B7"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User Requirement Specification</w:t>
            </w:r>
          </w:p>
        </w:tc>
        <w:tc>
          <w:tcPr>
            <w:tcW w:w="2344" w:type="dxa"/>
            <w:vMerge w:val="restart"/>
            <w:tcBorders>
              <w:top w:val="nil"/>
              <w:left w:val="single" w:sz="4" w:space="0" w:color="auto"/>
              <w:right w:val="single" w:sz="4" w:space="0" w:color="auto"/>
            </w:tcBorders>
            <w:shd w:val="clear" w:color="000000" w:fill="FFFFFF"/>
            <w:vAlign w:val="center"/>
            <w:hideMark/>
          </w:tcPr>
          <w:p w14:paraId="5C76781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XXX-XXX-URS-001</w:t>
            </w:r>
          </w:p>
        </w:tc>
      </w:tr>
      <w:tr w:rsidR="00F81F5F" w:rsidRPr="00F81F5F" w14:paraId="477AD0B3"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53B2E21B"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1099062B"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用户需求说明书</w:t>
            </w:r>
          </w:p>
        </w:tc>
        <w:tc>
          <w:tcPr>
            <w:tcW w:w="2344" w:type="dxa"/>
            <w:vMerge/>
            <w:tcBorders>
              <w:left w:val="single" w:sz="4" w:space="0" w:color="auto"/>
              <w:bottom w:val="single" w:sz="4" w:space="0" w:color="auto"/>
              <w:right w:val="single" w:sz="4" w:space="0" w:color="auto"/>
            </w:tcBorders>
            <w:vAlign w:val="center"/>
            <w:hideMark/>
          </w:tcPr>
          <w:p w14:paraId="598E69B9"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54820053" w14:textId="77777777" w:rsidTr="00F81F5F">
        <w:trPr>
          <w:cantSplit/>
          <w:trHeight w:val="510"/>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DA52B7C"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Functional Specification (</w:t>
            </w:r>
            <w:r w:rsidRPr="00F81F5F">
              <w:rPr>
                <w:rFonts w:ascii="微软雅黑" w:eastAsia="微软雅黑" w:hAnsi="微软雅黑"/>
                <w:lang w:val="en-US"/>
              </w:rPr>
              <w:t>共用</w:t>
            </w:r>
            <w:r w:rsidRPr="00F81F5F">
              <w:rPr>
                <w:rFonts w:ascii="微软雅黑" w:eastAsia="微软雅黑" w:hAnsi="微软雅黑" w:cs="Arial"/>
                <w:lang w:val="en-US"/>
              </w:rPr>
              <w:t>)</w:t>
            </w:r>
          </w:p>
        </w:tc>
      </w:tr>
      <w:tr w:rsidR="00F81F5F" w:rsidRPr="00F81F5F" w14:paraId="383FB43C"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A53468C"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9</w:t>
            </w:r>
          </w:p>
        </w:tc>
        <w:tc>
          <w:tcPr>
            <w:tcW w:w="6212" w:type="dxa"/>
            <w:tcBorders>
              <w:top w:val="nil"/>
              <w:left w:val="nil"/>
              <w:bottom w:val="single" w:sz="4" w:space="0" w:color="auto"/>
              <w:right w:val="single" w:sz="4" w:space="0" w:color="auto"/>
            </w:tcBorders>
            <w:shd w:val="clear" w:color="000000" w:fill="FFFFFF"/>
            <w:vAlign w:val="center"/>
            <w:hideMark/>
          </w:tcPr>
          <w:p w14:paraId="07C62CE6"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General Functional Specification (</w:t>
            </w:r>
            <w:r w:rsidRPr="00F81F5F">
              <w:rPr>
                <w:rFonts w:ascii="微软雅黑" w:eastAsia="微软雅黑" w:hAnsi="微软雅黑" w:cs="Arial" w:hint="eastAsia"/>
                <w:lang w:val="en-US"/>
              </w:rPr>
              <w:t>Include</w:t>
            </w:r>
            <w:r w:rsidRPr="00F81F5F">
              <w:rPr>
                <w:rFonts w:ascii="微软雅黑" w:eastAsia="微软雅黑" w:hAnsi="微软雅黑" w:cs="Arial"/>
                <w:lang w:val="en-US"/>
              </w:rPr>
              <w:t xml:space="preserve"> </w:t>
            </w:r>
            <w:r w:rsidRPr="00F81F5F">
              <w:rPr>
                <w:rFonts w:ascii="微软雅黑" w:eastAsia="微软雅黑" w:hAnsi="微软雅黑" w:cs="Arial" w:hint="eastAsia"/>
                <w:lang w:val="en-US"/>
              </w:rPr>
              <w:t>System</w:t>
            </w:r>
            <w:r w:rsidRPr="00F81F5F">
              <w:rPr>
                <w:rFonts w:ascii="微软雅黑" w:eastAsia="微软雅黑" w:hAnsi="微软雅黑" w:cs="Arial"/>
                <w:lang w:val="en-US"/>
              </w:rPr>
              <w:t xml:space="preserve"> </w:t>
            </w:r>
            <w:r w:rsidRPr="00F81F5F">
              <w:rPr>
                <w:rFonts w:ascii="微软雅黑" w:eastAsia="微软雅黑" w:hAnsi="微软雅黑" w:cs="Arial" w:hint="eastAsia"/>
                <w:lang w:val="en-US"/>
              </w:rPr>
              <w:t>Drawings)</w:t>
            </w:r>
          </w:p>
        </w:tc>
        <w:tc>
          <w:tcPr>
            <w:tcW w:w="2344" w:type="dxa"/>
            <w:vMerge w:val="restart"/>
            <w:tcBorders>
              <w:top w:val="nil"/>
              <w:left w:val="single" w:sz="4" w:space="0" w:color="auto"/>
              <w:right w:val="single" w:sz="4" w:space="0" w:color="auto"/>
            </w:tcBorders>
            <w:shd w:val="clear" w:color="000000" w:fill="FFFFFF"/>
            <w:vAlign w:val="center"/>
            <w:hideMark/>
          </w:tcPr>
          <w:p w14:paraId="58B5245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XXX-XXX-GFS-001</w:t>
            </w:r>
          </w:p>
        </w:tc>
      </w:tr>
      <w:tr w:rsidR="00F81F5F" w:rsidRPr="00F81F5F" w14:paraId="66C98EC7"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7EF23616"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2D11F77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总体功能规范</w:t>
            </w:r>
            <w:r w:rsidRPr="00F81F5F">
              <w:rPr>
                <w:rFonts w:ascii="微软雅黑" w:eastAsia="微软雅黑" w:hAnsi="微软雅黑" w:hint="eastAsia"/>
                <w:lang w:val="en-US"/>
              </w:rPr>
              <w:t xml:space="preserve"> （含系统图纸）</w:t>
            </w:r>
          </w:p>
        </w:tc>
        <w:tc>
          <w:tcPr>
            <w:tcW w:w="2344" w:type="dxa"/>
            <w:vMerge/>
            <w:tcBorders>
              <w:left w:val="single" w:sz="4" w:space="0" w:color="auto"/>
              <w:bottom w:val="single" w:sz="4" w:space="0" w:color="auto"/>
              <w:right w:val="single" w:sz="4" w:space="0" w:color="auto"/>
            </w:tcBorders>
            <w:vAlign w:val="center"/>
            <w:hideMark/>
          </w:tcPr>
          <w:p w14:paraId="254F1AF2"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45A387D5" w14:textId="77777777" w:rsidTr="00F81F5F">
        <w:trPr>
          <w:cantSplit/>
          <w:trHeight w:val="510"/>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775277"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lastRenderedPageBreak/>
              <w:t xml:space="preserve">General Design Document </w:t>
            </w:r>
          </w:p>
        </w:tc>
      </w:tr>
      <w:tr w:rsidR="00F81F5F" w:rsidRPr="00F81F5F" w14:paraId="35862016"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2D9EBFBC"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10</w:t>
            </w:r>
          </w:p>
        </w:tc>
        <w:tc>
          <w:tcPr>
            <w:tcW w:w="6212" w:type="dxa"/>
            <w:tcBorders>
              <w:top w:val="nil"/>
              <w:left w:val="nil"/>
              <w:bottom w:val="single" w:sz="4" w:space="0" w:color="auto"/>
              <w:right w:val="single" w:sz="4" w:space="0" w:color="auto"/>
            </w:tcBorders>
            <w:shd w:val="clear" w:color="000000" w:fill="FFFFFF"/>
            <w:vAlign w:val="center"/>
            <w:hideMark/>
          </w:tcPr>
          <w:p w14:paraId="3E2E6278"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Hardware Design Specification ( Include IO List)</w:t>
            </w:r>
          </w:p>
        </w:tc>
        <w:tc>
          <w:tcPr>
            <w:tcW w:w="2344" w:type="dxa"/>
            <w:vMerge w:val="restart"/>
            <w:tcBorders>
              <w:top w:val="nil"/>
              <w:left w:val="single" w:sz="4" w:space="0" w:color="auto"/>
              <w:right w:val="single" w:sz="4" w:space="0" w:color="auto"/>
            </w:tcBorders>
            <w:shd w:val="clear" w:color="000000" w:fill="FFFFFF"/>
            <w:vAlign w:val="center"/>
            <w:hideMark/>
          </w:tcPr>
          <w:p w14:paraId="148460E6"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XXX-XXX-HDS-001</w:t>
            </w:r>
          </w:p>
        </w:tc>
      </w:tr>
      <w:tr w:rsidR="00F81F5F" w:rsidRPr="00F81F5F" w14:paraId="2CC5AEA9"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7589BF3C"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407A596F"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硬件设计规范</w:t>
            </w:r>
            <w:r w:rsidRPr="00F81F5F">
              <w:rPr>
                <w:rFonts w:ascii="微软雅黑" w:eastAsia="微软雅黑" w:hAnsi="微软雅黑" w:hint="eastAsia"/>
                <w:lang w:val="en-US"/>
              </w:rPr>
              <w:t>（含I</w:t>
            </w:r>
            <w:r w:rsidRPr="00F81F5F">
              <w:rPr>
                <w:rFonts w:ascii="微软雅黑" w:eastAsia="微软雅黑" w:hAnsi="微软雅黑"/>
                <w:lang w:val="en-US"/>
              </w:rPr>
              <w:t>Q</w:t>
            </w:r>
            <w:r w:rsidRPr="00F81F5F">
              <w:rPr>
                <w:rFonts w:ascii="微软雅黑" w:eastAsia="微软雅黑" w:hAnsi="微软雅黑" w:hint="eastAsia"/>
                <w:lang w:val="en-US"/>
              </w:rPr>
              <w:t>清单，服务器配置方案）</w:t>
            </w:r>
          </w:p>
        </w:tc>
        <w:tc>
          <w:tcPr>
            <w:tcW w:w="2344" w:type="dxa"/>
            <w:vMerge/>
            <w:tcBorders>
              <w:left w:val="single" w:sz="4" w:space="0" w:color="auto"/>
              <w:bottom w:val="single" w:sz="4" w:space="0" w:color="auto"/>
              <w:right w:val="single" w:sz="4" w:space="0" w:color="auto"/>
            </w:tcBorders>
            <w:vAlign w:val="center"/>
            <w:hideMark/>
          </w:tcPr>
          <w:p w14:paraId="30C5BBE3"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4D333775"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36CA4FE7"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11</w:t>
            </w:r>
          </w:p>
        </w:tc>
        <w:tc>
          <w:tcPr>
            <w:tcW w:w="6212" w:type="dxa"/>
            <w:tcBorders>
              <w:top w:val="nil"/>
              <w:left w:val="nil"/>
              <w:bottom w:val="single" w:sz="4" w:space="0" w:color="auto"/>
              <w:right w:val="single" w:sz="4" w:space="0" w:color="auto"/>
            </w:tcBorders>
            <w:shd w:val="clear" w:color="000000" w:fill="FFFFFF"/>
            <w:vAlign w:val="center"/>
            <w:hideMark/>
          </w:tcPr>
          <w:p w14:paraId="0A6827D7"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Software</w:t>
            </w:r>
            <w:r w:rsidRPr="00F81F5F">
              <w:rPr>
                <w:rFonts w:ascii="微软雅黑" w:eastAsia="微软雅黑" w:hAnsi="微软雅黑" w:cs="Arial"/>
                <w:lang w:val="en-US"/>
              </w:rPr>
              <w:t xml:space="preserve"> Functional and Design Specification</w:t>
            </w:r>
          </w:p>
        </w:tc>
        <w:tc>
          <w:tcPr>
            <w:tcW w:w="2344" w:type="dxa"/>
            <w:vMerge w:val="restart"/>
            <w:tcBorders>
              <w:top w:val="nil"/>
              <w:left w:val="single" w:sz="4" w:space="0" w:color="auto"/>
              <w:right w:val="single" w:sz="4" w:space="0" w:color="auto"/>
            </w:tcBorders>
            <w:shd w:val="clear" w:color="000000" w:fill="FFFFFF"/>
            <w:vAlign w:val="center"/>
            <w:hideMark/>
          </w:tcPr>
          <w:p w14:paraId="58CD0B3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XXX-XXX-FDS-XXX</w:t>
            </w:r>
          </w:p>
        </w:tc>
      </w:tr>
      <w:tr w:rsidR="00F81F5F" w:rsidRPr="00F81F5F" w14:paraId="615D8F3E" w14:textId="77777777" w:rsidTr="00F81F5F">
        <w:trPr>
          <w:cantSplit/>
          <w:trHeight w:val="285"/>
        </w:trPr>
        <w:tc>
          <w:tcPr>
            <w:tcW w:w="920" w:type="dxa"/>
            <w:vMerge/>
            <w:tcBorders>
              <w:top w:val="nil"/>
              <w:left w:val="single" w:sz="4" w:space="0" w:color="auto"/>
              <w:bottom w:val="single" w:sz="4" w:space="0" w:color="auto"/>
              <w:right w:val="single" w:sz="4" w:space="0" w:color="auto"/>
            </w:tcBorders>
            <w:vAlign w:val="center"/>
            <w:hideMark/>
          </w:tcPr>
          <w:p w14:paraId="40E3697B"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6F5275B0"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hint="eastAsia"/>
                <w:lang w:val="en-US"/>
              </w:rPr>
              <w:t>软件</w:t>
            </w:r>
            <w:r w:rsidRPr="00F81F5F">
              <w:rPr>
                <w:rFonts w:ascii="微软雅黑" w:eastAsia="微软雅黑" w:hAnsi="微软雅黑"/>
                <w:lang w:val="en-US"/>
              </w:rPr>
              <w:t>功能设计规范</w:t>
            </w:r>
          </w:p>
        </w:tc>
        <w:tc>
          <w:tcPr>
            <w:tcW w:w="2344" w:type="dxa"/>
            <w:vMerge/>
            <w:tcBorders>
              <w:left w:val="single" w:sz="4" w:space="0" w:color="auto"/>
              <w:bottom w:val="single" w:sz="4" w:space="0" w:color="auto"/>
              <w:right w:val="single" w:sz="4" w:space="0" w:color="auto"/>
            </w:tcBorders>
            <w:vAlign w:val="center"/>
            <w:hideMark/>
          </w:tcPr>
          <w:p w14:paraId="4979D141"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7132C034" w14:textId="77777777" w:rsidTr="00F81F5F">
        <w:trPr>
          <w:cantSplit/>
          <w:trHeight w:val="479"/>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4D1530"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Design Qualification</w:t>
            </w:r>
          </w:p>
        </w:tc>
      </w:tr>
      <w:tr w:rsidR="00F81F5F" w:rsidRPr="00F81F5F" w14:paraId="25834DD1"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3048F10"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12</w:t>
            </w:r>
          </w:p>
        </w:tc>
        <w:tc>
          <w:tcPr>
            <w:tcW w:w="6212" w:type="dxa"/>
            <w:tcBorders>
              <w:top w:val="nil"/>
              <w:left w:val="nil"/>
              <w:bottom w:val="single" w:sz="4" w:space="0" w:color="auto"/>
              <w:right w:val="single" w:sz="4" w:space="0" w:color="auto"/>
            </w:tcBorders>
            <w:shd w:val="clear" w:color="000000" w:fill="FFFFFF"/>
            <w:vAlign w:val="center"/>
            <w:hideMark/>
          </w:tcPr>
          <w:p w14:paraId="20F1428A"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Traceability Matrix</w:t>
            </w:r>
          </w:p>
        </w:tc>
        <w:tc>
          <w:tcPr>
            <w:tcW w:w="2344" w:type="dxa"/>
            <w:vMerge w:val="restart"/>
            <w:tcBorders>
              <w:top w:val="nil"/>
              <w:left w:val="single" w:sz="4" w:space="0" w:color="auto"/>
              <w:right w:val="single" w:sz="4" w:space="0" w:color="auto"/>
            </w:tcBorders>
            <w:shd w:val="clear" w:color="000000" w:fill="FFFFFF"/>
            <w:vAlign w:val="center"/>
            <w:hideMark/>
          </w:tcPr>
          <w:p w14:paraId="629266EC"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XXX-XXX-TM-001</w:t>
            </w:r>
          </w:p>
        </w:tc>
      </w:tr>
      <w:tr w:rsidR="00F81F5F" w:rsidRPr="00F81F5F" w14:paraId="2E7ACB4D"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394D1BD9"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5E32344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追溯矩阵</w:t>
            </w:r>
          </w:p>
        </w:tc>
        <w:tc>
          <w:tcPr>
            <w:tcW w:w="2344" w:type="dxa"/>
            <w:vMerge/>
            <w:tcBorders>
              <w:left w:val="single" w:sz="4" w:space="0" w:color="auto"/>
              <w:bottom w:val="single" w:sz="4" w:space="0" w:color="auto"/>
              <w:right w:val="single" w:sz="4" w:space="0" w:color="auto"/>
            </w:tcBorders>
            <w:vAlign w:val="center"/>
            <w:hideMark/>
          </w:tcPr>
          <w:p w14:paraId="470BE5C7"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3D534BA3"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37D611C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13</w:t>
            </w:r>
          </w:p>
        </w:tc>
        <w:tc>
          <w:tcPr>
            <w:tcW w:w="6212" w:type="dxa"/>
            <w:tcBorders>
              <w:top w:val="nil"/>
              <w:left w:val="nil"/>
              <w:bottom w:val="single" w:sz="4" w:space="0" w:color="auto"/>
              <w:right w:val="single" w:sz="4" w:space="0" w:color="auto"/>
            </w:tcBorders>
            <w:shd w:val="clear" w:color="000000" w:fill="FFFFFF"/>
            <w:vAlign w:val="center"/>
            <w:hideMark/>
          </w:tcPr>
          <w:p w14:paraId="2A75D498"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 xml:space="preserve">Design Qualification </w:t>
            </w:r>
          </w:p>
        </w:tc>
        <w:tc>
          <w:tcPr>
            <w:tcW w:w="2344" w:type="dxa"/>
            <w:vMerge w:val="restart"/>
            <w:tcBorders>
              <w:top w:val="nil"/>
              <w:left w:val="single" w:sz="4" w:space="0" w:color="auto"/>
              <w:right w:val="single" w:sz="4" w:space="0" w:color="auto"/>
            </w:tcBorders>
            <w:shd w:val="clear" w:color="000000" w:fill="FFFFFF"/>
            <w:vAlign w:val="center"/>
            <w:hideMark/>
          </w:tcPr>
          <w:p w14:paraId="05698D0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XXX-XXX-DQ-001</w:t>
            </w:r>
          </w:p>
        </w:tc>
      </w:tr>
      <w:tr w:rsidR="00F81F5F" w:rsidRPr="00F81F5F" w14:paraId="2C58E2ED"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3F8971C0"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16DD9BCF"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设计确认</w:t>
            </w:r>
          </w:p>
        </w:tc>
        <w:tc>
          <w:tcPr>
            <w:tcW w:w="2344" w:type="dxa"/>
            <w:vMerge/>
            <w:tcBorders>
              <w:left w:val="single" w:sz="4" w:space="0" w:color="auto"/>
              <w:bottom w:val="single" w:sz="4" w:space="0" w:color="auto"/>
              <w:right w:val="single" w:sz="4" w:space="0" w:color="auto"/>
            </w:tcBorders>
            <w:vAlign w:val="center"/>
            <w:hideMark/>
          </w:tcPr>
          <w:p w14:paraId="4EAF0B7F"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4FFE7065"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906652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14</w:t>
            </w:r>
          </w:p>
        </w:tc>
        <w:tc>
          <w:tcPr>
            <w:tcW w:w="6212" w:type="dxa"/>
            <w:tcBorders>
              <w:top w:val="nil"/>
              <w:left w:val="nil"/>
              <w:bottom w:val="single" w:sz="4" w:space="0" w:color="auto"/>
              <w:right w:val="single" w:sz="4" w:space="0" w:color="auto"/>
            </w:tcBorders>
            <w:shd w:val="clear" w:color="000000" w:fill="FFFFFF"/>
            <w:vAlign w:val="center"/>
            <w:hideMark/>
          </w:tcPr>
          <w:p w14:paraId="3562845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Design Qualification Report</w:t>
            </w:r>
          </w:p>
        </w:tc>
        <w:tc>
          <w:tcPr>
            <w:tcW w:w="2344" w:type="dxa"/>
            <w:vMerge w:val="restart"/>
            <w:tcBorders>
              <w:top w:val="nil"/>
              <w:left w:val="single" w:sz="4" w:space="0" w:color="auto"/>
              <w:right w:val="single" w:sz="4" w:space="0" w:color="auto"/>
            </w:tcBorders>
            <w:shd w:val="clear" w:color="000000" w:fill="FFFFFF"/>
            <w:vAlign w:val="center"/>
            <w:hideMark/>
          </w:tcPr>
          <w:p w14:paraId="1F7B15C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XXX-XXX-DQR-001</w:t>
            </w:r>
          </w:p>
        </w:tc>
      </w:tr>
      <w:tr w:rsidR="00F81F5F" w:rsidRPr="00F81F5F" w14:paraId="461F6844"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6F2AA004"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5149A4A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设计确认报告</w:t>
            </w:r>
          </w:p>
        </w:tc>
        <w:tc>
          <w:tcPr>
            <w:tcW w:w="2344" w:type="dxa"/>
            <w:vMerge/>
            <w:tcBorders>
              <w:left w:val="single" w:sz="4" w:space="0" w:color="auto"/>
              <w:bottom w:val="single" w:sz="4" w:space="0" w:color="auto"/>
              <w:right w:val="single" w:sz="4" w:space="0" w:color="auto"/>
            </w:tcBorders>
            <w:vAlign w:val="center"/>
            <w:hideMark/>
          </w:tcPr>
          <w:p w14:paraId="113F57FE"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339839BD" w14:textId="77777777" w:rsidTr="00F81F5F">
        <w:trPr>
          <w:cantSplit/>
          <w:trHeight w:val="530"/>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DEFCCFF"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Software Module Test</w:t>
            </w:r>
          </w:p>
        </w:tc>
      </w:tr>
      <w:tr w:rsidR="00F81F5F" w:rsidRPr="00F81F5F" w14:paraId="4AF05C5B"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71EBDF1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15</w:t>
            </w:r>
          </w:p>
        </w:tc>
        <w:tc>
          <w:tcPr>
            <w:tcW w:w="6212" w:type="dxa"/>
            <w:tcBorders>
              <w:top w:val="nil"/>
              <w:left w:val="nil"/>
              <w:bottom w:val="single" w:sz="4" w:space="0" w:color="auto"/>
              <w:right w:val="single" w:sz="4" w:space="0" w:color="auto"/>
            </w:tcBorders>
            <w:shd w:val="clear" w:color="000000" w:fill="FFFFFF"/>
            <w:vAlign w:val="center"/>
            <w:hideMark/>
          </w:tcPr>
          <w:p w14:paraId="00DAC15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Cod</w:t>
            </w:r>
            <w:r w:rsidRPr="00F81F5F">
              <w:rPr>
                <w:rFonts w:ascii="微软雅黑" w:eastAsia="微软雅黑" w:hAnsi="微软雅黑" w:cs="Arial" w:hint="eastAsia"/>
                <w:lang w:val="en-US"/>
              </w:rPr>
              <w:t>e</w:t>
            </w:r>
            <w:r w:rsidRPr="00F81F5F">
              <w:rPr>
                <w:rFonts w:ascii="微软雅黑" w:eastAsia="微软雅黑" w:hAnsi="微软雅黑" w:cs="Arial"/>
                <w:lang w:val="en-US"/>
              </w:rPr>
              <w:t xml:space="preserve"> Review Report (CRR) </w:t>
            </w:r>
            <w:r w:rsidRPr="00F81F5F">
              <w:rPr>
                <w:rFonts w:ascii="微软雅黑" w:eastAsia="微软雅黑" w:hAnsi="微软雅黑" w:cs="Arial" w:hint="eastAsia"/>
                <w:lang w:val="en-US"/>
              </w:rPr>
              <w:t>（</w:t>
            </w:r>
            <w:r w:rsidRPr="00F81F5F">
              <w:rPr>
                <w:rFonts w:ascii="微软雅黑" w:eastAsia="微软雅黑" w:hAnsi="微软雅黑" w:cs="Arial"/>
                <w:lang w:val="en-US"/>
              </w:rPr>
              <w:t>If applicable</w:t>
            </w:r>
            <w:r w:rsidRPr="00F81F5F">
              <w:rPr>
                <w:rFonts w:ascii="微软雅黑" w:eastAsia="微软雅黑" w:hAnsi="微软雅黑" w:cs="Arial" w:hint="eastAsia"/>
                <w:lang w:val="en-US"/>
              </w:rPr>
              <w:t>）</w:t>
            </w:r>
          </w:p>
        </w:tc>
        <w:tc>
          <w:tcPr>
            <w:tcW w:w="2344" w:type="dxa"/>
            <w:vMerge w:val="restart"/>
            <w:tcBorders>
              <w:top w:val="nil"/>
              <w:left w:val="single" w:sz="4" w:space="0" w:color="auto"/>
              <w:right w:val="single" w:sz="4" w:space="0" w:color="auto"/>
            </w:tcBorders>
            <w:shd w:val="clear" w:color="000000" w:fill="FFFFFF"/>
            <w:vAlign w:val="center"/>
            <w:hideMark/>
          </w:tcPr>
          <w:p w14:paraId="6336DE0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XXX-XXX-CRR-001</w:t>
            </w:r>
          </w:p>
        </w:tc>
      </w:tr>
      <w:tr w:rsidR="00F81F5F" w:rsidRPr="00F81F5F" w14:paraId="64531B34"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0213DBA4"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4EDDC81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代码审核报告（如适用）</w:t>
            </w:r>
          </w:p>
        </w:tc>
        <w:tc>
          <w:tcPr>
            <w:tcW w:w="2344" w:type="dxa"/>
            <w:vMerge/>
            <w:tcBorders>
              <w:left w:val="single" w:sz="4" w:space="0" w:color="auto"/>
              <w:bottom w:val="single" w:sz="4" w:space="0" w:color="auto"/>
              <w:right w:val="single" w:sz="4" w:space="0" w:color="auto"/>
            </w:tcBorders>
            <w:vAlign w:val="center"/>
            <w:hideMark/>
          </w:tcPr>
          <w:p w14:paraId="2D5300D1"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007CF92B"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3478C7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16</w:t>
            </w:r>
          </w:p>
        </w:tc>
        <w:tc>
          <w:tcPr>
            <w:tcW w:w="6212" w:type="dxa"/>
            <w:tcBorders>
              <w:top w:val="nil"/>
              <w:left w:val="nil"/>
              <w:bottom w:val="single" w:sz="4" w:space="0" w:color="auto"/>
              <w:right w:val="single" w:sz="4" w:space="0" w:color="auto"/>
            </w:tcBorders>
            <w:shd w:val="clear" w:color="000000" w:fill="FFFFFF"/>
            <w:vAlign w:val="center"/>
            <w:hideMark/>
          </w:tcPr>
          <w:p w14:paraId="4AE433E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Software Module Test Report (STPR)</w:t>
            </w:r>
          </w:p>
        </w:tc>
        <w:tc>
          <w:tcPr>
            <w:tcW w:w="2344" w:type="dxa"/>
            <w:vMerge w:val="restart"/>
            <w:tcBorders>
              <w:top w:val="nil"/>
              <w:left w:val="single" w:sz="4" w:space="0" w:color="auto"/>
              <w:right w:val="single" w:sz="4" w:space="0" w:color="auto"/>
            </w:tcBorders>
            <w:shd w:val="clear" w:color="000000" w:fill="FFFFFF"/>
            <w:vAlign w:val="center"/>
            <w:hideMark/>
          </w:tcPr>
          <w:p w14:paraId="2FA8F99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XXX-XXX-STPR-001</w:t>
            </w:r>
          </w:p>
        </w:tc>
      </w:tr>
      <w:tr w:rsidR="00F81F5F" w:rsidRPr="00F81F5F" w14:paraId="1FF01596"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556FA722"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376BAC4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软件内部测试报告</w:t>
            </w:r>
          </w:p>
        </w:tc>
        <w:tc>
          <w:tcPr>
            <w:tcW w:w="2344" w:type="dxa"/>
            <w:vMerge/>
            <w:tcBorders>
              <w:left w:val="single" w:sz="4" w:space="0" w:color="auto"/>
              <w:bottom w:val="single" w:sz="4" w:space="0" w:color="auto"/>
              <w:right w:val="single" w:sz="4" w:space="0" w:color="auto"/>
            </w:tcBorders>
            <w:vAlign w:val="center"/>
            <w:hideMark/>
          </w:tcPr>
          <w:p w14:paraId="38BC03F1"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2EF362E5" w14:textId="77777777" w:rsidTr="00F81F5F">
        <w:trPr>
          <w:cantSplit/>
          <w:trHeight w:val="481"/>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878D79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FAT</w:t>
            </w:r>
          </w:p>
        </w:tc>
      </w:tr>
      <w:tr w:rsidR="00F81F5F" w:rsidRPr="00F81F5F" w14:paraId="27B1BED7"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A25B70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17</w:t>
            </w:r>
          </w:p>
        </w:tc>
        <w:tc>
          <w:tcPr>
            <w:tcW w:w="6212" w:type="dxa"/>
            <w:tcBorders>
              <w:top w:val="nil"/>
              <w:left w:val="nil"/>
              <w:bottom w:val="single" w:sz="4" w:space="0" w:color="auto"/>
              <w:right w:val="single" w:sz="4" w:space="0" w:color="auto"/>
            </w:tcBorders>
            <w:shd w:val="clear" w:color="000000" w:fill="FFFFFF"/>
            <w:vAlign w:val="center"/>
            <w:hideMark/>
          </w:tcPr>
          <w:p w14:paraId="23EB0DC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Hardware</w:t>
            </w:r>
            <w:r w:rsidRPr="00F81F5F">
              <w:rPr>
                <w:rFonts w:ascii="微软雅黑" w:eastAsia="微软雅黑" w:hAnsi="微软雅黑" w:cs="Arial"/>
                <w:lang w:val="en-US"/>
              </w:rPr>
              <w:t xml:space="preserve"> Factory Test Specification</w:t>
            </w:r>
          </w:p>
        </w:tc>
        <w:tc>
          <w:tcPr>
            <w:tcW w:w="2344" w:type="dxa"/>
            <w:vMerge w:val="restart"/>
            <w:tcBorders>
              <w:top w:val="nil"/>
              <w:left w:val="single" w:sz="4" w:space="0" w:color="auto"/>
              <w:right w:val="single" w:sz="4" w:space="0" w:color="auto"/>
            </w:tcBorders>
            <w:shd w:val="clear" w:color="000000" w:fill="FFFFFF"/>
            <w:vAlign w:val="center"/>
            <w:hideMark/>
          </w:tcPr>
          <w:p w14:paraId="0B7BCE9B"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XXX-XXX-HFATS-001</w:t>
            </w:r>
          </w:p>
        </w:tc>
      </w:tr>
      <w:tr w:rsidR="00F81F5F" w:rsidRPr="00F81F5F" w14:paraId="0E637E72"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68F3103A"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4FC25DE8"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hint="eastAsia"/>
                <w:lang w:val="en-US"/>
              </w:rPr>
              <w:t>硬件</w:t>
            </w:r>
            <w:r w:rsidRPr="00F81F5F">
              <w:rPr>
                <w:rFonts w:ascii="微软雅黑" w:eastAsia="微软雅黑" w:hAnsi="微软雅黑"/>
                <w:lang w:val="en-US"/>
              </w:rPr>
              <w:t>工厂验收测试规范</w:t>
            </w:r>
          </w:p>
        </w:tc>
        <w:tc>
          <w:tcPr>
            <w:tcW w:w="2344" w:type="dxa"/>
            <w:vMerge/>
            <w:tcBorders>
              <w:left w:val="single" w:sz="4" w:space="0" w:color="auto"/>
              <w:bottom w:val="single" w:sz="4" w:space="0" w:color="auto"/>
              <w:right w:val="single" w:sz="4" w:space="0" w:color="auto"/>
            </w:tcBorders>
            <w:vAlign w:val="center"/>
            <w:hideMark/>
          </w:tcPr>
          <w:p w14:paraId="6E996924"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05428F62" w14:textId="77777777" w:rsidTr="00F81F5F">
        <w:trPr>
          <w:cantSplit/>
          <w:trHeight w:val="300"/>
        </w:trPr>
        <w:tc>
          <w:tcPr>
            <w:tcW w:w="92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9F69257"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18</w:t>
            </w:r>
          </w:p>
        </w:tc>
        <w:tc>
          <w:tcPr>
            <w:tcW w:w="6212" w:type="dxa"/>
            <w:tcBorders>
              <w:top w:val="nil"/>
              <w:left w:val="nil"/>
              <w:bottom w:val="single" w:sz="4" w:space="0" w:color="auto"/>
              <w:right w:val="single" w:sz="4" w:space="0" w:color="auto"/>
            </w:tcBorders>
            <w:shd w:val="clear" w:color="000000" w:fill="FFFFFF"/>
            <w:vAlign w:val="center"/>
            <w:hideMark/>
          </w:tcPr>
          <w:p w14:paraId="2358CC8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Software</w:t>
            </w:r>
            <w:r w:rsidRPr="00F81F5F">
              <w:rPr>
                <w:rFonts w:ascii="微软雅黑" w:eastAsia="微软雅黑" w:hAnsi="微软雅黑" w:cs="Arial"/>
                <w:lang w:val="en-US"/>
              </w:rPr>
              <w:t xml:space="preserve"> Factory Test Specification</w:t>
            </w:r>
          </w:p>
        </w:tc>
        <w:tc>
          <w:tcPr>
            <w:tcW w:w="2344" w:type="dxa"/>
            <w:vMerge w:val="restart"/>
            <w:tcBorders>
              <w:top w:val="nil"/>
              <w:left w:val="single" w:sz="4" w:space="0" w:color="auto"/>
              <w:right w:val="single" w:sz="4" w:space="0" w:color="auto"/>
            </w:tcBorders>
            <w:shd w:val="clear" w:color="000000" w:fill="FFFFFF"/>
            <w:vAlign w:val="center"/>
            <w:hideMark/>
          </w:tcPr>
          <w:p w14:paraId="20AC18D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XXX-XXX-SFATS-XXX</w:t>
            </w:r>
          </w:p>
        </w:tc>
      </w:tr>
      <w:tr w:rsidR="00F81F5F" w:rsidRPr="00F81F5F" w14:paraId="041354A7" w14:textId="77777777" w:rsidTr="00F81F5F">
        <w:trPr>
          <w:cantSplit/>
          <w:trHeight w:val="300"/>
        </w:trPr>
        <w:tc>
          <w:tcPr>
            <w:tcW w:w="920" w:type="dxa"/>
            <w:vMerge/>
            <w:tcBorders>
              <w:top w:val="nil"/>
              <w:left w:val="single" w:sz="4" w:space="0" w:color="auto"/>
              <w:bottom w:val="single" w:sz="4" w:space="0" w:color="000000"/>
              <w:right w:val="single" w:sz="4" w:space="0" w:color="auto"/>
            </w:tcBorders>
            <w:vAlign w:val="center"/>
            <w:hideMark/>
          </w:tcPr>
          <w:p w14:paraId="658365CF"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7CE5B3C7"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hint="eastAsia"/>
                <w:lang w:val="en-US"/>
              </w:rPr>
              <w:t>软件</w:t>
            </w:r>
            <w:r w:rsidRPr="00F81F5F">
              <w:rPr>
                <w:rFonts w:ascii="微软雅黑" w:eastAsia="微软雅黑" w:hAnsi="微软雅黑"/>
                <w:lang w:val="en-US"/>
              </w:rPr>
              <w:t>工厂验收测试规范</w:t>
            </w:r>
          </w:p>
        </w:tc>
        <w:tc>
          <w:tcPr>
            <w:tcW w:w="2344" w:type="dxa"/>
            <w:vMerge/>
            <w:tcBorders>
              <w:left w:val="single" w:sz="4" w:space="0" w:color="auto"/>
              <w:bottom w:val="single" w:sz="4" w:space="0" w:color="000000"/>
              <w:right w:val="single" w:sz="4" w:space="0" w:color="auto"/>
            </w:tcBorders>
            <w:vAlign w:val="center"/>
            <w:hideMark/>
          </w:tcPr>
          <w:p w14:paraId="132EC39F"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0CC5FA24" w14:textId="77777777" w:rsidTr="00F81F5F">
        <w:trPr>
          <w:cantSplit/>
          <w:trHeight w:val="300"/>
        </w:trPr>
        <w:tc>
          <w:tcPr>
            <w:tcW w:w="920" w:type="dxa"/>
            <w:vMerge w:val="restart"/>
            <w:tcBorders>
              <w:top w:val="nil"/>
              <w:left w:val="single" w:sz="4" w:space="0" w:color="auto"/>
              <w:right w:val="single" w:sz="4" w:space="0" w:color="auto"/>
            </w:tcBorders>
            <w:shd w:val="clear" w:color="000000" w:fill="FFFFFF"/>
            <w:vAlign w:val="center"/>
          </w:tcPr>
          <w:p w14:paraId="74A32C6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19</w:t>
            </w:r>
          </w:p>
        </w:tc>
        <w:tc>
          <w:tcPr>
            <w:tcW w:w="6212" w:type="dxa"/>
            <w:tcBorders>
              <w:top w:val="nil"/>
              <w:left w:val="nil"/>
              <w:bottom w:val="single" w:sz="4" w:space="0" w:color="auto"/>
              <w:right w:val="single" w:sz="4" w:space="0" w:color="auto"/>
            </w:tcBorders>
            <w:shd w:val="clear" w:color="000000" w:fill="FFFFFF"/>
            <w:vAlign w:val="center"/>
          </w:tcPr>
          <w:p w14:paraId="32EAA1C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Hard</w:t>
            </w:r>
            <w:r w:rsidRPr="00F81F5F">
              <w:rPr>
                <w:rFonts w:ascii="微软雅黑" w:eastAsia="微软雅黑" w:hAnsi="微软雅黑" w:cs="Arial"/>
                <w:lang w:val="en-US"/>
              </w:rPr>
              <w:t>ware FAT Report</w:t>
            </w:r>
          </w:p>
        </w:tc>
        <w:tc>
          <w:tcPr>
            <w:tcW w:w="2344" w:type="dxa"/>
            <w:vMerge w:val="restart"/>
            <w:tcBorders>
              <w:top w:val="nil"/>
              <w:left w:val="single" w:sz="4" w:space="0" w:color="auto"/>
              <w:right w:val="single" w:sz="4" w:space="0" w:color="auto"/>
            </w:tcBorders>
            <w:shd w:val="clear" w:color="000000" w:fill="FFFFFF"/>
            <w:vAlign w:val="center"/>
          </w:tcPr>
          <w:p w14:paraId="6E4CA0E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XXX-XXX-HFATR-XXX</w:t>
            </w:r>
          </w:p>
        </w:tc>
      </w:tr>
      <w:tr w:rsidR="00F81F5F" w:rsidRPr="00F81F5F" w14:paraId="15E4DD93" w14:textId="77777777" w:rsidTr="00F81F5F">
        <w:trPr>
          <w:cantSplit/>
          <w:trHeight w:val="300"/>
        </w:trPr>
        <w:tc>
          <w:tcPr>
            <w:tcW w:w="920" w:type="dxa"/>
            <w:vMerge/>
            <w:tcBorders>
              <w:left w:val="single" w:sz="4" w:space="0" w:color="auto"/>
              <w:bottom w:val="single" w:sz="4" w:space="0" w:color="000000"/>
              <w:right w:val="single" w:sz="4" w:space="0" w:color="auto"/>
            </w:tcBorders>
            <w:shd w:val="clear" w:color="000000" w:fill="FFFFFF"/>
            <w:vAlign w:val="center"/>
          </w:tcPr>
          <w:p w14:paraId="2219F558"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tcPr>
          <w:p w14:paraId="58E608A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hint="eastAsia"/>
                <w:lang w:val="en-US"/>
              </w:rPr>
              <w:t>硬件</w:t>
            </w:r>
            <w:r w:rsidRPr="00F81F5F">
              <w:rPr>
                <w:rFonts w:ascii="微软雅黑" w:eastAsia="微软雅黑" w:hAnsi="微软雅黑"/>
                <w:lang w:val="en-US"/>
              </w:rPr>
              <w:t>工厂验收测试报告</w:t>
            </w:r>
          </w:p>
        </w:tc>
        <w:tc>
          <w:tcPr>
            <w:tcW w:w="2344" w:type="dxa"/>
            <w:vMerge/>
            <w:tcBorders>
              <w:left w:val="single" w:sz="4" w:space="0" w:color="auto"/>
              <w:bottom w:val="single" w:sz="4" w:space="0" w:color="000000"/>
              <w:right w:val="single" w:sz="4" w:space="0" w:color="auto"/>
            </w:tcBorders>
            <w:shd w:val="clear" w:color="000000" w:fill="FFFFFF"/>
            <w:vAlign w:val="center"/>
          </w:tcPr>
          <w:p w14:paraId="0BE61CA0"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634381FB" w14:textId="77777777" w:rsidTr="00F81F5F">
        <w:trPr>
          <w:cantSplit/>
          <w:trHeight w:val="300"/>
        </w:trPr>
        <w:tc>
          <w:tcPr>
            <w:tcW w:w="92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081513C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20</w:t>
            </w:r>
          </w:p>
        </w:tc>
        <w:tc>
          <w:tcPr>
            <w:tcW w:w="6212" w:type="dxa"/>
            <w:tcBorders>
              <w:top w:val="nil"/>
              <w:left w:val="nil"/>
              <w:bottom w:val="single" w:sz="4" w:space="0" w:color="auto"/>
              <w:right w:val="single" w:sz="4" w:space="0" w:color="auto"/>
            </w:tcBorders>
            <w:shd w:val="clear" w:color="000000" w:fill="FFFFFF"/>
            <w:vAlign w:val="center"/>
            <w:hideMark/>
          </w:tcPr>
          <w:p w14:paraId="2BA404FF"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Software</w:t>
            </w:r>
            <w:r w:rsidRPr="00F81F5F">
              <w:rPr>
                <w:rFonts w:ascii="微软雅黑" w:eastAsia="微软雅黑" w:hAnsi="微软雅黑" w:cs="Arial"/>
                <w:lang w:val="en-US"/>
              </w:rPr>
              <w:t xml:space="preserve"> FAT Report</w:t>
            </w:r>
          </w:p>
        </w:tc>
        <w:tc>
          <w:tcPr>
            <w:tcW w:w="2344" w:type="dxa"/>
            <w:vMerge w:val="restart"/>
            <w:tcBorders>
              <w:top w:val="nil"/>
              <w:left w:val="single" w:sz="4" w:space="0" w:color="auto"/>
              <w:right w:val="single" w:sz="4" w:space="0" w:color="auto"/>
            </w:tcBorders>
            <w:shd w:val="clear" w:color="000000" w:fill="FFFFFF"/>
            <w:vAlign w:val="center"/>
            <w:hideMark/>
          </w:tcPr>
          <w:p w14:paraId="4E60665B"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XXX-XXX-SFATR-001</w:t>
            </w:r>
          </w:p>
        </w:tc>
      </w:tr>
      <w:tr w:rsidR="00F81F5F" w:rsidRPr="00F81F5F" w14:paraId="22572190" w14:textId="77777777" w:rsidTr="00F81F5F">
        <w:trPr>
          <w:cantSplit/>
          <w:trHeight w:val="300"/>
        </w:trPr>
        <w:tc>
          <w:tcPr>
            <w:tcW w:w="920" w:type="dxa"/>
            <w:vMerge/>
            <w:tcBorders>
              <w:top w:val="nil"/>
              <w:left w:val="single" w:sz="4" w:space="0" w:color="auto"/>
              <w:bottom w:val="single" w:sz="4" w:space="0" w:color="000000"/>
              <w:right w:val="single" w:sz="4" w:space="0" w:color="auto"/>
            </w:tcBorders>
            <w:vAlign w:val="center"/>
            <w:hideMark/>
          </w:tcPr>
          <w:p w14:paraId="2FDE5A9E"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0047307A"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hint="eastAsia"/>
                <w:lang w:val="en-US"/>
              </w:rPr>
              <w:t>软件</w:t>
            </w:r>
            <w:r w:rsidRPr="00F81F5F">
              <w:rPr>
                <w:rFonts w:ascii="微软雅黑" w:eastAsia="微软雅黑" w:hAnsi="微软雅黑"/>
                <w:lang w:val="en-US"/>
              </w:rPr>
              <w:t>工厂验收测试报告</w:t>
            </w:r>
          </w:p>
        </w:tc>
        <w:tc>
          <w:tcPr>
            <w:tcW w:w="2344" w:type="dxa"/>
            <w:vMerge/>
            <w:tcBorders>
              <w:left w:val="single" w:sz="4" w:space="0" w:color="auto"/>
              <w:bottom w:val="single" w:sz="4" w:space="0" w:color="000000"/>
              <w:right w:val="single" w:sz="4" w:space="0" w:color="auto"/>
            </w:tcBorders>
            <w:vAlign w:val="center"/>
            <w:hideMark/>
          </w:tcPr>
          <w:p w14:paraId="461B59F7"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7B470D7E" w14:textId="77777777" w:rsidTr="00F81F5F">
        <w:trPr>
          <w:cantSplit/>
          <w:trHeight w:val="543"/>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3AF687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SAT</w:t>
            </w:r>
          </w:p>
        </w:tc>
      </w:tr>
      <w:tr w:rsidR="00F81F5F" w:rsidRPr="00F81F5F" w14:paraId="14DCAD3E"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FDD956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21</w:t>
            </w:r>
          </w:p>
        </w:tc>
        <w:tc>
          <w:tcPr>
            <w:tcW w:w="6212" w:type="dxa"/>
            <w:tcBorders>
              <w:top w:val="nil"/>
              <w:left w:val="nil"/>
              <w:bottom w:val="single" w:sz="4" w:space="0" w:color="auto"/>
              <w:right w:val="single" w:sz="4" w:space="0" w:color="auto"/>
            </w:tcBorders>
            <w:shd w:val="clear" w:color="000000" w:fill="FFFFFF"/>
            <w:vAlign w:val="center"/>
            <w:hideMark/>
          </w:tcPr>
          <w:p w14:paraId="22BA842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hint="eastAsia"/>
                <w:lang w:val="en-US"/>
              </w:rPr>
              <w:t>Hardware</w:t>
            </w:r>
            <w:r w:rsidRPr="00F81F5F">
              <w:rPr>
                <w:rFonts w:ascii="微软雅黑" w:eastAsia="微软雅黑" w:hAnsi="微软雅黑"/>
                <w:lang w:val="en-US"/>
              </w:rPr>
              <w:t xml:space="preserve"> </w:t>
            </w:r>
            <w:r w:rsidRPr="00F81F5F">
              <w:rPr>
                <w:rFonts w:ascii="微软雅黑" w:eastAsia="微软雅黑" w:hAnsi="微软雅黑" w:hint="eastAsia"/>
                <w:lang w:val="en-US"/>
              </w:rPr>
              <w:t>Site</w:t>
            </w:r>
            <w:r w:rsidRPr="00F81F5F">
              <w:rPr>
                <w:rFonts w:ascii="微软雅黑" w:eastAsia="微软雅黑" w:hAnsi="微软雅黑"/>
                <w:lang w:val="en-US"/>
              </w:rPr>
              <w:t xml:space="preserve"> </w:t>
            </w:r>
            <w:r w:rsidRPr="00F81F5F">
              <w:rPr>
                <w:rFonts w:ascii="微软雅黑" w:eastAsia="微软雅黑" w:hAnsi="微软雅黑" w:hint="eastAsia"/>
                <w:lang w:val="en-US"/>
              </w:rPr>
              <w:t>Acceptance</w:t>
            </w:r>
            <w:r w:rsidRPr="00F81F5F">
              <w:rPr>
                <w:rFonts w:ascii="微软雅黑" w:eastAsia="微软雅黑" w:hAnsi="微软雅黑"/>
                <w:lang w:val="en-US"/>
              </w:rPr>
              <w:t xml:space="preserve"> </w:t>
            </w:r>
            <w:r w:rsidRPr="00F81F5F">
              <w:rPr>
                <w:rFonts w:ascii="微软雅黑" w:eastAsia="微软雅黑" w:hAnsi="微软雅黑" w:hint="eastAsia"/>
                <w:lang w:val="en-US"/>
              </w:rPr>
              <w:t>Test</w:t>
            </w:r>
            <w:r w:rsidRPr="00F81F5F">
              <w:rPr>
                <w:rFonts w:ascii="微软雅黑" w:eastAsia="微软雅黑" w:hAnsi="微软雅黑"/>
                <w:lang w:val="en-US"/>
              </w:rPr>
              <w:t xml:space="preserve"> </w:t>
            </w:r>
            <w:r w:rsidRPr="00F81F5F">
              <w:rPr>
                <w:rFonts w:ascii="微软雅黑" w:eastAsia="微软雅黑" w:hAnsi="微软雅黑" w:hint="eastAsia"/>
                <w:lang w:val="en-US"/>
              </w:rPr>
              <w:t>Specification</w:t>
            </w:r>
          </w:p>
        </w:tc>
        <w:tc>
          <w:tcPr>
            <w:tcW w:w="2344" w:type="dxa"/>
            <w:vMerge w:val="restart"/>
            <w:tcBorders>
              <w:top w:val="nil"/>
              <w:left w:val="single" w:sz="4" w:space="0" w:color="auto"/>
              <w:right w:val="single" w:sz="4" w:space="0" w:color="auto"/>
            </w:tcBorders>
            <w:shd w:val="clear" w:color="000000" w:fill="FFFFFF"/>
            <w:vAlign w:val="center"/>
            <w:hideMark/>
          </w:tcPr>
          <w:p w14:paraId="686C113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XXX-XXX-HSATS-001</w:t>
            </w:r>
          </w:p>
        </w:tc>
      </w:tr>
      <w:tr w:rsidR="00F81F5F" w:rsidRPr="00F81F5F" w14:paraId="01E9D069"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70EEE396"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179DD6F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hint="eastAsia"/>
                <w:lang w:val="en-US"/>
              </w:rPr>
              <w:t>硬件现场验收测试规范</w:t>
            </w:r>
          </w:p>
        </w:tc>
        <w:tc>
          <w:tcPr>
            <w:tcW w:w="2344" w:type="dxa"/>
            <w:vMerge/>
            <w:tcBorders>
              <w:left w:val="single" w:sz="4" w:space="0" w:color="auto"/>
              <w:bottom w:val="single" w:sz="4" w:space="0" w:color="auto"/>
              <w:right w:val="single" w:sz="4" w:space="0" w:color="auto"/>
            </w:tcBorders>
            <w:vAlign w:val="center"/>
            <w:hideMark/>
          </w:tcPr>
          <w:p w14:paraId="1D4BD9A8"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28691BBE" w14:textId="77777777" w:rsidTr="00F81F5F">
        <w:trPr>
          <w:cantSplit/>
          <w:trHeight w:val="300"/>
        </w:trPr>
        <w:tc>
          <w:tcPr>
            <w:tcW w:w="920" w:type="dxa"/>
            <w:vMerge w:val="restart"/>
            <w:tcBorders>
              <w:top w:val="nil"/>
              <w:left w:val="single" w:sz="4" w:space="0" w:color="auto"/>
              <w:right w:val="single" w:sz="4" w:space="0" w:color="auto"/>
            </w:tcBorders>
            <w:vAlign w:val="center"/>
          </w:tcPr>
          <w:p w14:paraId="01ECFF7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22</w:t>
            </w:r>
          </w:p>
        </w:tc>
        <w:tc>
          <w:tcPr>
            <w:tcW w:w="6212" w:type="dxa"/>
            <w:tcBorders>
              <w:top w:val="nil"/>
              <w:left w:val="nil"/>
              <w:bottom w:val="single" w:sz="4" w:space="0" w:color="auto"/>
              <w:right w:val="single" w:sz="4" w:space="0" w:color="auto"/>
            </w:tcBorders>
            <w:shd w:val="clear" w:color="000000" w:fill="FFFFFF"/>
            <w:vAlign w:val="center"/>
          </w:tcPr>
          <w:p w14:paraId="7C1188B1" w14:textId="77777777" w:rsidR="00F81F5F" w:rsidRPr="00F81F5F" w:rsidRDefault="00F81F5F" w:rsidP="00F81F5F">
            <w:pPr>
              <w:widowControl w:val="0"/>
              <w:ind w:left="0"/>
              <w:rPr>
                <w:rFonts w:ascii="微软雅黑" w:eastAsia="微软雅黑" w:hAnsi="微软雅黑"/>
                <w:lang w:val="en-US"/>
              </w:rPr>
            </w:pPr>
            <w:r w:rsidRPr="00F81F5F">
              <w:rPr>
                <w:rFonts w:ascii="微软雅黑" w:eastAsia="微软雅黑" w:hAnsi="微软雅黑" w:hint="eastAsia"/>
                <w:lang w:val="en-US"/>
              </w:rPr>
              <w:t>Software</w:t>
            </w:r>
            <w:r w:rsidRPr="00F81F5F">
              <w:rPr>
                <w:rFonts w:ascii="微软雅黑" w:eastAsia="微软雅黑" w:hAnsi="微软雅黑"/>
                <w:lang w:val="en-US"/>
              </w:rPr>
              <w:t xml:space="preserve"> </w:t>
            </w:r>
            <w:r w:rsidRPr="00F81F5F">
              <w:rPr>
                <w:rFonts w:ascii="微软雅黑" w:eastAsia="微软雅黑" w:hAnsi="微软雅黑" w:hint="eastAsia"/>
                <w:lang w:val="en-US"/>
              </w:rPr>
              <w:t>Site</w:t>
            </w:r>
            <w:r w:rsidRPr="00F81F5F">
              <w:rPr>
                <w:rFonts w:ascii="微软雅黑" w:eastAsia="微软雅黑" w:hAnsi="微软雅黑"/>
                <w:lang w:val="en-US"/>
              </w:rPr>
              <w:t xml:space="preserve"> </w:t>
            </w:r>
            <w:r w:rsidRPr="00F81F5F">
              <w:rPr>
                <w:rFonts w:ascii="微软雅黑" w:eastAsia="微软雅黑" w:hAnsi="微软雅黑" w:hint="eastAsia"/>
                <w:lang w:val="en-US"/>
              </w:rPr>
              <w:t>Acceptance</w:t>
            </w:r>
            <w:r w:rsidRPr="00F81F5F">
              <w:rPr>
                <w:rFonts w:ascii="微软雅黑" w:eastAsia="微软雅黑" w:hAnsi="微软雅黑"/>
                <w:lang w:val="en-US"/>
              </w:rPr>
              <w:t xml:space="preserve"> </w:t>
            </w:r>
            <w:r w:rsidRPr="00F81F5F">
              <w:rPr>
                <w:rFonts w:ascii="微软雅黑" w:eastAsia="微软雅黑" w:hAnsi="微软雅黑" w:hint="eastAsia"/>
                <w:lang w:val="en-US"/>
              </w:rPr>
              <w:t>Test</w:t>
            </w:r>
            <w:r w:rsidRPr="00F81F5F">
              <w:rPr>
                <w:rFonts w:ascii="微软雅黑" w:eastAsia="微软雅黑" w:hAnsi="微软雅黑"/>
                <w:lang w:val="en-US"/>
              </w:rPr>
              <w:t xml:space="preserve"> </w:t>
            </w:r>
            <w:r w:rsidRPr="00F81F5F">
              <w:rPr>
                <w:rFonts w:ascii="微软雅黑" w:eastAsia="微软雅黑" w:hAnsi="微软雅黑" w:hint="eastAsia"/>
                <w:lang w:val="en-US"/>
              </w:rPr>
              <w:t>Specification</w:t>
            </w:r>
          </w:p>
        </w:tc>
        <w:tc>
          <w:tcPr>
            <w:tcW w:w="2344" w:type="dxa"/>
            <w:vMerge w:val="restart"/>
            <w:tcBorders>
              <w:top w:val="nil"/>
              <w:left w:val="single" w:sz="4" w:space="0" w:color="auto"/>
              <w:right w:val="single" w:sz="4" w:space="0" w:color="auto"/>
            </w:tcBorders>
            <w:vAlign w:val="center"/>
          </w:tcPr>
          <w:p w14:paraId="47B5E6E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XXX-XXX-SSATS-001</w:t>
            </w:r>
          </w:p>
        </w:tc>
      </w:tr>
      <w:tr w:rsidR="00F81F5F" w:rsidRPr="00F81F5F" w14:paraId="4FC33B0E" w14:textId="77777777" w:rsidTr="00F81F5F">
        <w:trPr>
          <w:cantSplit/>
          <w:trHeight w:val="300"/>
        </w:trPr>
        <w:tc>
          <w:tcPr>
            <w:tcW w:w="920" w:type="dxa"/>
            <w:vMerge/>
            <w:tcBorders>
              <w:left w:val="single" w:sz="4" w:space="0" w:color="auto"/>
              <w:bottom w:val="single" w:sz="4" w:space="0" w:color="auto"/>
              <w:right w:val="single" w:sz="4" w:space="0" w:color="auto"/>
            </w:tcBorders>
            <w:vAlign w:val="center"/>
          </w:tcPr>
          <w:p w14:paraId="635A1559"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tcPr>
          <w:p w14:paraId="11F1E28F" w14:textId="77777777" w:rsidR="00F81F5F" w:rsidRPr="00F81F5F" w:rsidRDefault="00F81F5F" w:rsidP="00F81F5F">
            <w:pPr>
              <w:widowControl w:val="0"/>
              <w:ind w:left="0"/>
              <w:rPr>
                <w:rFonts w:ascii="微软雅黑" w:eastAsia="微软雅黑" w:hAnsi="微软雅黑"/>
                <w:lang w:val="en-US"/>
              </w:rPr>
            </w:pPr>
            <w:r w:rsidRPr="00F81F5F">
              <w:rPr>
                <w:rFonts w:ascii="微软雅黑" w:eastAsia="微软雅黑" w:hAnsi="微软雅黑" w:hint="eastAsia"/>
                <w:lang w:val="en-US"/>
              </w:rPr>
              <w:t>软件现场验收测试规范</w:t>
            </w:r>
          </w:p>
        </w:tc>
        <w:tc>
          <w:tcPr>
            <w:tcW w:w="2344" w:type="dxa"/>
            <w:vMerge/>
            <w:tcBorders>
              <w:left w:val="single" w:sz="4" w:space="0" w:color="auto"/>
              <w:bottom w:val="single" w:sz="4" w:space="0" w:color="auto"/>
              <w:right w:val="single" w:sz="4" w:space="0" w:color="auto"/>
            </w:tcBorders>
            <w:vAlign w:val="center"/>
          </w:tcPr>
          <w:p w14:paraId="078D38A8"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2D0E5987" w14:textId="77777777" w:rsidTr="00F81F5F">
        <w:trPr>
          <w:cantSplit/>
          <w:trHeight w:val="300"/>
        </w:trPr>
        <w:tc>
          <w:tcPr>
            <w:tcW w:w="920" w:type="dxa"/>
            <w:vMerge w:val="restart"/>
            <w:tcBorders>
              <w:left w:val="single" w:sz="4" w:space="0" w:color="auto"/>
              <w:right w:val="single" w:sz="4" w:space="0" w:color="auto"/>
            </w:tcBorders>
            <w:vAlign w:val="center"/>
          </w:tcPr>
          <w:p w14:paraId="0FBD608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23</w:t>
            </w:r>
          </w:p>
        </w:tc>
        <w:tc>
          <w:tcPr>
            <w:tcW w:w="6212" w:type="dxa"/>
            <w:tcBorders>
              <w:top w:val="nil"/>
              <w:left w:val="nil"/>
              <w:bottom w:val="single" w:sz="4" w:space="0" w:color="auto"/>
              <w:right w:val="single" w:sz="4" w:space="0" w:color="auto"/>
            </w:tcBorders>
            <w:shd w:val="clear" w:color="000000" w:fill="FFFFFF"/>
            <w:vAlign w:val="center"/>
          </w:tcPr>
          <w:p w14:paraId="6F2BF539" w14:textId="77777777" w:rsidR="00F81F5F" w:rsidRPr="00F81F5F" w:rsidRDefault="00F81F5F" w:rsidP="00F81F5F">
            <w:pPr>
              <w:widowControl w:val="0"/>
              <w:ind w:left="0"/>
              <w:rPr>
                <w:rFonts w:ascii="微软雅黑" w:eastAsia="微软雅黑" w:hAnsi="微软雅黑"/>
                <w:lang w:val="en-US"/>
              </w:rPr>
            </w:pPr>
            <w:r w:rsidRPr="00F81F5F">
              <w:rPr>
                <w:rFonts w:ascii="微软雅黑" w:eastAsia="微软雅黑" w:hAnsi="微软雅黑" w:hint="eastAsia"/>
                <w:lang w:val="en-US"/>
              </w:rPr>
              <w:t>Hardware</w:t>
            </w:r>
            <w:r w:rsidRPr="00F81F5F">
              <w:rPr>
                <w:rFonts w:ascii="微软雅黑" w:eastAsia="微软雅黑" w:hAnsi="微软雅黑"/>
                <w:lang w:val="en-US"/>
              </w:rPr>
              <w:t xml:space="preserve"> </w:t>
            </w:r>
            <w:r w:rsidRPr="00F81F5F">
              <w:rPr>
                <w:rFonts w:ascii="微软雅黑" w:eastAsia="微软雅黑" w:hAnsi="微软雅黑" w:cs="Arial"/>
                <w:lang w:val="en-US"/>
              </w:rPr>
              <w:t>SAT Report</w:t>
            </w:r>
          </w:p>
        </w:tc>
        <w:tc>
          <w:tcPr>
            <w:tcW w:w="2344" w:type="dxa"/>
            <w:vMerge w:val="restart"/>
            <w:tcBorders>
              <w:top w:val="nil"/>
              <w:left w:val="single" w:sz="4" w:space="0" w:color="auto"/>
              <w:right w:val="single" w:sz="4" w:space="0" w:color="auto"/>
            </w:tcBorders>
            <w:vAlign w:val="center"/>
          </w:tcPr>
          <w:p w14:paraId="046B8D0A"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XXX-XXX-HSATR-001</w:t>
            </w:r>
          </w:p>
        </w:tc>
      </w:tr>
      <w:tr w:rsidR="00F81F5F" w:rsidRPr="00F81F5F" w14:paraId="7C49320B" w14:textId="77777777" w:rsidTr="00F81F5F">
        <w:trPr>
          <w:cantSplit/>
          <w:trHeight w:val="300"/>
        </w:trPr>
        <w:tc>
          <w:tcPr>
            <w:tcW w:w="920" w:type="dxa"/>
            <w:vMerge/>
            <w:tcBorders>
              <w:left w:val="single" w:sz="4" w:space="0" w:color="auto"/>
              <w:bottom w:val="single" w:sz="4" w:space="0" w:color="auto"/>
              <w:right w:val="single" w:sz="4" w:space="0" w:color="auto"/>
            </w:tcBorders>
            <w:vAlign w:val="center"/>
          </w:tcPr>
          <w:p w14:paraId="1A8D5FEB"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tcPr>
          <w:p w14:paraId="3CA585F9" w14:textId="77777777" w:rsidR="00F81F5F" w:rsidRPr="00F81F5F" w:rsidRDefault="00F81F5F" w:rsidP="00F81F5F">
            <w:pPr>
              <w:widowControl w:val="0"/>
              <w:ind w:left="0"/>
              <w:rPr>
                <w:rFonts w:ascii="微软雅黑" w:eastAsia="微软雅黑" w:hAnsi="微软雅黑"/>
                <w:lang w:val="en-US"/>
              </w:rPr>
            </w:pPr>
            <w:r w:rsidRPr="00F81F5F">
              <w:rPr>
                <w:rFonts w:ascii="微软雅黑" w:eastAsia="微软雅黑" w:hAnsi="微软雅黑" w:hint="eastAsia"/>
                <w:lang w:val="en-US"/>
              </w:rPr>
              <w:t>硬件</w:t>
            </w:r>
            <w:r w:rsidRPr="00F81F5F">
              <w:rPr>
                <w:rFonts w:ascii="微软雅黑" w:eastAsia="微软雅黑" w:hAnsi="微软雅黑"/>
                <w:lang w:val="en-US"/>
              </w:rPr>
              <w:t>现场验收测试报告</w:t>
            </w:r>
            <w:r w:rsidRPr="00F81F5F">
              <w:rPr>
                <w:rFonts w:ascii="微软雅黑" w:eastAsia="微软雅黑" w:hAnsi="微软雅黑" w:hint="eastAsia"/>
                <w:lang w:val="en-US"/>
              </w:rPr>
              <w:t>(内容同IQ 和OQ报告)</w:t>
            </w:r>
          </w:p>
        </w:tc>
        <w:tc>
          <w:tcPr>
            <w:tcW w:w="2344" w:type="dxa"/>
            <w:vMerge/>
            <w:tcBorders>
              <w:left w:val="single" w:sz="4" w:space="0" w:color="auto"/>
              <w:bottom w:val="single" w:sz="4" w:space="0" w:color="auto"/>
              <w:right w:val="single" w:sz="4" w:space="0" w:color="auto"/>
            </w:tcBorders>
            <w:vAlign w:val="center"/>
          </w:tcPr>
          <w:p w14:paraId="351185DD"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2B9E97F4"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F11CA2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lastRenderedPageBreak/>
              <w:t>24</w:t>
            </w:r>
          </w:p>
        </w:tc>
        <w:tc>
          <w:tcPr>
            <w:tcW w:w="6212" w:type="dxa"/>
            <w:tcBorders>
              <w:top w:val="nil"/>
              <w:left w:val="nil"/>
              <w:bottom w:val="single" w:sz="4" w:space="0" w:color="auto"/>
              <w:right w:val="single" w:sz="4" w:space="0" w:color="auto"/>
            </w:tcBorders>
            <w:shd w:val="clear" w:color="000000" w:fill="FFFFFF"/>
            <w:vAlign w:val="center"/>
            <w:hideMark/>
          </w:tcPr>
          <w:p w14:paraId="088430D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hint="eastAsia"/>
                <w:lang w:val="en-US"/>
              </w:rPr>
              <w:t>Software</w:t>
            </w:r>
            <w:r w:rsidRPr="00F81F5F">
              <w:rPr>
                <w:rFonts w:ascii="微软雅黑" w:eastAsia="微软雅黑" w:hAnsi="微软雅黑"/>
                <w:lang w:val="en-US"/>
              </w:rPr>
              <w:t xml:space="preserve"> </w:t>
            </w:r>
            <w:r w:rsidRPr="00F81F5F">
              <w:rPr>
                <w:rFonts w:ascii="微软雅黑" w:eastAsia="微软雅黑" w:hAnsi="微软雅黑" w:cs="Arial"/>
                <w:lang w:val="en-US"/>
              </w:rPr>
              <w:t>SAT Report</w:t>
            </w:r>
          </w:p>
        </w:tc>
        <w:tc>
          <w:tcPr>
            <w:tcW w:w="2344" w:type="dxa"/>
            <w:vMerge w:val="restart"/>
            <w:tcBorders>
              <w:top w:val="nil"/>
              <w:left w:val="single" w:sz="4" w:space="0" w:color="auto"/>
              <w:right w:val="single" w:sz="4" w:space="0" w:color="auto"/>
            </w:tcBorders>
            <w:shd w:val="clear" w:color="000000" w:fill="FFFFFF"/>
            <w:vAlign w:val="center"/>
            <w:hideMark/>
          </w:tcPr>
          <w:p w14:paraId="5251EA8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XXX-XXX-SSATR-001</w:t>
            </w:r>
          </w:p>
        </w:tc>
      </w:tr>
      <w:tr w:rsidR="00F81F5F" w:rsidRPr="00F81F5F" w14:paraId="605CA7FF"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7E3848D9"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504FAB8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hint="eastAsia"/>
                <w:lang w:val="en-US"/>
              </w:rPr>
              <w:t>软件</w:t>
            </w:r>
            <w:r w:rsidRPr="00F81F5F">
              <w:rPr>
                <w:rFonts w:ascii="微软雅黑" w:eastAsia="微软雅黑" w:hAnsi="微软雅黑"/>
                <w:lang w:val="en-US"/>
              </w:rPr>
              <w:t>现场验收测试报告</w:t>
            </w:r>
            <w:r w:rsidRPr="00F81F5F">
              <w:rPr>
                <w:rFonts w:ascii="微软雅黑" w:eastAsia="微软雅黑" w:hAnsi="微软雅黑" w:hint="eastAsia"/>
                <w:lang w:val="en-US"/>
              </w:rPr>
              <w:t>(内容同IQ 和OQ报告)</w:t>
            </w:r>
          </w:p>
        </w:tc>
        <w:tc>
          <w:tcPr>
            <w:tcW w:w="2344" w:type="dxa"/>
            <w:vMerge/>
            <w:tcBorders>
              <w:left w:val="single" w:sz="4" w:space="0" w:color="auto"/>
              <w:bottom w:val="single" w:sz="4" w:space="0" w:color="auto"/>
              <w:right w:val="single" w:sz="4" w:space="0" w:color="auto"/>
            </w:tcBorders>
            <w:vAlign w:val="center"/>
            <w:hideMark/>
          </w:tcPr>
          <w:p w14:paraId="1B74869B"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3C5AAEDE" w14:textId="77777777" w:rsidTr="00F81F5F">
        <w:trPr>
          <w:cantSplit/>
          <w:trHeight w:val="547"/>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A5CA9C"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IQ and OQ</w:t>
            </w:r>
          </w:p>
        </w:tc>
      </w:tr>
      <w:tr w:rsidR="00F81F5F" w:rsidRPr="00F81F5F" w14:paraId="4D1AA7DE"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7DF35F9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25</w:t>
            </w:r>
          </w:p>
        </w:tc>
        <w:tc>
          <w:tcPr>
            <w:tcW w:w="6212" w:type="dxa"/>
            <w:tcBorders>
              <w:top w:val="nil"/>
              <w:left w:val="nil"/>
              <w:bottom w:val="single" w:sz="4" w:space="0" w:color="auto"/>
              <w:right w:val="single" w:sz="4" w:space="0" w:color="auto"/>
            </w:tcBorders>
            <w:shd w:val="clear" w:color="000000" w:fill="FFFFFF"/>
            <w:vAlign w:val="center"/>
            <w:hideMark/>
          </w:tcPr>
          <w:p w14:paraId="7CA67DF0"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Installation Qualification Plan</w:t>
            </w:r>
          </w:p>
        </w:tc>
        <w:tc>
          <w:tcPr>
            <w:tcW w:w="2344" w:type="dxa"/>
            <w:vMerge w:val="restart"/>
            <w:tcBorders>
              <w:top w:val="nil"/>
              <w:left w:val="single" w:sz="4" w:space="0" w:color="auto"/>
              <w:right w:val="single" w:sz="4" w:space="0" w:color="auto"/>
            </w:tcBorders>
            <w:shd w:val="clear" w:color="000000" w:fill="FFFFFF"/>
            <w:vAlign w:val="center"/>
            <w:hideMark/>
          </w:tcPr>
          <w:p w14:paraId="1A3A63F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XXX-XXX-IQP-001</w:t>
            </w:r>
          </w:p>
        </w:tc>
      </w:tr>
      <w:tr w:rsidR="00F81F5F" w:rsidRPr="00F81F5F" w14:paraId="05F60477"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12A6CA04"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23A0B12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安装确认计划</w:t>
            </w:r>
          </w:p>
        </w:tc>
        <w:tc>
          <w:tcPr>
            <w:tcW w:w="2344" w:type="dxa"/>
            <w:vMerge/>
            <w:tcBorders>
              <w:left w:val="single" w:sz="4" w:space="0" w:color="auto"/>
              <w:bottom w:val="single" w:sz="4" w:space="0" w:color="auto"/>
              <w:right w:val="single" w:sz="4" w:space="0" w:color="auto"/>
            </w:tcBorders>
            <w:vAlign w:val="center"/>
            <w:hideMark/>
          </w:tcPr>
          <w:p w14:paraId="66B9EE40"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2ABA0220"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A15FC5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26</w:t>
            </w:r>
          </w:p>
        </w:tc>
        <w:tc>
          <w:tcPr>
            <w:tcW w:w="6212" w:type="dxa"/>
            <w:tcBorders>
              <w:top w:val="nil"/>
              <w:left w:val="nil"/>
              <w:bottom w:val="single" w:sz="4" w:space="0" w:color="auto"/>
              <w:right w:val="single" w:sz="4" w:space="0" w:color="auto"/>
            </w:tcBorders>
            <w:shd w:val="clear" w:color="000000" w:fill="FFFFFF"/>
            <w:vAlign w:val="center"/>
            <w:hideMark/>
          </w:tcPr>
          <w:p w14:paraId="487E1E1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Installation Qualification Specification and Record</w:t>
            </w:r>
          </w:p>
        </w:tc>
        <w:tc>
          <w:tcPr>
            <w:tcW w:w="2344" w:type="dxa"/>
            <w:vMerge w:val="restart"/>
            <w:tcBorders>
              <w:top w:val="nil"/>
              <w:left w:val="single" w:sz="4" w:space="0" w:color="auto"/>
              <w:right w:val="single" w:sz="4" w:space="0" w:color="auto"/>
            </w:tcBorders>
            <w:shd w:val="clear" w:color="000000" w:fill="FFFFFF"/>
            <w:vAlign w:val="center"/>
            <w:hideMark/>
          </w:tcPr>
          <w:p w14:paraId="2954868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XXX-XXX-IQS-XXX</w:t>
            </w:r>
          </w:p>
        </w:tc>
      </w:tr>
      <w:tr w:rsidR="00F81F5F" w:rsidRPr="00F81F5F" w14:paraId="16EB62A4" w14:textId="77777777" w:rsidTr="00F81F5F">
        <w:trPr>
          <w:cantSplit/>
          <w:trHeight w:val="152"/>
        </w:trPr>
        <w:tc>
          <w:tcPr>
            <w:tcW w:w="920" w:type="dxa"/>
            <w:vMerge/>
            <w:tcBorders>
              <w:top w:val="nil"/>
              <w:left w:val="single" w:sz="4" w:space="0" w:color="auto"/>
              <w:bottom w:val="single" w:sz="4" w:space="0" w:color="auto"/>
              <w:right w:val="single" w:sz="4" w:space="0" w:color="auto"/>
            </w:tcBorders>
            <w:vAlign w:val="center"/>
            <w:hideMark/>
          </w:tcPr>
          <w:p w14:paraId="3CF03C9F"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6752860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安装确认规范</w:t>
            </w:r>
          </w:p>
        </w:tc>
        <w:tc>
          <w:tcPr>
            <w:tcW w:w="2344" w:type="dxa"/>
            <w:vMerge/>
            <w:tcBorders>
              <w:left w:val="single" w:sz="4" w:space="0" w:color="auto"/>
              <w:bottom w:val="single" w:sz="4" w:space="0" w:color="auto"/>
              <w:right w:val="single" w:sz="4" w:space="0" w:color="auto"/>
            </w:tcBorders>
            <w:vAlign w:val="center"/>
            <w:hideMark/>
          </w:tcPr>
          <w:p w14:paraId="63ED0526"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7A24A1EC"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5F33ED4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27</w:t>
            </w:r>
          </w:p>
        </w:tc>
        <w:tc>
          <w:tcPr>
            <w:tcW w:w="6212" w:type="dxa"/>
            <w:tcBorders>
              <w:top w:val="nil"/>
              <w:left w:val="nil"/>
              <w:bottom w:val="single" w:sz="4" w:space="0" w:color="auto"/>
              <w:right w:val="single" w:sz="4" w:space="0" w:color="auto"/>
            </w:tcBorders>
            <w:shd w:val="clear" w:color="000000" w:fill="FFFFFF"/>
            <w:vAlign w:val="center"/>
            <w:hideMark/>
          </w:tcPr>
          <w:p w14:paraId="662232A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Installation Qualification Report</w:t>
            </w:r>
          </w:p>
        </w:tc>
        <w:tc>
          <w:tcPr>
            <w:tcW w:w="2344" w:type="dxa"/>
            <w:vMerge w:val="restart"/>
            <w:tcBorders>
              <w:top w:val="nil"/>
              <w:left w:val="single" w:sz="4" w:space="0" w:color="auto"/>
              <w:right w:val="single" w:sz="4" w:space="0" w:color="auto"/>
            </w:tcBorders>
            <w:shd w:val="clear" w:color="000000" w:fill="FFFFFF"/>
            <w:vAlign w:val="center"/>
            <w:hideMark/>
          </w:tcPr>
          <w:p w14:paraId="48FF030B"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XXX-XXX-IQR-001</w:t>
            </w:r>
          </w:p>
        </w:tc>
      </w:tr>
      <w:tr w:rsidR="00F81F5F" w:rsidRPr="00F81F5F" w14:paraId="182CE3CE"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6A64CE46"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384A30D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安装确认报告</w:t>
            </w:r>
          </w:p>
        </w:tc>
        <w:tc>
          <w:tcPr>
            <w:tcW w:w="2344" w:type="dxa"/>
            <w:vMerge/>
            <w:tcBorders>
              <w:left w:val="single" w:sz="4" w:space="0" w:color="auto"/>
              <w:bottom w:val="single" w:sz="4" w:space="0" w:color="auto"/>
              <w:right w:val="single" w:sz="4" w:space="0" w:color="auto"/>
            </w:tcBorders>
            <w:vAlign w:val="center"/>
            <w:hideMark/>
          </w:tcPr>
          <w:p w14:paraId="11417B89"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04968B8D"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D2C0FAF"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28</w:t>
            </w:r>
          </w:p>
        </w:tc>
        <w:tc>
          <w:tcPr>
            <w:tcW w:w="6212" w:type="dxa"/>
            <w:tcBorders>
              <w:top w:val="nil"/>
              <w:left w:val="nil"/>
              <w:bottom w:val="single" w:sz="4" w:space="0" w:color="auto"/>
              <w:right w:val="single" w:sz="4" w:space="0" w:color="auto"/>
            </w:tcBorders>
            <w:shd w:val="clear" w:color="000000" w:fill="FFFFFF"/>
            <w:vAlign w:val="center"/>
            <w:hideMark/>
          </w:tcPr>
          <w:p w14:paraId="6E6268B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Operational Qualification Plan</w:t>
            </w:r>
          </w:p>
        </w:tc>
        <w:tc>
          <w:tcPr>
            <w:tcW w:w="2344" w:type="dxa"/>
            <w:vMerge w:val="restart"/>
            <w:tcBorders>
              <w:top w:val="nil"/>
              <w:left w:val="single" w:sz="4" w:space="0" w:color="auto"/>
              <w:right w:val="single" w:sz="4" w:space="0" w:color="auto"/>
            </w:tcBorders>
            <w:shd w:val="clear" w:color="000000" w:fill="FFFFFF"/>
            <w:vAlign w:val="center"/>
            <w:hideMark/>
          </w:tcPr>
          <w:p w14:paraId="5059156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XXX-XXX-OQP-001</w:t>
            </w:r>
          </w:p>
        </w:tc>
      </w:tr>
      <w:tr w:rsidR="00F81F5F" w:rsidRPr="00F81F5F" w14:paraId="76E2BA2B"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1E745B1E"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70D85EE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运行确认计划</w:t>
            </w:r>
          </w:p>
        </w:tc>
        <w:tc>
          <w:tcPr>
            <w:tcW w:w="2344" w:type="dxa"/>
            <w:vMerge/>
            <w:tcBorders>
              <w:left w:val="single" w:sz="4" w:space="0" w:color="auto"/>
              <w:bottom w:val="single" w:sz="4" w:space="0" w:color="auto"/>
              <w:right w:val="single" w:sz="4" w:space="0" w:color="auto"/>
            </w:tcBorders>
            <w:vAlign w:val="center"/>
            <w:hideMark/>
          </w:tcPr>
          <w:p w14:paraId="37BD5E98"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276EDB21"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730CF25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29</w:t>
            </w:r>
          </w:p>
        </w:tc>
        <w:tc>
          <w:tcPr>
            <w:tcW w:w="6212" w:type="dxa"/>
            <w:tcBorders>
              <w:top w:val="nil"/>
              <w:left w:val="nil"/>
              <w:bottom w:val="single" w:sz="4" w:space="0" w:color="auto"/>
              <w:right w:val="single" w:sz="4" w:space="0" w:color="auto"/>
            </w:tcBorders>
            <w:shd w:val="clear" w:color="000000" w:fill="FFFFFF"/>
            <w:vAlign w:val="center"/>
            <w:hideMark/>
          </w:tcPr>
          <w:p w14:paraId="52BAC59B"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Operational Qualification Specification and Record</w:t>
            </w:r>
          </w:p>
        </w:tc>
        <w:tc>
          <w:tcPr>
            <w:tcW w:w="2344" w:type="dxa"/>
            <w:vMerge w:val="restart"/>
            <w:tcBorders>
              <w:top w:val="nil"/>
              <w:left w:val="single" w:sz="4" w:space="0" w:color="auto"/>
              <w:right w:val="single" w:sz="4" w:space="0" w:color="auto"/>
            </w:tcBorders>
            <w:shd w:val="clear" w:color="000000" w:fill="FFFFFF"/>
            <w:vAlign w:val="center"/>
            <w:hideMark/>
          </w:tcPr>
          <w:p w14:paraId="623BB3D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XXX-XXX-OQS-XXX</w:t>
            </w:r>
          </w:p>
        </w:tc>
      </w:tr>
      <w:tr w:rsidR="00F81F5F" w:rsidRPr="00F81F5F" w14:paraId="6FFAFAD8"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62D95847"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471C8D16"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运行确认规范及记录</w:t>
            </w:r>
          </w:p>
        </w:tc>
        <w:tc>
          <w:tcPr>
            <w:tcW w:w="2344" w:type="dxa"/>
            <w:vMerge/>
            <w:tcBorders>
              <w:left w:val="single" w:sz="4" w:space="0" w:color="auto"/>
              <w:bottom w:val="single" w:sz="4" w:space="0" w:color="auto"/>
              <w:right w:val="single" w:sz="4" w:space="0" w:color="auto"/>
            </w:tcBorders>
            <w:vAlign w:val="center"/>
            <w:hideMark/>
          </w:tcPr>
          <w:p w14:paraId="2D5D510C"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5CFD7F4D"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A76273C"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30</w:t>
            </w:r>
          </w:p>
        </w:tc>
        <w:tc>
          <w:tcPr>
            <w:tcW w:w="6212" w:type="dxa"/>
            <w:tcBorders>
              <w:top w:val="nil"/>
              <w:left w:val="nil"/>
              <w:bottom w:val="single" w:sz="4" w:space="0" w:color="auto"/>
              <w:right w:val="single" w:sz="4" w:space="0" w:color="auto"/>
            </w:tcBorders>
            <w:shd w:val="clear" w:color="000000" w:fill="FFFFFF"/>
            <w:vAlign w:val="center"/>
            <w:hideMark/>
          </w:tcPr>
          <w:p w14:paraId="71CBD886"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Operational Qualification Report</w:t>
            </w:r>
          </w:p>
        </w:tc>
        <w:tc>
          <w:tcPr>
            <w:tcW w:w="2344" w:type="dxa"/>
            <w:vMerge w:val="restart"/>
            <w:tcBorders>
              <w:top w:val="nil"/>
              <w:left w:val="single" w:sz="4" w:space="0" w:color="auto"/>
              <w:right w:val="single" w:sz="4" w:space="0" w:color="auto"/>
            </w:tcBorders>
            <w:shd w:val="clear" w:color="000000" w:fill="FFFFFF"/>
            <w:vAlign w:val="center"/>
            <w:hideMark/>
          </w:tcPr>
          <w:p w14:paraId="343E819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XXX-XXX-OQR-001</w:t>
            </w:r>
          </w:p>
        </w:tc>
      </w:tr>
      <w:tr w:rsidR="00F81F5F" w:rsidRPr="00F81F5F" w14:paraId="1A04E35C"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04098ED5"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7DB93D65"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运行确认报告</w:t>
            </w:r>
          </w:p>
        </w:tc>
        <w:tc>
          <w:tcPr>
            <w:tcW w:w="2344" w:type="dxa"/>
            <w:vMerge/>
            <w:tcBorders>
              <w:left w:val="single" w:sz="4" w:space="0" w:color="auto"/>
              <w:bottom w:val="single" w:sz="4" w:space="0" w:color="auto"/>
              <w:right w:val="single" w:sz="4" w:space="0" w:color="auto"/>
            </w:tcBorders>
            <w:vAlign w:val="center"/>
            <w:hideMark/>
          </w:tcPr>
          <w:p w14:paraId="4675387D"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36DFB33E"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89312F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31</w:t>
            </w:r>
          </w:p>
        </w:tc>
        <w:tc>
          <w:tcPr>
            <w:tcW w:w="6212" w:type="dxa"/>
            <w:tcBorders>
              <w:top w:val="nil"/>
              <w:left w:val="nil"/>
              <w:bottom w:val="single" w:sz="4" w:space="0" w:color="auto"/>
              <w:right w:val="single" w:sz="4" w:space="0" w:color="auto"/>
            </w:tcBorders>
            <w:shd w:val="clear" w:color="000000" w:fill="FFFFFF"/>
            <w:vAlign w:val="center"/>
            <w:hideMark/>
          </w:tcPr>
          <w:p w14:paraId="4D4C7A8E"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Traceability Matrix</w:t>
            </w:r>
          </w:p>
        </w:tc>
        <w:tc>
          <w:tcPr>
            <w:tcW w:w="2344" w:type="dxa"/>
            <w:vMerge w:val="restart"/>
            <w:tcBorders>
              <w:top w:val="nil"/>
              <w:left w:val="single" w:sz="4" w:space="0" w:color="auto"/>
              <w:right w:val="single" w:sz="4" w:space="0" w:color="auto"/>
            </w:tcBorders>
            <w:shd w:val="clear" w:color="000000" w:fill="FFFFFF"/>
            <w:vAlign w:val="center"/>
            <w:hideMark/>
          </w:tcPr>
          <w:p w14:paraId="0A068317"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XXX-XXX-TM-001</w:t>
            </w:r>
          </w:p>
        </w:tc>
      </w:tr>
      <w:tr w:rsidR="00F81F5F" w:rsidRPr="00F81F5F" w14:paraId="1EAB7C5E"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3EEC199B"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029F1F1C"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追溯矩阵</w:t>
            </w:r>
          </w:p>
        </w:tc>
        <w:tc>
          <w:tcPr>
            <w:tcW w:w="2344" w:type="dxa"/>
            <w:vMerge/>
            <w:tcBorders>
              <w:left w:val="single" w:sz="4" w:space="0" w:color="auto"/>
              <w:bottom w:val="single" w:sz="4" w:space="0" w:color="auto"/>
              <w:right w:val="single" w:sz="4" w:space="0" w:color="auto"/>
            </w:tcBorders>
            <w:vAlign w:val="center"/>
            <w:hideMark/>
          </w:tcPr>
          <w:p w14:paraId="2D7939CF"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6F328682" w14:textId="77777777" w:rsidTr="00F81F5F">
        <w:trPr>
          <w:cantSplit/>
          <w:trHeight w:val="300"/>
        </w:trPr>
        <w:tc>
          <w:tcPr>
            <w:tcW w:w="920" w:type="dxa"/>
            <w:vMerge w:val="restart"/>
            <w:tcBorders>
              <w:top w:val="nil"/>
              <w:left w:val="single" w:sz="4" w:space="0" w:color="auto"/>
              <w:right w:val="single" w:sz="4" w:space="0" w:color="auto"/>
            </w:tcBorders>
            <w:vAlign w:val="center"/>
          </w:tcPr>
          <w:p w14:paraId="33CED52D"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32</w:t>
            </w:r>
          </w:p>
        </w:tc>
        <w:tc>
          <w:tcPr>
            <w:tcW w:w="6212" w:type="dxa"/>
            <w:tcBorders>
              <w:top w:val="nil"/>
              <w:left w:val="nil"/>
              <w:bottom w:val="single" w:sz="4" w:space="0" w:color="auto"/>
              <w:right w:val="single" w:sz="4" w:space="0" w:color="auto"/>
            </w:tcBorders>
            <w:shd w:val="clear" w:color="000000" w:fill="FFFFFF"/>
            <w:vAlign w:val="center"/>
          </w:tcPr>
          <w:p w14:paraId="20D4ED9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Risk Assessment Matrix</w:t>
            </w:r>
          </w:p>
        </w:tc>
        <w:tc>
          <w:tcPr>
            <w:tcW w:w="2344" w:type="dxa"/>
            <w:vMerge w:val="restart"/>
            <w:tcBorders>
              <w:left w:val="single" w:sz="4" w:space="0" w:color="auto"/>
              <w:right w:val="single" w:sz="4" w:space="0" w:color="auto"/>
            </w:tcBorders>
            <w:vAlign w:val="center"/>
          </w:tcPr>
          <w:p w14:paraId="23AAEC28"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XXX-XXX-RAM-001</w:t>
            </w:r>
          </w:p>
        </w:tc>
      </w:tr>
      <w:tr w:rsidR="00F81F5F" w:rsidRPr="00F81F5F" w14:paraId="09BC7E46" w14:textId="77777777" w:rsidTr="00F81F5F">
        <w:trPr>
          <w:cantSplit/>
          <w:trHeight w:val="300"/>
        </w:trPr>
        <w:tc>
          <w:tcPr>
            <w:tcW w:w="920" w:type="dxa"/>
            <w:vMerge/>
            <w:tcBorders>
              <w:left w:val="single" w:sz="4" w:space="0" w:color="auto"/>
              <w:bottom w:val="single" w:sz="4" w:space="0" w:color="auto"/>
              <w:right w:val="single" w:sz="4" w:space="0" w:color="auto"/>
            </w:tcBorders>
            <w:vAlign w:val="center"/>
          </w:tcPr>
          <w:p w14:paraId="005F0A1D"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tcPr>
          <w:p w14:paraId="5913A8C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风险评估矩阵</w:t>
            </w:r>
          </w:p>
        </w:tc>
        <w:tc>
          <w:tcPr>
            <w:tcW w:w="2344" w:type="dxa"/>
            <w:vMerge/>
            <w:tcBorders>
              <w:left w:val="single" w:sz="4" w:space="0" w:color="auto"/>
              <w:bottom w:val="single" w:sz="4" w:space="0" w:color="auto"/>
              <w:right w:val="single" w:sz="4" w:space="0" w:color="auto"/>
            </w:tcBorders>
            <w:vAlign w:val="center"/>
          </w:tcPr>
          <w:p w14:paraId="623E43D0"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78A57292"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F44F2A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33</w:t>
            </w:r>
          </w:p>
        </w:tc>
        <w:tc>
          <w:tcPr>
            <w:tcW w:w="6212" w:type="dxa"/>
            <w:tcBorders>
              <w:top w:val="nil"/>
              <w:left w:val="nil"/>
              <w:bottom w:val="single" w:sz="4" w:space="0" w:color="auto"/>
              <w:right w:val="single" w:sz="4" w:space="0" w:color="auto"/>
            </w:tcBorders>
            <w:shd w:val="clear" w:color="000000" w:fill="FFFFFF"/>
            <w:vAlign w:val="center"/>
            <w:hideMark/>
          </w:tcPr>
          <w:p w14:paraId="331D1B5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Validation Summary Report</w:t>
            </w:r>
          </w:p>
        </w:tc>
        <w:tc>
          <w:tcPr>
            <w:tcW w:w="2344" w:type="dxa"/>
            <w:vMerge w:val="restart"/>
            <w:tcBorders>
              <w:top w:val="nil"/>
              <w:left w:val="single" w:sz="4" w:space="0" w:color="auto"/>
              <w:right w:val="single" w:sz="4" w:space="0" w:color="auto"/>
            </w:tcBorders>
            <w:shd w:val="clear" w:color="000000" w:fill="FFFFFF"/>
            <w:vAlign w:val="center"/>
            <w:hideMark/>
          </w:tcPr>
          <w:p w14:paraId="7EAE1D4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XXX-XXX-VSR-001</w:t>
            </w:r>
          </w:p>
        </w:tc>
      </w:tr>
      <w:tr w:rsidR="00F81F5F" w:rsidRPr="00F81F5F" w14:paraId="09E21FCA"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7E294625"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1074E411" w14:textId="77777777" w:rsidR="00F81F5F" w:rsidRPr="00F81F5F" w:rsidRDefault="00F81F5F" w:rsidP="00F81F5F">
            <w:pPr>
              <w:widowControl w:val="0"/>
              <w:ind w:left="0"/>
              <w:rPr>
                <w:rFonts w:ascii="微软雅黑" w:eastAsia="微软雅黑" w:hAnsi="微软雅黑" w:cs="Calibri"/>
                <w:lang w:val="en-US"/>
              </w:rPr>
            </w:pPr>
            <w:r w:rsidRPr="00F81F5F">
              <w:rPr>
                <w:rFonts w:ascii="微软雅黑" w:eastAsia="微软雅黑" w:hAnsi="微软雅黑" w:cs="Calibri" w:hint="eastAsia"/>
                <w:lang w:val="en-US"/>
              </w:rPr>
              <w:t>验证总结报告（至OQ）</w:t>
            </w:r>
          </w:p>
        </w:tc>
        <w:tc>
          <w:tcPr>
            <w:tcW w:w="2344" w:type="dxa"/>
            <w:vMerge/>
            <w:tcBorders>
              <w:left w:val="single" w:sz="4" w:space="0" w:color="auto"/>
              <w:bottom w:val="single" w:sz="4" w:space="0" w:color="auto"/>
              <w:right w:val="single" w:sz="4" w:space="0" w:color="auto"/>
            </w:tcBorders>
            <w:vAlign w:val="center"/>
            <w:hideMark/>
          </w:tcPr>
          <w:p w14:paraId="6F5E25EE"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2DC54714" w14:textId="77777777" w:rsidTr="00F81F5F">
        <w:trPr>
          <w:cantSplit/>
          <w:trHeight w:val="377"/>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2EA3377" w14:textId="77777777" w:rsidR="00F81F5F" w:rsidRPr="00F81F5F" w:rsidRDefault="00F81F5F" w:rsidP="00F81F5F">
            <w:pPr>
              <w:widowControl w:val="0"/>
              <w:ind w:left="0"/>
              <w:rPr>
                <w:rFonts w:ascii="微软雅黑" w:eastAsia="微软雅黑" w:hAnsi="微软雅黑" w:cs="Arial"/>
                <w:lang w:val="fr-FR"/>
              </w:rPr>
            </w:pPr>
            <w:r w:rsidRPr="00F81F5F">
              <w:rPr>
                <w:rFonts w:ascii="微软雅黑" w:eastAsia="微软雅黑" w:hAnsi="微软雅黑" w:cs="Arial"/>
                <w:lang w:val="fr-FR"/>
              </w:rPr>
              <w:t>Change Log</w:t>
            </w:r>
            <w:r w:rsidRPr="00F81F5F">
              <w:rPr>
                <w:rFonts w:ascii="微软雅黑" w:eastAsia="微软雅黑" w:hAnsi="微软雅黑"/>
                <w:lang w:val="fr-FR"/>
              </w:rPr>
              <w:t>（</w:t>
            </w:r>
            <w:r w:rsidRPr="00F81F5F">
              <w:rPr>
                <w:rFonts w:ascii="微软雅黑" w:eastAsia="微软雅黑" w:hAnsi="微软雅黑"/>
                <w:lang w:val="en-US"/>
              </w:rPr>
              <w:t>共用</w:t>
            </w:r>
            <w:r w:rsidRPr="00F81F5F">
              <w:rPr>
                <w:rFonts w:ascii="微软雅黑" w:eastAsia="微软雅黑" w:hAnsi="微软雅黑"/>
                <w:lang w:val="fr-FR"/>
              </w:rPr>
              <w:t>）</w:t>
            </w:r>
          </w:p>
        </w:tc>
      </w:tr>
      <w:tr w:rsidR="00F81F5F" w:rsidRPr="00F81F5F" w14:paraId="32F5AA28" w14:textId="77777777" w:rsidTr="00F81F5F">
        <w:trPr>
          <w:cantSplit/>
          <w:trHeight w:val="300"/>
        </w:trPr>
        <w:tc>
          <w:tcPr>
            <w:tcW w:w="9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444A4DC"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34</w:t>
            </w:r>
          </w:p>
        </w:tc>
        <w:tc>
          <w:tcPr>
            <w:tcW w:w="6212" w:type="dxa"/>
            <w:tcBorders>
              <w:top w:val="nil"/>
              <w:left w:val="nil"/>
              <w:bottom w:val="single" w:sz="4" w:space="0" w:color="auto"/>
              <w:right w:val="single" w:sz="4" w:space="0" w:color="auto"/>
            </w:tcBorders>
            <w:shd w:val="clear" w:color="000000" w:fill="FFFFFF"/>
            <w:vAlign w:val="center"/>
            <w:hideMark/>
          </w:tcPr>
          <w:p w14:paraId="58753030"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Change Request &amp; Execution Record</w:t>
            </w:r>
          </w:p>
        </w:tc>
        <w:tc>
          <w:tcPr>
            <w:tcW w:w="2344" w:type="dxa"/>
            <w:vMerge w:val="restart"/>
            <w:tcBorders>
              <w:top w:val="nil"/>
              <w:left w:val="single" w:sz="4" w:space="0" w:color="auto"/>
              <w:right w:val="single" w:sz="4" w:space="0" w:color="auto"/>
            </w:tcBorders>
            <w:shd w:val="clear" w:color="000000" w:fill="FFFFFF"/>
            <w:vAlign w:val="center"/>
            <w:hideMark/>
          </w:tcPr>
          <w:p w14:paraId="22C677FB"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XXX-XXX-CREI-001</w:t>
            </w:r>
          </w:p>
        </w:tc>
      </w:tr>
      <w:tr w:rsidR="00F81F5F" w:rsidRPr="00F81F5F" w14:paraId="3152B9EE" w14:textId="77777777" w:rsidTr="00F81F5F">
        <w:trPr>
          <w:cantSplit/>
          <w:trHeight w:val="300"/>
        </w:trPr>
        <w:tc>
          <w:tcPr>
            <w:tcW w:w="920" w:type="dxa"/>
            <w:vMerge/>
            <w:tcBorders>
              <w:top w:val="nil"/>
              <w:left w:val="single" w:sz="4" w:space="0" w:color="auto"/>
              <w:bottom w:val="single" w:sz="4" w:space="0" w:color="auto"/>
              <w:right w:val="single" w:sz="4" w:space="0" w:color="auto"/>
            </w:tcBorders>
            <w:vAlign w:val="center"/>
            <w:hideMark/>
          </w:tcPr>
          <w:p w14:paraId="158D8F6F"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nil"/>
              <w:left w:val="nil"/>
              <w:bottom w:val="single" w:sz="4" w:space="0" w:color="auto"/>
              <w:right w:val="single" w:sz="4" w:space="0" w:color="auto"/>
            </w:tcBorders>
            <w:shd w:val="clear" w:color="000000" w:fill="FFFFFF"/>
            <w:vAlign w:val="center"/>
            <w:hideMark/>
          </w:tcPr>
          <w:p w14:paraId="72C45310"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变更请求</w:t>
            </w:r>
            <w:r w:rsidRPr="00F81F5F">
              <w:rPr>
                <w:rFonts w:ascii="微软雅黑" w:eastAsia="微软雅黑" w:hAnsi="微软雅黑" w:cs="Arial"/>
                <w:lang w:val="en-US"/>
              </w:rPr>
              <w:t>/</w:t>
            </w:r>
            <w:r w:rsidRPr="00F81F5F">
              <w:rPr>
                <w:rFonts w:ascii="微软雅黑" w:eastAsia="微软雅黑" w:hAnsi="微软雅黑"/>
                <w:lang w:val="en-US"/>
              </w:rPr>
              <w:t>执行索引</w:t>
            </w:r>
          </w:p>
        </w:tc>
        <w:tc>
          <w:tcPr>
            <w:tcW w:w="2344" w:type="dxa"/>
            <w:vMerge/>
            <w:tcBorders>
              <w:left w:val="single" w:sz="4" w:space="0" w:color="auto"/>
              <w:bottom w:val="single" w:sz="4" w:space="0" w:color="auto"/>
              <w:right w:val="single" w:sz="4" w:space="0" w:color="auto"/>
            </w:tcBorders>
            <w:vAlign w:val="center"/>
            <w:hideMark/>
          </w:tcPr>
          <w:p w14:paraId="70B3806D"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7E5AC45F" w14:textId="77777777" w:rsidTr="00F81F5F">
        <w:trPr>
          <w:cantSplit/>
          <w:trHeight w:val="422"/>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DB39B5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Acceptance</w:t>
            </w:r>
          </w:p>
        </w:tc>
      </w:tr>
      <w:tr w:rsidR="00F81F5F" w:rsidRPr="00F81F5F" w14:paraId="16A9CC8D" w14:textId="77777777" w:rsidTr="00F81F5F">
        <w:trPr>
          <w:cantSplit/>
          <w:trHeight w:val="301"/>
        </w:trPr>
        <w:tc>
          <w:tcPr>
            <w:tcW w:w="920" w:type="dxa"/>
            <w:vMerge w:val="restart"/>
            <w:tcBorders>
              <w:top w:val="single" w:sz="4" w:space="0" w:color="auto"/>
              <w:left w:val="single" w:sz="4" w:space="0" w:color="auto"/>
              <w:right w:val="single" w:sz="4" w:space="0" w:color="auto"/>
            </w:tcBorders>
            <w:shd w:val="clear" w:color="auto" w:fill="auto"/>
            <w:vAlign w:val="center"/>
          </w:tcPr>
          <w:p w14:paraId="7B2C6F10"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35</w:t>
            </w:r>
          </w:p>
        </w:tc>
        <w:tc>
          <w:tcPr>
            <w:tcW w:w="6212" w:type="dxa"/>
            <w:tcBorders>
              <w:top w:val="single" w:sz="4" w:space="0" w:color="auto"/>
              <w:left w:val="single" w:sz="4" w:space="0" w:color="auto"/>
              <w:bottom w:val="single" w:sz="4" w:space="0" w:color="auto"/>
              <w:right w:val="single" w:sz="4" w:space="0" w:color="auto"/>
            </w:tcBorders>
            <w:shd w:val="clear" w:color="auto" w:fill="auto"/>
            <w:vAlign w:val="center"/>
          </w:tcPr>
          <w:p w14:paraId="72ADB112"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Project</w:t>
            </w:r>
            <w:r w:rsidRPr="00F81F5F">
              <w:rPr>
                <w:rFonts w:ascii="微软雅黑" w:eastAsia="微软雅黑" w:hAnsi="微软雅黑" w:cs="Arial"/>
                <w:lang w:val="en-US"/>
              </w:rPr>
              <w:t xml:space="preserve"> Acceptance Report</w:t>
            </w:r>
          </w:p>
        </w:tc>
        <w:tc>
          <w:tcPr>
            <w:tcW w:w="2344" w:type="dxa"/>
            <w:vMerge w:val="restart"/>
            <w:tcBorders>
              <w:top w:val="single" w:sz="4" w:space="0" w:color="auto"/>
              <w:left w:val="single" w:sz="4" w:space="0" w:color="auto"/>
              <w:right w:val="single" w:sz="4" w:space="0" w:color="auto"/>
            </w:tcBorders>
            <w:shd w:val="clear" w:color="auto" w:fill="auto"/>
            <w:vAlign w:val="center"/>
          </w:tcPr>
          <w:p w14:paraId="0C6EEDE9"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XXX-XXX-PSR-001</w:t>
            </w:r>
          </w:p>
        </w:tc>
      </w:tr>
      <w:tr w:rsidR="00F81F5F" w:rsidRPr="00F81F5F" w14:paraId="2CA0E38A" w14:textId="77777777" w:rsidTr="00F81F5F">
        <w:trPr>
          <w:cantSplit/>
          <w:trHeight w:val="301"/>
        </w:trPr>
        <w:tc>
          <w:tcPr>
            <w:tcW w:w="920" w:type="dxa"/>
            <w:vMerge/>
            <w:tcBorders>
              <w:left w:val="single" w:sz="4" w:space="0" w:color="auto"/>
              <w:bottom w:val="single" w:sz="4" w:space="0" w:color="auto"/>
              <w:right w:val="single" w:sz="4" w:space="0" w:color="auto"/>
            </w:tcBorders>
            <w:shd w:val="clear" w:color="auto" w:fill="auto"/>
            <w:vAlign w:val="center"/>
          </w:tcPr>
          <w:p w14:paraId="0B190CF3"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single" w:sz="4" w:space="0" w:color="auto"/>
              <w:left w:val="single" w:sz="4" w:space="0" w:color="auto"/>
              <w:bottom w:val="single" w:sz="4" w:space="0" w:color="auto"/>
              <w:right w:val="single" w:sz="4" w:space="0" w:color="auto"/>
            </w:tcBorders>
            <w:shd w:val="clear" w:color="auto" w:fill="auto"/>
            <w:vAlign w:val="center"/>
          </w:tcPr>
          <w:p w14:paraId="5B1283F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hint="eastAsia"/>
                <w:lang w:val="en-US"/>
              </w:rPr>
              <w:t>项目验收报告</w:t>
            </w:r>
          </w:p>
        </w:tc>
        <w:tc>
          <w:tcPr>
            <w:tcW w:w="2344" w:type="dxa"/>
            <w:vMerge/>
            <w:tcBorders>
              <w:left w:val="single" w:sz="4" w:space="0" w:color="auto"/>
              <w:bottom w:val="single" w:sz="4" w:space="0" w:color="auto"/>
              <w:right w:val="single" w:sz="4" w:space="0" w:color="auto"/>
            </w:tcBorders>
            <w:shd w:val="clear" w:color="auto" w:fill="auto"/>
            <w:vAlign w:val="center"/>
          </w:tcPr>
          <w:p w14:paraId="705CA132"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5D27DAEA" w14:textId="77777777" w:rsidTr="00F81F5F">
        <w:trPr>
          <w:cantSplit/>
          <w:trHeight w:val="410"/>
        </w:trPr>
        <w:tc>
          <w:tcPr>
            <w:tcW w:w="947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D7C83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Manual (</w:t>
            </w:r>
            <w:r w:rsidRPr="00F81F5F">
              <w:rPr>
                <w:rFonts w:ascii="微软雅黑" w:eastAsia="微软雅黑" w:hAnsi="微软雅黑"/>
                <w:lang w:val="en-US"/>
              </w:rPr>
              <w:t>共用</w:t>
            </w:r>
            <w:r w:rsidRPr="00F81F5F">
              <w:rPr>
                <w:rFonts w:ascii="微软雅黑" w:eastAsia="微软雅黑" w:hAnsi="微软雅黑" w:cs="Arial"/>
                <w:lang w:val="en-US"/>
              </w:rPr>
              <w:t>)</w:t>
            </w:r>
          </w:p>
        </w:tc>
      </w:tr>
      <w:tr w:rsidR="00F81F5F" w:rsidRPr="00F81F5F" w14:paraId="0D9C46DD" w14:textId="77777777" w:rsidTr="00F81F5F">
        <w:trPr>
          <w:cantSplit/>
          <w:trHeight w:val="300"/>
        </w:trPr>
        <w:tc>
          <w:tcPr>
            <w:tcW w:w="920"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D06180D" w14:textId="179ED888"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3</w:t>
            </w:r>
            <w:r>
              <w:rPr>
                <w:rFonts w:ascii="微软雅黑" w:eastAsia="微软雅黑" w:hAnsi="微软雅黑" w:cs="Arial"/>
                <w:lang w:val="en-US"/>
              </w:rPr>
              <w:t>6</w:t>
            </w:r>
          </w:p>
        </w:tc>
        <w:tc>
          <w:tcPr>
            <w:tcW w:w="6212" w:type="dxa"/>
            <w:tcBorders>
              <w:top w:val="single" w:sz="4" w:space="0" w:color="auto"/>
              <w:left w:val="nil"/>
              <w:bottom w:val="single" w:sz="4" w:space="0" w:color="auto"/>
              <w:right w:val="single" w:sz="4" w:space="0" w:color="auto"/>
            </w:tcBorders>
            <w:shd w:val="clear" w:color="000000" w:fill="FFFFFF"/>
            <w:vAlign w:val="center"/>
            <w:hideMark/>
          </w:tcPr>
          <w:p w14:paraId="4DD58AC8"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Manual (User Manual, System Manual)</w:t>
            </w:r>
          </w:p>
        </w:tc>
        <w:tc>
          <w:tcPr>
            <w:tcW w:w="2344"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1439EF41"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XXX-XXX-OMM-XXX</w:t>
            </w:r>
          </w:p>
        </w:tc>
      </w:tr>
      <w:tr w:rsidR="00F81F5F" w:rsidRPr="00F81F5F" w14:paraId="47EC4721" w14:textId="77777777" w:rsidTr="00F81F5F">
        <w:trPr>
          <w:cantSplit/>
          <w:trHeight w:val="300"/>
        </w:trPr>
        <w:tc>
          <w:tcPr>
            <w:tcW w:w="920" w:type="dxa"/>
            <w:vMerge/>
            <w:tcBorders>
              <w:top w:val="single" w:sz="4" w:space="0" w:color="auto"/>
              <w:left w:val="single" w:sz="4" w:space="0" w:color="auto"/>
              <w:bottom w:val="single" w:sz="4" w:space="0" w:color="auto"/>
              <w:right w:val="single" w:sz="4" w:space="0" w:color="auto"/>
            </w:tcBorders>
            <w:vAlign w:val="center"/>
            <w:hideMark/>
          </w:tcPr>
          <w:p w14:paraId="3F57533E"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single" w:sz="4" w:space="0" w:color="auto"/>
              <w:left w:val="nil"/>
              <w:bottom w:val="single" w:sz="4" w:space="0" w:color="auto"/>
              <w:right w:val="single" w:sz="4" w:space="0" w:color="auto"/>
            </w:tcBorders>
            <w:shd w:val="clear" w:color="000000" w:fill="FFFFFF"/>
            <w:vAlign w:val="center"/>
            <w:hideMark/>
          </w:tcPr>
          <w:p w14:paraId="14214BE4"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lang w:val="en-US"/>
              </w:rPr>
              <w:t>手册</w:t>
            </w:r>
            <w:r w:rsidRPr="00F81F5F">
              <w:rPr>
                <w:rFonts w:ascii="微软雅黑" w:eastAsia="微软雅黑" w:hAnsi="微软雅黑" w:cs="Arial"/>
                <w:lang w:val="en-US"/>
              </w:rPr>
              <w:t>(</w:t>
            </w:r>
            <w:r w:rsidRPr="00F81F5F">
              <w:rPr>
                <w:rFonts w:ascii="微软雅黑" w:eastAsia="微软雅黑" w:hAnsi="微软雅黑"/>
                <w:lang w:val="en-US"/>
              </w:rPr>
              <w:t>用户手册，系统手册）</w:t>
            </w:r>
          </w:p>
        </w:tc>
        <w:tc>
          <w:tcPr>
            <w:tcW w:w="2344" w:type="dxa"/>
            <w:vMerge/>
            <w:tcBorders>
              <w:top w:val="single" w:sz="4" w:space="0" w:color="auto"/>
              <w:left w:val="single" w:sz="4" w:space="0" w:color="auto"/>
              <w:bottom w:val="single" w:sz="4" w:space="0" w:color="auto"/>
              <w:right w:val="single" w:sz="4" w:space="0" w:color="auto"/>
            </w:tcBorders>
            <w:vAlign w:val="center"/>
            <w:hideMark/>
          </w:tcPr>
          <w:p w14:paraId="5C691F8D" w14:textId="77777777" w:rsidR="00F81F5F" w:rsidRPr="00F81F5F" w:rsidRDefault="00F81F5F" w:rsidP="00F81F5F">
            <w:pPr>
              <w:widowControl w:val="0"/>
              <w:ind w:left="0"/>
              <w:rPr>
                <w:rFonts w:ascii="微软雅黑" w:eastAsia="微软雅黑" w:hAnsi="微软雅黑" w:cs="Arial"/>
                <w:lang w:val="en-US"/>
              </w:rPr>
            </w:pPr>
          </w:p>
        </w:tc>
      </w:tr>
      <w:tr w:rsidR="00F81F5F" w:rsidRPr="00F81F5F" w14:paraId="5131357C" w14:textId="77777777" w:rsidTr="00F81F5F">
        <w:trPr>
          <w:cantSplit/>
          <w:trHeight w:val="300"/>
        </w:trPr>
        <w:tc>
          <w:tcPr>
            <w:tcW w:w="920" w:type="dxa"/>
            <w:vMerge w:val="restart"/>
            <w:tcBorders>
              <w:top w:val="single" w:sz="4" w:space="0" w:color="auto"/>
              <w:left w:val="single" w:sz="4" w:space="0" w:color="auto"/>
              <w:bottom w:val="single" w:sz="4" w:space="0" w:color="auto"/>
              <w:right w:val="single" w:sz="4" w:space="0" w:color="auto"/>
            </w:tcBorders>
            <w:vAlign w:val="center"/>
          </w:tcPr>
          <w:p w14:paraId="4E718DD6" w14:textId="5ACD2F94"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3</w:t>
            </w:r>
            <w:r>
              <w:rPr>
                <w:rFonts w:ascii="微软雅黑" w:eastAsia="微软雅黑" w:hAnsi="微软雅黑" w:cs="Arial"/>
                <w:lang w:val="en-US"/>
              </w:rPr>
              <w:t>7</w:t>
            </w:r>
          </w:p>
        </w:tc>
        <w:tc>
          <w:tcPr>
            <w:tcW w:w="6212" w:type="dxa"/>
            <w:tcBorders>
              <w:top w:val="single" w:sz="4" w:space="0" w:color="auto"/>
              <w:left w:val="nil"/>
              <w:bottom w:val="single" w:sz="4" w:space="0" w:color="auto"/>
              <w:right w:val="single" w:sz="4" w:space="0" w:color="auto"/>
            </w:tcBorders>
            <w:shd w:val="clear" w:color="000000" w:fill="FFFFFF"/>
            <w:vAlign w:val="center"/>
          </w:tcPr>
          <w:p w14:paraId="755B2434" w14:textId="77777777" w:rsidR="00F81F5F" w:rsidRPr="00F81F5F" w:rsidRDefault="00F81F5F" w:rsidP="00F81F5F">
            <w:pPr>
              <w:widowControl w:val="0"/>
              <w:ind w:left="0"/>
              <w:rPr>
                <w:rFonts w:ascii="微软雅黑" w:eastAsia="微软雅黑" w:hAnsi="微软雅黑"/>
                <w:lang w:val="en-US"/>
              </w:rPr>
            </w:pPr>
            <w:r w:rsidRPr="00F81F5F">
              <w:rPr>
                <w:rFonts w:ascii="微软雅黑" w:eastAsia="微软雅黑" w:hAnsi="微软雅黑"/>
                <w:lang w:val="en-US"/>
              </w:rPr>
              <w:t>Emergency Response Plan</w:t>
            </w:r>
          </w:p>
        </w:tc>
        <w:tc>
          <w:tcPr>
            <w:tcW w:w="2344" w:type="dxa"/>
            <w:vMerge w:val="restart"/>
            <w:tcBorders>
              <w:top w:val="single" w:sz="4" w:space="0" w:color="auto"/>
              <w:left w:val="single" w:sz="4" w:space="0" w:color="auto"/>
              <w:bottom w:val="single" w:sz="4" w:space="0" w:color="auto"/>
              <w:right w:val="single" w:sz="4" w:space="0" w:color="auto"/>
            </w:tcBorders>
            <w:vAlign w:val="center"/>
          </w:tcPr>
          <w:p w14:paraId="4488DA73" w14:textId="77777777" w:rsidR="00F81F5F" w:rsidRPr="00F81F5F" w:rsidRDefault="00F81F5F" w:rsidP="00F81F5F">
            <w:pPr>
              <w:widowControl w:val="0"/>
              <w:ind w:left="0"/>
              <w:rPr>
                <w:rFonts w:ascii="微软雅黑" w:eastAsia="微软雅黑" w:hAnsi="微软雅黑" w:cs="Arial"/>
                <w:lang w:val="en-US"/>
              </w:rPr>
            </w:pPr>
            <w:r w:rsidRPr="00F81F5F">
              <w:rPr>
                <w:rFonts w:ascii="微软雅黑" w:eastAsia="微软雅黑" w:hAnsi="微软雅黑" w:cs="Arial"/>
                <w:lang w:val="en-US"/>
              </w:rPr>
              <w:t>XXX-XXX-ERP-XXX</w:t>
            </w:r>
          </w:p>
        </w:tc>
      </w:tr>
      <w:tr w:rsidR="00F81F5F" w:rsidRPr="00F81F5F" w14:paraId="0C14C166" w14:textId="77777777" w:rsidTr="00F81F5F">
        <w:trPr>
          <w:cantSplit/>
          <w:trHeight w:val="300"/>
        </w:trPr>
        <w:tc>
          <w:tcPr>
            <w:tcW w:w="920" w:type="dxa"/>
            <w:vMerge/>
            <w:tcBorders>
              <w:top w:val="single" w:sz="4" w:space="0" w:color="auto"/>
              <w:left w:val="single" w:sz="4" w:space="0" w:color="auto"/>
              <w:bottom w:val="single" w:sz="4" w:space="0" w:color="auto"/>
              <w:right w:val="single" w:sz="4" w:space="0" w:color="auto"/>
            </w:tcBorders>
            <w:vAlign w:val="center"/>
          </w:tcPr>
          <w:p w14:paraId="67DDA95D" w14:textId="77777777" w:rsidR="00F81F5F" w:rsidRPr="00F81F5F" w:rsidRDefault="00F81F5F" w:rsidP="00F81F5F">
            <w:pPr>
              <w:widowControl w:val="0"/>
              <w:ind w:left="0"/>
              <w:rPr>
                <w:rFonts w:ascii="微软雅黑" w:eastAsia="微软雅黑" w:hAnsi="微软雅黑" w:cs="Arial"/>
                <w:lang w:val="en-US"/>
              </w:rPr>
            </w:pPr>
          </w:p>
        </w:tc>
        <w:tc>
          <w:tcPr>
            <w:tcW w:w="6212" w:type="dxa"/>
            <w:tcBorders>
              <w:top w:val="single" w:sz="4" w:space="0" w:color="auto"/>
              <w:left w:val="nil"/>
              <w:bottom w:val="single" w:sz="4" w:space="0" w:color="auto"/>
              <w:right w:val="single" w:sz="4" w:space="0" w:color="auto"/>
            </w:tcBorders>
            <w:shd w:val="clear" w:color="000000" w:fill="FFFFFF"/>
            <w:vAlign w:val="center"/>
          </w:tcPr>
          <w:p w14:paraId="3DB75463" w14:textId="77777777" w:rsidR="00F81F5F" w:rsidRPr="00F81F5F" w:rsidRDefault="00F81F5F" w:rsidP="00F81F5F">
            <w:pPr>
              <w:widowControl w:val="0"/>
              <w:ind w:left="0"/>
              <w:rPr>
                <w:rFonts w:ascii="微软雅黑" w:eastAsia="微软雅黑" w:hAnsi="微软雅黑"/>
                <w:lang w:val="en-US"/>
              </w:rPr>
            </w:pPr>
            <w:r w:rsidRPr="00F81F5F">
              <w:rPr>
                <w:rFonts w:ascii="微软雅黑" w:eastAsia="微软雅黑" w:hAnsi="微软雅黑" w:hint="eastAsia"/>
                <w:lang w:val="en-US"/>
              </w:rPr>
              <w:t>应急预案（双方共同编写）</w:t>
            </w:r>
          </w:p>
        </w:tc>
        <w:tc>
          <w:tcPr>
            <w:tcW w:w="2344" w:type="dxa"/>
            <w:vMerge/>
            <w:tcBorders>
              <w:top w:val="single" w:sz="4" w:space="0" w:color="auto"/>
              <w:left w:val="single" w:sz="4" w:space="0" w:color="auto"/>
              <w:bottom w:val="single" w:sz="4" w:space="0" w:color="auto"/>
              <w:right w:val="single" w:sz="4" w:space="0" w:color="auto"/>
            </w:tcBorders>
            <w:vAlign w:val="center"/>
          </w:tcPr>
          <w:p w14:paraId="3D2D409E" w14:textId="77777777" w:rsidR="00F81F5F" w:rsidRPr="00F81F5F" w:rsidRDefault="00F81F5F" w:rsidP="00F81F5F">
            <w:pPr>
              <w:widowControl w:val="0"/>
              <w:ind w:left="0"/>
              <w:rPr>
                <w:rFonts w:ascii="微软雅黑" w:eastAsia="微软雅黑" w:hAnsi="微软雅黑" w:cs="Arial"/>
                <w:lang w:val="en-US"/>
              </w:rPr>
            </w:pPr>
          </w:p>
        </w:tc>
      </w:tr>
    </w:tbl>
    <w:p w14:paraId="7D1A7AF7" w14:textId="76D3B1EF" w:rsidR="00660297" w:rsidRPr="005A206D" w:rsidRDefault="006F2319" w:rsidP="004D22F3">
      <w:pPr>
        <w:pStyle w:val="CH-H2"/>
      </w:pPr>
      <w:bookmarkStart w:id="86" w:name="_Toc22310148"/>
      <w:bookmarkStart w:id="87" w:name="_Toc22801526"/>
      <w:bookmarkStart w:id="88" w:name="_Toc71810001"/>
      <w:bookmarkEnd w:id="84"/>
      <w:bookmarkEnd w:id="85"/>
      <w:r w:rsidRPr="00DC54F1">
        <w:rPr>
          <w:rFonts w:hint="eastAsia"/>
        </w:rPr>
        <w:lastRenderedPageBreak/>
        <w:t>人员培训及知识转移</w:t>
      </w:r>
      <w:bookmarkEnd w:id="86"/>
      <w:bookmarkEnd w:id="87"/>
      <w:bookmarkEnd w:id="88"/>
    </w:p>
    <w:p w14:paraId="7BEC4DB0" w14:textId="77777777" w:rsidR="00660297" w:rsidRPr="0008284B" w:rsidRDefault="00660297" w:rsidP="00150075">
      <w:pPr>
        <w:pStyle w:val="CH-1"/>
      </w:pPr>
      <w:r w:rsidRPr="0008284B">
        <w:rPr>
          <w:rFonts w:hint="eastAsia"/>
        </w:rPr>
        <w:t>对项目参与人员和最终用户的培训是项目重要内容之一，完整而有序的系统培训是项目成功的重要因素。对用户的培训质量将直接影响到项目的建设，并影响到项目后期的维护。只有经过良好培训的用户才可以减少重复操作，提高生产率。同时，一个良好的应用系统要求有一个训练有素的队伍进行操作和维护，以使整个运行成本降到最低。</w:t>
      </w:r>
    </w:p>
    <w:p w14:paraId="336D51CC" w14:textId="77777777" w:rsidR="00660297" w:rsidRPr="0008284B" w:rsidRDefault="00660297" w:rsidP="00150075">
      <w:pPr>
        <w:pStyle w:val="CH-1"/>
      </w:pPr>
      <w:r w:rsidRPr="0008284B">
        <w:rPr>
          <w:rFonts w:hint="eastAsia"/>
        </w:rPr>
        <w:t>西门子具有一整套的项目培训体系，该培训体系贯穿项目各阶段，根据培训对象（公司管理层人员、系统管理维护人员、业务管理人员、现场车间操作人员）制定不同的培训计划和培训内容，有针对性的进行培训。例如项目启动后西门子会安排基础培训，面向用户各类管理层和操作层人员，介绍西门子M</w:t>
      </w:r>
      <w:r w:rsidRPr="0008284B">
        <w:t>ES</w:t>
      </w:r>
      <w:r w:rsidRPr="0008284B">
        <w:rPr>
          <w:rFonts w:hint="eastAsia"/>
        </w:rPr>
        <w:t xml:space="preserve">总体框架、功能、项目实施各阶段工作内容等，为后续项目推进打下坚实基础。随着项目实施过程深入，西门子会安排项目参与人员面对面实际培训，在测试环境下进行系统配置模拟。在项目后期，西门子会安排最终用户培训，在测试环境下进行操作模拟。 </w:t>
      </w:r>
    </w:p>
    <w:p w14:paraId="03E7D881" w14:textId="77777777" w:rsidR="00660297" w:rsidRPr="0008284B" w:rsidRDefault="00660297" w:rsidP="00150075">
      <w:pPr>
        <w:pStyle w:val="CH-1"/>
      </w:pPr>
      <w:r w:rsidRPr="0008284B">
        <w:rPr>
          <w:rFonts w:hint="eastAsia"/>
        </w:rPr>
        <w:t>西门子提供详细的培训教材和培训计划书，培训计划书将包括详细的培训课程以及时间表、培训的内容、具有相应专业资格的培训师和相应的辅导人员列表名单。</w:t>
      </w:r>
    </w:p>
    <w:p w14:paraId="706974B9" w14:textId="77777777" w:rsidR="00660297" w:rsidRPr="0008284B" w:rsidRDefault="00660297" w:rsidP="004D22F3">
      <w:pPr>
        <w:pStyle w:val="CH-H3"/>
      </w:pPr>
      <w:bookmarkStart w:id="89" w:name="_Toc22310149"/>
      <w:bookmarkStart w:id="90" w:name="_Toc22801527"/>
      <w:r w:rsidRPr="0008284B">
        <w:rPr>
          <w:rFonts w:hint="eastAsia"/>
        </w:rPr>
        <w:t>培训规范</w:t>
      </w:r>
      <w:bookmarkEnd w:id="89"/>
      <w:bookmarkEnd w:id="90"/>
      <w:r w:rsidRPr="0008284B">
        <w:rPr>
          <w:rFonts w:hint="eastAsia"/>
        </w:rPr>
        <w:t xml:space="preserve"> </w:t>
      </w:r>
    </w:p>
    <w:p w14:paraId="18AFCF53" w14:textId="77777777" w:rsidR="00660297" w:rsidRPr="0008284B" w:rsidRDefault="00660297" w:rsidP="001C1E18">
      <w:pPr>
        <w:pStyle w:val="CH-1"/>
      </w:pPr>
      <w:r w:rsidRPr="0008284B">
        <w:rPr>
          <w:rFonts w:hint="eastAsia"/>
        </w:rPr>
        <w:t xml:space="preserve">我们将提供以下的培训规范： </w:t>
      </w:r>
    </w:p>
    <w:p w14:paraId="2BB16F35" w14:textId="77777777" w:rsidR="00660297" w:rsidRPr="0008284B" w:rsidRDefault="00660297" w:rsidP="00A0708A">
      <w:pPr>
        <w:pStyle w:val="CH--"/>
      </w:pPr>
      <w:r w:rsidRPr="0008284B">
        <w:rPr>
          <w:rFonts w:hint="eastAsia"/>
        </w:rPr>
        <w:t xml:space="preserve">培训范围包括应用系统、日程维护方面等的培训； </w:t>
      </w:r>
    </w:p>
    <w:p w14:paraId="510405BE" w14:textId="77777777" w:rsidR="00660297" w:rsidRPr="0008284B" w:rsidRDefault="00660297" w:rsidP="00A0708A">
      <w:pPr>
        <w:pStyle w:val="CH--"/>
      </w:pPr>
      <w:r w:rsidRPr="0008284B">
        <w:rPr>
          <w:rFonts w:hint="eastAsia"/>
        </w:rPr>
        <w:t xml:space="preserve">派出的培训教员至少具有三年以上的相同课程的教学经验； </w:t>
      </w:r>
    </w:p>
    <w:p w14:paraId="225D1A6C" w14:textId="77777777" w:rsidR="00660297" w:rsidRPr="0008284B" w:rsidRDefault="00660297" w:rsidP="00A0708A">
      <w:pPr>
        <w:pStyle w:val="CH--"/>
      </w:pPr>
      <w:r w:rsidRPr="0008284B">
        <w:rPr>
          <w:rFonts w:hint="eastAsia"/>
        </w:rPr>
        <w:t xml:space="preserve">为所有被培训人员提供培训用文字资料和讲义等相关用品。 </w:t>
      </w:r>
    </w:p>
    <w:p w14:paraId="68CB7740" w14:textId="77777777" w:rsidR="00660297" w:rsidRPr="0008284B" w:rsidRDefault="00660297" w:rsidP="00A0708A">
      <w:pPr>
        <w:pStyle w:val="CH--"/>
      </w:pPr>
      <w:r w:rsidRPr="0008284B">
        <w:rPr>
          <w:rFonts w:hint="eastAsia"/>
        </w:rPr>
        <w:t>提供培训测试材料，包括对培训内容的考核内容和评分标准，用于每次培训后对参加培训的人员进行培训结果的审查考核</w:t>
      </w:r>
    </w:p>
    <w:p w14:paraId="60AAC02B" w14:textId="77777777" w:rsidR="00660297" w:rsidRPr="0008284B" w:rsidRDefault="00660297" w:rsidP="00A0708A">
      <w:pPr>
        <w:pStyle w:val="CH--"/>
      </w:pPr>
      <w:r w:rsidRPr="0008284B">
        <w:rPr>
          <w:rFonts w:hint="eastAsia"/>
        </w:rPr>
        <w:t>培训地点双方共同确定。</w:t>
      </w:r>
    </w:p>
    <w:p w14:paraId="119B1D5F" w14:textId="54DBE5BA" w:rsidR="00660297" w:rsidRPr="0008284B" w:rsidRDefault="00660297" w:rsidP="004D22F3">
      <w:pPr>
        <w:pStyle w:val="CH-H3"/>
      </w:pPr>
      <w:bookmarkStart w:id="91" w:name="_Toc22310150"/>
      <w:bookmarkStart w:id="92" w:name="_Toc22801528"/>
      <w:r w:rsidRPr="0008284B">
        <w:rPr>
          <w:rFonts w:hint="eastAsia"/>
        </w:rPr>
        <w:t>培训方式</w:t>
      </w:r>
      <w:bookmarkEnd w:id="91"/>
      <w:bookmarkEnd w:id="92"/>
      <w:r w:rsidRPr="0008284B">
        <w:rPr>
          <w:rFonts w:hint="eastAsia"/>
        </w:rPr>
        <w:t xml:space="preserve"> </w:t>
      </w:r>
    </w:p>
    <w:p w14:paraId="06C280A2" w14:textId="77777777" w:rsidR="00660297" w:rsidRPr="0008284B" w:rsidRDefault="00660297" w:rsidP="00150075">
      <w:pPr>
        <w:pStyle w:val="CH-1"/>
      </w:pPr>
      <w:r w:rsidRPr="0008284B">
        <w:rPr>
          <w:rFonts w:hint="eastAsia"/>
        </w:rPr>
        <w:t>培训的方式：现场培训</w:t>
      </w:r>
    </w:p>
    <w:p w14:paraId="6ECD8663" w14:textId="77777777" w:rsidR="00660297" w:rsidRPr="0008284B" w:rsidRDefault="00660297" w:rsidP="004D22F3">
      <w:pPr>
        <w:pStyle w:val="CH-H3"/>
      </w:pPr>
      <w:bookmarkStart w:id="93" w:name="_Toc22310151"/>
      <w:bookmarkStart w:id="94" w:name="_Toc22801529"/>
      <w:r w:rsidRPr="0008284B">
        <w:rPr>
          <w:rFonts w:hint="eastAsia"/>
        </w:rPr>
        <w:t>培训计划及内容</w:t>
      </w:r>
      <w:bookmarkEnd w:id="93"/>
      <w:bookmarkEnd w:id="94"/>
      <w:r w:rsidRPr="0008284B">
        <w:rPr>
          <w:rFonts w:hint="eastAsia"/>
        </w:rPr>
        <w:t xml:space="preserve"> </w:t>
      </w:r>
    </w:p>
    <w:p w14:paraId="5DA9855D" w14:textId="2E23D3E5" w:rsidR="00660297" w:rsidRPr="0008284B" w:rsidRDefault="00660297" w:rsidP="00150075">
      <w:pPr>
        <w:pStyle w:val="CH-1"/>
      </w:pPr>
      <w:r w:rsidRPr="0008284B">
        <w:rPr>
          <w:rFonts w:hint="eastAsia"/>
        </w:rPr>
        <w:t>参加培训的人员包括</w:t>
      </w:r>
      <w:r w:rsidR="002D1437">
        <w:rPr>
          <w:rFonts w:hint="eastAsia"/>
        </w:rPr>
        <w:t>信达生物</w:t>
      </w:r>
      <w:r w:rsidRPr="0008284B">
        <w:rPr>
          <w:rFonts w:hint="eastAsia"/>
        </w:rPr>
        <w:t>运营负责人，现场作业系统操作人员，系统维护人员，业务负责人，系统二次开发人员（包括IT人员）。为了让关键用户从对系统一无所知到专家，项目对培训规划有4个层级，每个层级均独立于培训模块。培训层级如下图所示：</w:t>
      </w:r>
    </w:p>
    <w:p w14:paraId="4B6E354C" w14:textId="77777777" w:rsidR="00660297" w:rsidRPr="0008284B" w:rsidRDefault="00660297" w:rsidP="00150075">
      <w:pPr>
        <w:pStyle w:val="CH-2"/>
      </w:pPr>
      <w:r w:rsidRPr="0008284B">
        <w:rPr>
          <w:rFonts w:hint="eastAsia"/>
        </w:rPr>
        <w:lastRenderedPageBreak/>
        <w:drawing>
          <wp:inline distT="0" distB="0" distL="0" distR="0" wp14:anchorId="1416DCAD" wp14:editId="4C1C8BCC">
            <wp:extent cx="4530437" cy="3351362"/>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7054" cy="3356257"/>
                    </a:xfrm>
                    <a:prstGeom prst="rect">
                      <a:avLst/>
                    </a:prstGeom>
                    <a:noFill/>
                    <a:ln>
                      <a:noFill/>
                    </a:ln>
                  </pic:spPr>
                </pic:pic>
              </a:graphicData>
            </a:graphic>
          </wp:inline>
        </w:drawing>
      </w:r>
    </w:p>
    <w:p w14:paraId="5DFF8FC1" w14:textId="77777777" w:rsidR="00660297" w:rsidRPr="0008284B" w:rsidRDefault="00660297" w:rsidP="00D40326">
      <w:pPr>
        <w:pStyle w:val="CH-3"/>
      </w:pPr>
      <w:r w:rsidRPr="0008284B">
        <w:rPr>
          <w:rFonts w:hint="eastAsia"/>
        </w:rPr>
        <w:t>培训层级</w:t>
      </w:r>
    </w:p>
    <w:p w14:paraId="303AD594" w14:textId="77777777" w:rsidR="00660297" w:rsidRPr="0008284B" w:rsidRDefault="00660297" w:rsidP="00150075">
      <w:pPr>
        <w:pStyle w:val="CH-"/>
      </w:pPr>
      <w:r w:rsidRPr="0008284B">
        <w:rPr>
          <w:rFonts w:hint="eastAsia"/>
        </w:rPr>
        <w:t>介绍：整体介绍MES系统</w:t>
      </w:r>
    </w:p>
    <w:p w14:paraId="5C2048E9" w14:textId="77777777" w:rsidR="00660297" w:rsidRPr="0008284B" w:rsidRDefault="00660297" w:rsidP="00150075">
      <w:pPr>
        <w:pStyle w:val="CH-"/>
      </w:pPr>
      <w:r w:rsidRPr="0008284B">
        <w:rPr>
          <w:rFonts w:hint="eastAsia"/>
        </w:rPr>
        <w:t>了解：一般模块陈述和它们之间的联系</w:t>
      </w:r>
    </w:p>
    <w:p w14:paraId="5D99EAAF" w14:textId="77777777" w:rsidR="00660297" w:rsidRPr="0008284B" w:rsidRDefault="00660297" w:rsidP="00150075">
      <w:pPr>
        <w:pStyle w:val="CH-"/>
      </w:pPr>
      <w:r w:rsidRPr="0008284B">
        <w:rPr>
          <w:rFonts w:hint="eastAsia"/>
        </w:rPr>
        <w:t>掌握：概念整合和实际应用掌握</w:t>
      </w:r>
    </w:p>
    <w:p w14:paraId="74CD25D2" w14:textId="77777777" w:rsidR="00660297" w:rsidRPr="0008284B" w:rsidRDefault="00660297" w:rsidP="00150075">
      <w:pPr>
        <w:pStyle w:val="CH-"/>
      </w:pPr>
      <w:r w:rsidRPr="0008284B">
        <w:rPr>
          <w:rFonts w:hint="eastAsia"/>
        </w:rPr>
        <w:t>专家：更深的功能知识管理和配置</w:t>
      </w:r>
    </w:p>
    <w:p w14:paraId="7D30D8DB" w14:textId="77777777" w:rsidR="00660297" w:rsidRPr="0008284B" w:rsidRDefault="00660297" w:rsidP="00150075">
      <w:pPr>
        <w:pStyle w:val="CH-1"/>
        <w:rPr>
          <w:rFonts w:cs="宋体"/>
          <w:color w:val="000000"/>
        </w:rPr>
      </w:pPr>
      <w:r w:rsidRPr="0008284B">
        <w:rPr>
          <w:rFonts w:hint="eastAsia"/>
        </w:rPr>
        <w:t>建议在认证环境中安装后完成整个培训过程。为了满足人才贮备和培养的目标，项目</w:t>
      </w:r>
      <w:r w:rsidRPr="0008284B">
        <w:rPr>
          <w:rFonts w:cs="宋体" w:hint="eastAsia"/>
          <w:color w:val="000000"/>
        </w:rPr>
        <w:t>培训的组织按人类的学习和掌握知识深度的规律，由三个部分主要组成：</w:t>
      </w:r>
    </w:p>
    <w:p w14:paraId="55FC353B" w14:textId="77777777" w:rsidR="00660297" w:rsidRPr="0008284B" w:rsidRDefault="00660297" w:rsidP="00150075">
      <w:pPr>
        <w:pStyle w:val="CH-2"/>
        <w:rPr>
          <w:rFonts w:cs="宋体"/>
          <w:color w:val="000000"/>
          <w:szCs w:val="22"/>
        </w:rPr>
      </w:pPr>
      <w:r w:rsidRPr="0008284B">
        <w:rPr>
          <w:rFonts w:hint="eastAsia"/>
        </w:rPr>
        <w:drawing>
          <wp:inline distT="0" distB="0" distL="0" distR="0" wp14:anchorId="7E2BFEBA" wp14:editId="78D81BCE">
            <wp:extent cx="5486400" cy="2526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526665"/>
                    </a:xfrm>
                    <a:prstGeom prst="rect">
                      <a:avLst/>
                    </a:prstGeom>
                  </pic:spPr>
                </pic:pic>
              </a:graphicData>
            </a:graphic>
          </wp:inline>
        </w:drawing>
      </w:r>
    </w:p>
    <w:p w14:paraId="4792F306" w14:textId="77777777" w:rsidR="00660297" w:rsidRPr="0008284B" w:rsidRDefault="00660297" w:rsidP="00D40326">
      <w:pPr>
        <w:pStyle w:val="CH-3"/>
      </w:pPr>
      <w:r w:rsidRPr="0008284B">
        <w:rPr>
          <w:rFonts w:hint="eastAsia"/>
        </w:rPr>
        <w:t>培训内容组织</w:t>
      </w:r>
    </w:p>
    <w:p w14:paraId="6B81F7CE" w14:textId="77777777" w:rsidR="00660297" w:rsidRPr="0008284B" w:rsidRDefault="00660297" w:rsidP="00150075">
      <w:pPr>
        <w:pStyle w:val="CH-1"/>
      </w:pPr>
      <w:r w:rsidRPr="0008284B">
        <w:rPr>
          <w:rFonts w:hint="eastAsia"/>
        </w:rPr>
        <w:lastRenderedPageBreak/>
        <w:t>培训过程主要有如下步骤：</w:t>
      </w:r>
    </w:p>
    <w:p w14:paraId="740C96BD" w14:textId="77777777" w:rsidR="00660297" w:rsidRPr="0008284B" w:rsidRDefault="00660297" w:rsidP="00150075">
      <w:pPr>
        <w:pStyle w:val="CH-"/>
      </w:pPr>
      <w:r w:rsidRPr="0008284B">
        <w:rPr>
          <w:rFonts w:hint="eastAsia"/>
        </w:rPr>
        <w:t>计算机化系统基础培训：介绍计算机化系统相关要求及CSV基础培训</w:t>
      </w:r>
    </w:p>
    <w:p w14:paraId="21FFC912" w14:textId="77777777" w:rsidR="00660297" w:rsidRPr="0008284B" w:rsidRDefault="00660297" w:rsidP="00150075">
      <w:pPr>
        <w:pStyle w:val="CH-"/>
      </w:pPr>
      <w:r w:rsidRPr="0008284B">
        <w:rPr>
          <w:rFonts w:hint="eastAsia"/>
        </w:rPr>
        <w:t>MES产品基础培训：整体介绍MES系统，了解整体功能和各个模块的应用</w:t>
      </w:r>
    </w:p>
    <w:p w14:paraId="6CD18D7B" w14:textId="77777777" w:rsidR="00660297" w:rsidRPr="0008284B" w:rsidRDefault="00660297" w:rsidP="00150075">
      <w:pPr>
        <w:pStyle w:val="CH-"/>
      </w:pPr>
      <w:r w:rsidRPr="0008284B">
        <w:rPr>
          <w:rFonts w:hint="eastAsia"/>
        </w:rPr>
        <w:t>流程数字化培训：在项目实施过程中，采用经验引导式教学模式，让关键用户逐步掌握生产工艺流程数字化建模的方法</w:t>
      </w:r>
    </w:p>
    <w:p w14:paraId="3E2D8EA3" w14:textId="77777777" w:rsidR="00660297" w:rsidRPr="0008284B" w:rsidRDefault="00660297" w:rsidP="00150075">
      <w:pPr>
        <w:pStyle w:val="CH-"/>
      </w:pPr>
      <w:r w:rsidRPr="0008284B">
        <w:rPr>
          <w:rFonts w:hint="eastAsia"/>
        </w:rPr>
        <w:t>配置：概念整合和实际应用掌握，更深的功能知识管理和配置培训</w:t>
      </w:r>
    </w:p>
    <w:p w14:paraId="74C5CCDE" w14:textId="77777777" w:rsidR="00660297" w:rsidRPr="0008284B" w:rsidRDefault="00660297" w:rsidP="00150075">
      <w:pPr>
        <w:pStyle w:val="CH-"/>
      </w:pPr>
      <w:r w:rsidRPr="0008284B">
        <w:rPr>
          <w:rFonts w:hint="eastAsia"/>
        </w:rPr>
        <w:t>沉浸式操作和适用性体验：最终用户通过对系统的试用和测试完成培训，达到上岗操作的目标</w:t>
      </w:r>
    </w:p>
    <w:p w14:paraId="63514FB1" w14:textId="77777777" w:rsidR="00660297" w:rsidRPr="0008284B" w:rsidRDefault="00660297" w:rsidP="00150075">
      <w:pPr>
        <w:pStyle w:val="CH-"/>
      </w:pPr>
      <w:r w:rsidRPr="0008284B">
        <w:rPr>
          <w:rFonts w:hint="eastAsia"/>
        </w:rPr>
        <w:t>专业系统及数据库运维：维护人员培训</w:t>
      </w:r>
    </w:p>
    <w:p w14:paraId="416B1AA2" w14:textId="77777777" w:rsidR="00660297" w:rsidRPr="0008284B" w:rsidRDefault="00660297" w:rsidP="00150075">
      <w:pPr>
        <w:pStyle w:val="CH-1"/>
      </w:pPr>
      <w:r w:rsidRPr="0008284B">
        <w:rPr>
          <w:rFonts w:hint="eastAsia"/>
        </w:rPr>
        <w:t>建议在认证环境中安装后完成整个培训过程。培训步骤如下图所示：</w:t>
      </w:r>
    </w:p>
    <w:p w14:paraId="44E990D1" w14:textId="77777777" w:rsidR="00660297" w:rsidRPr="0008284B" w:rsidRDefault="00660297" w:rsidP="00150075">
      <w:pPr>
        <w:pStyle w:val="CH-2"/>
      </w:pPr>
      <w:r w:rsidRPr="0008284B">
        <w:rPr>
          <w:rFonts w:hint="eastAsia"/>
        </w:rPr>
        <w:drawing>
          <wp:inline distT="0" distB="0" distL="0" distR="0" wp14:anchorId="15AF9FF4" wp14:editId="0D981FB2">
            <wp:extent cx="5537200" cy="2564800"/>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783" cy="2567849"/>
                    </a:xfrm>
                    <a:prstGeom prst="rect">
                      <a:avLst/>
                    </a:prstGeom>
                  </pic:spPr>
                </pic:pic>
              </a:graphicData>
            </a:graphic>
          </wp:inline>
        </w:drawing>
      </w:r>
    </w:p>
    <w:p w14:paraId="4F658535" w14:textId="77777777" w:rsidR="00660297" w:rsidRPr="0008284B" w:rsidRDefault="00660297" w:rsidP="00D40326">
      <w:pPr>
        <w:pStyle w:val="CH-3"/>
      </w:pPr>
      <w:r w:rsidRPr="0008284B">
        <w:rPr>
          <w:rFonts w:hint="eastAsia"/>
        </w:rPr>
        <w:t>培训步骤</w:t>
      </w:r>
    </w:p>
    <w:p w14:paraId="04B40F95" w14:textId="77777777" w:rsidR="00660297" w:rsidRPr="0008284B" w:rsidRDefault="00660297" w:rsidP="00150075">
      <w:pPr>
        <w:pStyle w:val="CH-"/>
      </w:pPr>
      <w:r w:rsidRPr="0008284B">
        <w:rPr>
          <w:rFonts w:hint="eastAsia"/>
        </w:rPr>
        <w:t>项目团队启动培训</w:t>
      </w:r>
    </w:p>
    <w:p w14:paraId="0AC68BFE" w14:textId="136C463F" w:rsidR="00660297" w:rsidRPr="0008284B" w:rsidRDefault="00660297" w:rsidP="00150075">
      <w:pPr>
        <w:pStyle w:val="CH-1"/>
      </w:pPr>
      <w:r w:rsidRPr="0008284B">
        <w:rPr>
          <w:rFonts w:hint="eastAsia"/>
        </w:rPr>
        <w:t>培训目标允许</w:t>
      </w:r>
      <w:r w:rsidR="002D1437">
        <w:rPr>
          <w:rFonts w:hint="eastAsia"/>
        </w:rPr>
        <w:t>信达生物</w:t>
      </w:r>
      <w:r w:rsidRPr="0008284B">
        <w:rPr>
          <w:rFonts w:hint="eastAsia"/>
        </w:rPr>
        <w:t>工程团队获取不同模块的技巧和对可用功能大体上的了解，是为了能够在车间调研时能够清楚详细功能说明。大体上包含：</w:t>
      </w:r>
    </w:p>
    <w:p w14:paraId="7DF53FF9" w14:textId="77777777" w:rsidR="00660297" w:rsidRPr="0008284B" w:rsidRDefault="00660297" w:rsidP="00A0708A">
      <w:pPr>
        <w:pStyle w:val="Style8"/>
        <w:numPr>
          <w:ilvl w:val="0"/>
          <w:numId w:val="35"/>
        </w:numPr>
      </w:pPr>
      <w:r w:rsidRPr="0008284B">
        <w:rPr>
          <w:rFonts w:hint="eastAsia"/>
        </w:rPr>
        <w:t>理解模块概念和它们之间的关系</w:t>
      </w:r>
    </w:p>
    <w:p w14:paraId="44A43635" w14:textId="77777777" w:rsidR="00660297" w:rsidRPr="0008284B" w:rsidRDefault="00660297" w:rsidP="00A0708A">
      <w:pPr>
        <w:pStyle w:val="Style8"/>
      </w:pPr>
      <w:r w:rsidRPr="0008284B">
        <w:rPr>
          <w:rFonts w:hint="eastAsia"/>
        </w:rPr>
        <w:t>理解有用不同功能上下文</w:t>
      </w:r>
    </w:p>
    <w:p w14:paraId="6AC067BE" w14:textId="77777777" w:rsidR="00660297" w:rsidRPr="0008284B" w:rsidRDefault="00660297" w:rsidP="00A0708A">
      <w:pPr>
        <w:pStyle w:val="Style8"/>
      </w:pPr>
      <w:r w:rsidRPr="0008284B">
        <w:rPr>
          <w:rFonts w:hint="eastAsia"/>
        </w:rPr>
        <w:t>获得完全，见识广泛和实际系统技巧</w:t>
      </w:r>
    </w:p>
    <w:p w14:paraId="7258D1B7" w14:textId="77777777" w:rsidR="00660297" w:rsidRPr="0008284B" w:rsidRDefault="00660297" w:rsidP="00150075">
      <w:pPr>
        <w:pStyle w:val="CH-"/>
      </w:pPr>
      <w:r w:rsidRPr="0008284B">
        <w:rPr>
          <w:rFonts w:hint="eastAsia"/>
        </w:rPr>
        <w:t>质量人员培训</w:t>
      </w:r>
    </w:p>
    <w:p w14:paraId="547256AF" w14:textId="77777777" w:rsidR="00660297" w:rsidRPr="0008284B" w:rsidRDefault="00660297" w:rsidP="00150075">
      <w:pPr>
        <w:pStyle w:val="CH-1"/>
      </w:pPr>
      <w:r w:rsidRPr="0008284B">
        <w:rPr>
          <w:rFonts w:hint="eastAsia"/>
        </w:rPr>
        <w:t>第二次培训包括质量管理人员和质量用户。主要培训内容：</w:t>
      </w:r>
    </w:p>
    <w:p w14:paraId="4174657F" w14:textId="77777777" w:rsidR="00660297" w:rsidRPr="0008284B" w:rsidRDefault="00660297" w:rsidP="00A0708A">
      <w:pPr>
        <w:pStyle w:val="Style8"/>
        <w:numPr>
          <w:ilvl w:val="0"/>
          <w:numId w:val="34"/>
        </w:numPr>
      </w:pPr>
      <w:r w:rsidRPr="0008284B">
        <w:rPr>
          <w:rFonts w:hint="eastAsia"/>
        </w:rPr>
        <w:t>验证测试计划</w:t>
      </w:r>
    </w:p>
    <w:p w14:paraId="29667E86" w14:textId="77777777" w:rsidR="00660297" w:rsidRPr="0008284B" w:rsidRDefault="00660297" w:rsidP="00A0708A">
      <w:pPr>
        <w:pStyle w:val="Style8"/>
      </w:pPr>
      <w:r w:rsidRPr="0008284B">
        <w:rPr>
          <w:rFonts w:hint="eastAsia"/>
        </w:rPr>
        <w:t>测试内容讨论</w:t>
      </w:r>
    </w:p>
    <w:p w14:paraId="5C1095CC" w14:textId="77777777" w:rsidR="00660297" w:rsidRPr="0008284B" w:rsidRDefault="00660297" w:rsidP="00A0708A">
      <w:pPr>
        <w:pStyle w:val="Style8"/>
      </w:pPr>
      <w:r w:rsidRPr="0008284B">
        <w:rPr>
          <w:rFonts w:hint="eastAsia"/>
        </w:rPr>
        <w:t>质量功能培训</w:t>
      </w:r>
    </w:p>
    <w:p w14:paraId="034F9904" w14:textId="77777777" w:rsidR="00660297" w:rsidRPr="0008284B" w:rsidRDefault="00660297" w:rsidP="00A0708A">
      <w:pPr>
        <w:pStyle w:val="Style8"/>
      </w:pPr>
      <w:r w:rsidRPr="0008284B">
        <w:rPr>
          <w:rFonts w:hint="eastAsia"/>
        </w:rPr>
        <w:lastRenderedPageBreak/>
        <w:t>CSV培训</w:t>
      </w:r>
    </w:p>
    <w:p w14:paraId="1FADE321" w14:textId="77777777" w:rsidR="00660297" w:rsidRPr="0008284B" w:rsidRDefault="00660297" w:rsidP="00150075">
      <w:pPr>
        <w:pStyle w:val="CH-"/>
      </w:pPr>
      <w:r w:rsidRPr="0008284B">
        <w:rPr>
          <w:rFonts w:hint="eastAsia"/>
        </w:rPr>
        <w:t xml:space="preserve">系统配置培训 </w:t>
      </w:r>
    </w:p>
    <w:p w14:paraId="6CEF3710" w14:textId="28E640A7" w:rsidR="00660297" w:rsidRPr="0008284B" w:rsidRDefault="00660297" w:rsidP="00150075">
      <w:pPr>
        <w:pStyle w:val="CH-1"/>
      </w:pPr>
      <w:r w:rsidRPr="0008284B">
        <w:rPr>
          <w:rFonts w:hint="eastAsia"/>
        </w:rPr>
        <w:t>培训</w:t>
      </w:r>
      <w:r w:rsidR="002D1437">
        <w:rPr>
          <w:rFonts w:hint="eastAsia"/>
        </w:rPr>
        <w:t>信达生物</w:t>
      </w:r>
      <w:r w:rsidRPr="0008284B">
        <w:rPr>
          <w:rFonts w:hint="eastAsia"/>
        </w:rPr>
        <w:t xml:space="preserve">开发人员对系统软件实施的细节了解。大体上包含： </w:t>
      </w:r>
    </w:p>
    <w:p w14:paraId="30205BFF" w14:textId="77777777" w:rsidR="00660297" w:rsidRPr="0008284B" w:rsidRDefault="00660297" w:rsidP="00A0708A">
      <w:pPr>
        <w:pStyle w:val="Style8"/>
        <w:numPr>
          <w:ilvl w:val="0"/>
          <w:numId w:val="79"/>
        </w:numPr>
      </w:pPr>
      <w:r w:rsidRPr="0008284B">
        <w:rPr>
          <w:rFonts w:hint="eastAsia"/>
        </w:rPr>
        <w:t xml:space="preserve">软件平台的应用 </w:t>
      </w:r>
    </w:p>
    <w:p w14:paraId="647610CA" w14:textId="77777777" w:rsidR="00660297" w:rsidRPr="0008284B" w:rsidRDefault="00660297" w:rsidP="00A0708A">
      <w:pPr>
        <w:pStyle w:val="Style8"/>
      </w:pPr>
      <w:r w:rsidRPr="0008284B">
        <w:rPr>
          <w:rFonts w:hint="eastAsia"/>
        </w:rPr>
        <w:t xml:space="preserve">系统模块说明 </w:t>
      </w:r>
    </w:p>
    <w:p w14:paraId="206EF658" w14:textId="77777777" w:rsidR="00660297" w:rsidRPr="0008284B" w:rsidRDefault="00660297" w:rsidP="00A0708A">
      <w:pPr>
        <w:pStyle w:val="Style8"/>
      </w:pPr>
      <w:r w:rsidRPr="0008284B">
        <w:rPr>
          <w:rFonts w:hint="eastAsia"/>
        </w:rPr>
        <w:t xml:space="preserve">样例仿真训练 </w:t>
      </w:r>
    </w:p>
    <w:p w14:paraId="5BED4317" w14:textId="77777777" w:rsidR="00660297" w:rsidRPr="0008284B" w:rsidRDefault="00660297" w:rsidP="00A0708A">
      <w:pPr>
        <w:pStyle w:val="Style8"/>
      </w:pPr>
      <w:r w:rsidRPr="0008284B">
        <w:rPr>
          <w:rFonts w:hint="eastAsia"/>
        </w:rPr>
        <w:t xml:space="preserve">培训天数3天 </w:t>
      </w:r>
    </w:p>
    <w:p w14:paraId="3833C13E" w14:textId="77777777" w:rsidR="00660297" w:rsidRPr="0008284B" w:rsidRDefault="00660297" w:rsidP="00150075">
      <w:pPr>
        <w:pStyle w:val="CH-"/>
      </w:pPr>
      <w:r w:rsidRPr="0008284B">
        <w:rPr>
          <w:rFonts w:hint="eastAsia"/>
        </w:rPr>
        <w:t xml:space="preserve">关键用户/最终的培训 </w:t>
      </w:r>
    </w:p>
    <w:p w14:paraId="348932FA" w14:textId="77777777" w:rsidR="00660297" w:rsidRPr="0008284B" w:rsidRDefault="00660297" w:rsidP="00150075">
      <w:pPr>
        <w:pStyle w:val="CH-1"/>
      </w:pPr>
      <w:r w:rsidRPr="0008284B">
        <w:rPr>
          <w:rFonts w:hint="eastAsia"/>
        </w:rPr>
        <w:t xml:space="preserve">培训包括关键用户和技术团队，目的是IT系统管理员可自主维护系统，关键用户及最终用户可正确使用系统。主要内容为： </w:t>
      </w:r>
    </w:p>
    <w:p w14:paraId="0E75774A" w14:textId="77777777" w:rsidR="00660297" w:rsidRPr="0008284B" w:rsidRDefault="00660297" w:rsidP="00A0708A">
      <w:pPr>
        <w:pStyle w:val="Style8"/>
        <w:numPr>
          <w:ilvl w:val="0"/>
          <w:numId w:val="78"/>
        </w:numPr>
      </w:pPr>
      <w:r w:rsidRPr="0008284B">
        <w:rPr>
          <w:rFonts w:hint="eastAsia"/>
        </w:rPr>
        <w:t xml:space="preserve">系统应用培训 </w:t>
      </w:r>
    </w:p>
    <w:p w14:paraId="4B6E1CE3" w14:textId="77777777" w:rsidR="00660297" w:rsidRPr="0008284B" w:rsidRDefault="00660297" w:rsidP="00A0708A">
      <w:pPr>
        <w:pStyle w:val="CH--"/>
      </w:pPr>
      <w:r w:rsidRPr="0008284B">
        <w:rPr>
          <w:rFonts w:hint="eastAsia"/>
        </w:rPr>
        <w:t xml:space="preserve">系统运维培训 </w:t>
      </w:r>
    </w:p>
    <w:p w14:paraId="5A57037C" w14:textId="5E7003E0" w:rsidR="00660297" w:rsidRPr="0008284B" w:rsidRDefault="00660297" w:rsidP="00A0708A">
      <w:pPr>
        <w:pStyle w:val="CH--"/>
      </w:pPr>
      <w:r w:rsidRPr="0008284B">
        <w:rPr>
          <w:rFonts w:hint="eastAsia"/>
        </w:rPr>
        <w:t>天数</w:t>
      </w:r>
      <w:r w:rsidR="00182AD7">
        <w:t>3</w:t>
      </w:r>
      <w:r w:rsidRPr="0008284B">
        <w:rPr>
          <w:rFonts w:hint="eastAsia"/>
        </w:rPr>
        <w:t>天</w:t>
      </w:r>
    </w:p>
    <w:p w14:paraId="328EB141" w14:textId="77E7346B" w:rsidR="0012589F" w:rsidRDefault="0012589F" w:rsidP="00752057">
      <w:pPr>
        <w:pStyle w:val="CH-H1"/>
      </w:pPr>
      <w:bookmarkStart w:id="95" w:name="_Toc71810002"/>
      <w:r>
        <w:rPr>
          <w:rFonts w:hint="eastAsia"/>
        </w:rPr>
        <w:lastRenderedPageBreak/>
        <w:t>项目</w:t>
      </w:r>
      <w:r w:rsidR="008112CC">
        <w:rPr>
          <w:rFonts w:hint="eastAsia"/>
        </w:rPr>
        <w:t>质量</w:t>
      </w:r>
      <w:r w:rsidR="004A778E">
        <w:rPr>
          <w:rFonts w:hint="eastAsia"/>
        </w:rPr>
        <w:t>，进度及安全保证措施</w:t>
      </w:r>
      <w:bookmarkEnd w:id="95"/>
    </w:p>
    <w:p w14:paraId="5B0BFC69" w14:textId="77777777" w:rsidR="003F1470" w:rsidRPr="0008284B" w:rsidRDefault="003F1470" w:rsidP="003F1470">
      <w:pPr>
        <w:pStyle w:val="CH-H2"/>
      </w:pPr>
      <w:bookmarkStart w:id="96" w:name="_Toc71810003"/>
      <w:r>
        <w:rPr>
          <w:rFonts w:hint="eastAsia"/>
        </w:rPr>
        <w:t>西门子全球标准项目管理制度P</w:t>
      </w:r>
      <w:r>
        <w:t>M@siemens</w:t>
      </w:r>
      <w:bookmarkEnd w:id="96"/>
    </w:p>
    <w:p w14:paraId="75DF2235" w14:textId="77777777" w:rsidR="003F1470" w:rsidRPr="0008284B" w:rsidRDefault="003F1470" w:rsidP="003F1470">
      <w:pPr>
        <w:pStyle w:val="CH-2"/>
      </w:pPr>
      <w:r w:rsidRPr="0008284B">
        <w:rPr>
          <w:rFonts w:hint="eastAsia"/>
        </w:rPr>
        <w:drawing>
          <wp:inline distT="0" distB="0" distL="0" distR="0" wp14:anchorId="6A0531B0" wp14:editId="64501BC1">
            <wp:extent cx="5936615" cy="2569845"/>
            <wp:effectExtent l="0" t="0" r="698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2569845"/>
                    </a:xfrm>
                    <a:prstGeom prst="rect">
                      <a:avLst/>
                    </a:prstGeom>
                    <a:noFill/>
                    <a:ln>
                      <a:noFill/>
                    </a:ln>
                  </pic:spPr>
                </pic:pic>
              </a:graphicData>
            </a:graphic>
          </wp:inline>
        </w:drawing>
      </w:r>
    </w:p>
    <w:p w14:paraId="0C3031D6" w14:textId="77777777" w:rsidR="003F1470" w:rsidRPr="0008284B" w:rsidRDefault="003F1470" w:rsidP="003F1470">
      <w:pPr>
        <w:pStyle w:val="CH-3"/>
      </w:pPr>
      <w:r w:rsidRPr="0008284B">
        <w:rPr>
          <w:rFonts w:hint="eastAsia"/>
        </w:rPr>
        <w:t>项目阶段及质量保障内容</w:t>
      </w:r>
    </w:p>
    <w:p w14:paraId="52B19600" w14:textId="663BF439" w:rsidR="003F1470" w:rsidRPr="0008284B" w:rsidRDefault="003F1470" w:rsidP="003F1470">
      <w:pPr>
        <w:pStyle w:val="CH-1"/>
      </w:pPr>
      <w:r w:rsidRPr="0008284B">
        <w:rPr>
          <w:rFonts w:hint="eastAsia"/>
        </w:rPr>
        <w:t>西门子依据GB/T19001-2015标准、PM@SIEMENS项目管理制度，建立了健全的质量管理体系，在项目团队设置上，成立以质量经理和验证工程师为核心成员的项目质量团队，该团队对技术团队的交付进行审核，并以西门子质量管理体系文件和标准对他们的工作进行验收。</w:t>
      </w:r>
    </w:p>
    <w:p w14:paraId="25E30990" w14:textId="43634356" w:rsidR="0012589F" w:rsidRDefault="0012589F" w:rsidP="004D22F3">
      <w:pPr>
        <w:pStyle w:val="CH-H2"/>
      </w:pPr>
      <w:bookmarkStart w:id="97" w:name="_Toc71810004"/>
      <w:r>
        <w:rPr>
          <w:rFonts w:hint="eastAsia"/>
        </w:rPr>
        <w:t>质量管理</w:t>
      </w:r>
      <w:bookmarkEnd w:id="97"/>
    </w:p>
    <w:p w14:paraId="521B1069" w14:textId="62E02A08" w:rsidR="003F1470" w:rsidRPr="003F1470" w:rsidRDefault="003F1470" w:rsidP="003F1470">
      <w:pPr>
        <w:pStyle w:val="CH-1"/>
      </w:pPr>
      <w:r w:rsidRPr="0008284B">
        <w:rPr>
          <w:rFonts w:hint="eastAsia"/>
        </w:rPr>
        <w:t>高标准的质量同样是西门子项目经理的重要考核指标。西门子项目经理除了在项目执行过程中为本项目保障既定的专家工程师资源外，还有权在必要的时候为该项目调配更多的人员，以确保该项目能按期完成并交付。在此过程中，西门子项目经理需要遵循西门子严格的质量管理流程，从而为</w:t>
      </w:r>
      <w:r>
        <w:rPr>
          <w:rFonts w:hint="eastAsia"/>
        </w:rPr>
        <w:t>信达生物</w:t>
      </w:r>
      <w:r w:rsidRPr="0008284B">
        <w:rPr>
          <w:rFonts w:hint="eastAsia"/>
        </w:rPr>
        <w:t>交付高质量的项目。项目过程质量管理体系中各控制点如下图所示：</w:t>
      </w:r>
    </w:p>
    <w:p w14:paraId="6E197C89" w14:textId="77777777" w:rsidR="003F1470" w:rsidRPr="0008284B" w:rsidRDefault="003F1470" w:rsidP="003F1470">
      <w:pPr>
        <w:pStyle w:val="CH-2"/>
      </w:pPr>
      <w:r w:rsidRPr="0008284B">
        <w:rPr>
          <w:rFonts w:hint="eastAsia"/>
        </w:rPr>
        <w:drawing>
          <wp:inline distT="0" distB="0" distL="0" distR="0" wp14:anchorId="3ED22C5E" wp14:editId="43EDC190">
            <wp:extent cx="5092995" cy="17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12377" cy="1801165"/>
                    </a:xfrm>
                    <a:prstGeom prst="rect">
                      <a:avLst/>
                    </a:prstGeom>
                  </pic:spPr>
                </pic:pic>
              </a:graphicData>
            </a:graphic>
          </wp:inline>
        </w:drawing>
      </w:r>
    </w:p>
    <w:p w14:paraId="62CB8A4E" w14:textId="77777777" w:rsidR="003F1470" w:rsidRPr="0008284B" w:rsidRDefault="003F1470" w:rsidP="003F1470">
      <w:pPr>
        <w:pStyle w:val="CH-3"/>
      </w:pPr>
      <w:r w:rsidRPr="0008284B">
        <w:rPr>
          <w:rFonts w:hint="eastAsia"/>
        </w:rPr>
        <w:t>西门子项目过程质量管理体系</w:t>
      </w:r>
    </w:p>
    <w:p w14:paraId="2536D4C0" w14:textId="77777777" w:rsidR="003D5478" w:rsidRPr="0008284B" w:rsidRDefault="003D5478" w:rsidP="003F1470">
      <w:pPr>
        <w:pStyle w:val="CH-H3"/>
      </w:pPr>
      <w:bookmarkStart w:id="98" w:name="_Toc535363969"/>
      <w:bookmarkStart w:id="99" w:name="_Toc535405608"/>
      <w:bookmarkStart w:id="100" w:name="_Toc6821805"/>
      <w:bookmarkStart w:id="101" w:name="_Toc58103487"/>
      <w:bookmarkStart w:id="102" w:name="_Toc58764476"/>
      <w:r w:rsidRPr="0008284B">
        <w:rPr>
          <w:rFonts w:hint="eastAsia"/>
        </w:rPr>
        <w:lastRenderedPageBreak/>
        <w:t>质量门检查</w:t>
      </w:r>
      <w:bookmarkEnd w:id="98"/>
      <w:bookmarkEnd w:id="99"/>
      <w:bookmarkEnd w:id="100"/>
      <w:bookmarkEnd w:id="101"/>
      <w:bookmarkEnd w:id="102"/>
    </w:p>
    <w:p w14:paraId="438C8791" w14:textId="77777777" w:rsidR="003D5478" w:rsidRPr="0008284B" w:rsidRDefault="003D5478" w:rsidP="00150075">
      <w:pPr>
        <w:pStyle w:val="CH-1"/>
      </w:pPr>
      <w:r w:rsidRPr="0008284B">
        <w:rPr>
          <w:rFonts w:hint="eastAsia"/>
        </w:rPr>
        <w:t>除了在项目设计规范、工厂测试FAT、现场测试SAT等三个关键质量门中设定质量检查点外，质量团队还为项目开发启动、项目关闭等环节设置相应的质量检查点，以保证整个项目质量，并有项目团队对这些质量点进行把控。本响应文件以开发启动为例阐述西门子质量门质量检查点。</w:t>
      </w:r>
    </w:p>
    <w:p w14:paraId="013999E6" w14:textId="60714348" w:rsidR="003D5478" w:rsidRPr="0008284B" w:rsidRDefault="003D5478" w:rsidP="00150075">
      <w:pPr>
        <w:pStyle w:val="CH-"/>
      </w:pPr>
      <w:r w:rsidRPr="0008284B">
        <w:rPr>
          <w:rFonts w:hint="eastAsia"/>
        </w:rPr>
        <w:t>开发前调研已完成，需求分析、设计规范是否已得到</w:t>
      </w:r>
      <w:r w:rsidR="002D1437">
        <w:rPr>
          <w:rFonts w:hint="eastAsia"/>
        </w:rPr>
        <w:t>信达生物</w:t>
      </w:r>
      <w:r w:rsidRPr="0008284B">
        <w:rPr>
          <w:rFonts w:hint="eastAsia"/>
        </w:rPr>
        <w:t>签字确认；</w:t>
      </w:r>
    </w:p>
    <w:p w14:paraId="19D1C654" w14:textId="77777777" w:rsidR="003D5478" w:rsidRPr="0008284B" w:rsidRDefault="003D5478" w:rsidP="00150075">
      <w:pPr>
        <w:pStyle w:val="CH-"/>
      </w:pPr>
      <w:r w:rsidRPr="0008284B">
        <w:rPr>
          <w:rFonts w:hint="eastAsia"/>
        </w:rPr>
        <w:t>是否已签署并处理完毕遗留问题清单；</w:t>
      </w:r>
    </w:p>
    <w:p w14:paraId="1FB239B8" w14:textId="77777777" w:rsidR="003D5478" w:rsidRPr="0008284B" w:rsidRDefault="003D5478" w:rsidP="00150075">
      <w:pPr>
        <w:pStyle w:val="CH-"/>
      </w:pPr>
      <w:r w:rsidRPr="0008284B">
        <w:rPr>
          <w:rFonts w:hint="eastAsia"/>
        </w:rPr>
        <w:t>二次开发内容是否已有详细设计；</w:t>
      </w:r>
    </w:p>
    <w:p w14:paraId="135D057A" w14:textId="77777777" w:rsidR="003D5478" w:rsidRPr="0008284B" w:rsidRDefault="003D5478" w:rsidP="00150075">
      <w:pPr>
        <w:pStyle w:val="CH-"/>
      </w:pPr>
      <w:r w:rsidRPr="0008284B">
        <w:rPr>
          <w:rFonts w:hint="eastAsia"/>
        </w:rPr>
        <w:t>需求追溯矩阵是否已建立；</w:t>
      </w:r>
    </w:p>
    <w:p w14:paraId="72A7C8EF" w14:textId="77777777" w:rsidR="003D5478" w:rsidRPr="0008284B" w:rsidRDefault="003D5478" w:rsidP="00150075">
      <w:pPr>
        <w:pStyle w:val="CH-"/>
      </w:pPr>
      <w:r w:rsidRPr="0008284B">
        <w:rPr>
          <w:rFonts w:hint="eastAsia"/>
        </w:rPr>
        <w:t>风险评估和措施是否已实施并更新；</w:t>
      </w:r>
    </w:p>
    <w:p w14:paraId="29D47671" w14:textId="77777777" w:rsidR="003D5478" w:rsidRPr="0008284B" w:rsidRDefault="003D5478" w:rsidP="00150075">
      <w:pPr>
        <w:pStyle w:val="CH-"/>
      </w:pPr>
      <w:r w:rsidRPr="0008284B">
        <w:rPr>
          <w:rFonts w:hint="eastAsia"/>
        </w:rPr>
        <w:t>项目的组织结构图和进度计划以及资源计划是否有更新；</w:t>
      </w:r>
    </w:p>
    <w:p w14:paraId="56D0A7CA" w14:textId="77777777" w:rsidR="003D5478" w:rsidRPr="0008284B" w:rsidRDefault="003D5478" w:rsidP="003F1470">
      <w:pPr>
        <w:pStyle w:val="CH-H3"/>
      </w:pPr>
      <w:bookmarkStart w:id="103" w:name="_Toc535363970"/>
      <w:bookmarkStart w:id="104" w:name="_Toc535405609"/>
      <w:bookmarkStart w:id="105" w:name="_Toc6821806"/>
      <w:bookmarkStart w:id="106" w:name="_Toc58103488"/>
      <w:bookmarkStart w:id="107" w:name="_Toc58764477"/>
      <w:r w:rsidRPr="0008284B">
        <w:rPr>
          <w:rFonts w:hint="eastAsia"/>
        </w:rPr>
        <w:t>技术评审</w:t>
      </w:r>
      <w:bookmarkEnd w:id="103"/>
      <w:bookmarkEnd w:id="104"/>
      <w:bookmarkEnd w:id="105"/>
      <w:bookmarkEnd w:id="106"/>
      <w:bookmarkEnd w:id="107"/>
    </w:p>
    <w:p w14:paraId="1DC1C8F3" w14:textId="71CCC651" w:rsidR="003D5478" w:rsidRPr="0008284B" w:rsidRDefault="003D5478" w:rsidP="00150075">
      <w:pPr>
        <w:pStyle w:val="CH-1"/>
      </w:pPr>
      <w:r w:rsidRPr="0008284B">
        <w:rPr>
          <w:rFonts w:hint="eastAsia"/>
        </w:rPr>
        <w:t>在一些技术性的质量检查方面，西门子遵循专家评审的制度，并邀请招标方。在项目设计和规划阶段，将进行两次技术设计评审：初步设计评审和详细设计评审。在项目初步设计文件完成后，将由质量团队邀请工程部技术专家对项目的技术方案和设计进行技术评审，主要审核方案是否满足合同和</w:t>
      </w:r>
      <w:r w:rsidR="002D1437">
        <w:rPr>
          <w:rFonts w:hint="eastAsia"/>
        </w:rPr>
        <w:t>信达生物</w:t>
      </w:r>
      <w:r w:rsidRPr="0008284B">
        <w:rPr>
          <w:rFonts w:hint="eastAsia"/>
        </w:rPr>
        <w:t>URS要求，是否为最优实现方案，是否有不符项需要和</w:t>
      </w:r>
      <w:r w:rsidR="002D1437">
        <w:rPr>
          <w:rFonts w:hint="eastAsia"/>
        </w:rPr>
        <w:t>信达生物</w:t>
      </w:r>
      <w:r w:rsidRPr="0008284B">
        <w:rPr>
          <w:rFonts w:hint="eastAsia"/>
        </w:rPr>
        <w:t>沟通确认等。初步设计评审完成后将提交给招标方进行确认。在内部测试前，技术专家将对项目进行详细设计评审，主要检查方案实现细节是否合理，是否满足程序和工艺要求，方案评审通过后方能进行内部测试和邀请</w:t>
      </w:r>
      <w:r w:rsidR="002D1437">
        <w:rPr>
          <w:rFonts w:hint="eastAsia"/>
        </w:rPr>
        <w:t>信达生物</w:t>
      </w:r>
      <w:r w:rsidRPr="0008284B">
        <w:rPr>
          <w:rFonts w:hint="eastAsia"/>
        </w:rPr>
        <w:t>进行FAT验收测试。</w:t>
      </w:r>
    </w:p>
    <w:p w14:paraId="2E46E094" w14:textId="77777777" w:rsidR="003D5478" w:rsidRPr="0008284B" w:rsidRDefault="003D5478" w:rsidP="00150075">
      <w:pPr>
        <w:pStyle w:val="CH-1"/>
      </w:pPr>
      <w:r w:rsidRPr="0008284B">
        <w:rPr>
          <w:rFonts w:hint="eastAsia"/>
        </w:rPr>
        <w:t>在现场测试过程中，系统集成测试是难点也是关键点。质量团队将配合主任工程师对集成测试情况进行持续跟踪检查，对于集成过程中出现的风险事件及时进行更正。</w:t>
      </w:r>
    </w:p>
    <w:p w14:paraId="7022607C" w14:textId="77777777" w:rsidR="003D5478" w:rsidRPr="0008284B" w:rsidRDefault="003D5478" w:rsidP="00150075">
      <w:pPr>
        <w:pStyle w:val="CH-1"/>
      </w:pPr>
      <w:r w:rsidRPr="0008284B">
        <w:rPr>
          <w:rFonts w:hint="eastAsia"/>
        </w:rPr>
        <w:t>FAT之前的内部测试将严格按照西门子项目执行流程进行，由专业人员对所有测试内容一一进行测试，对于测试过程中出现的问题及时进行处理并记录，最后由技术专家评审，评审通过、质量经理确认后，方可邀请招标方开展FAT测试。</w:t>
      </w:r>
    </w:p>
    <w:p w14:paraId="71DC6344" w14:textId="77777777" w:rsidR="003D5478" w:rsidRPr="0008284B" w:rsidRDefault="003D5478" w:rsidP="00E901D9">
      <w:pPr>
        <w:pStyle w:val="CH-H2"/>
      </w:pPr>
      <w:bookmarkStart w:id="108" w:name="_Toc3835300"/>
      <w:bookmarkStart w:id="109" w:name="_Toc6821807"/>
      <w:bookmarkStart w:id="110" w:name="_Toc22801517"/>
      <w:bookmarkStart w:id="111" w:name="_Toc58103489"/>
      <w:bookmarkStart w:id="112" w:name="_Toc58764478"/>
      <w:bookmarkStart w:id="113" w:name="_Toc71810005"/>
      <w:r w:rsidRPr="0008284B">
        <w:rPr>
          <w:rFonts w:hint="eastAsia"/>
        </w:rPr>
        <w:t>变更管理</w:t>
      </w:r>
      <w:bookmarkEnd w:id="108"/>
      <w:bookmarkEnd w:id="109"/>
      <w:bookmarkEnd w:id="110"/>
      <w:bookmarkEnd w:id="111"/>
      <w:bookmarkEnd w:id="112"/>
      <w:bookmarkEnd w:id="113"/>
    </w:p>
    <w:p w14:paraId="2ED90909" w14:textId="77777777" w:rsidR="003D5478" w:rsidRPr="0008284B" w:rsidRDefault="003D5478" w:rsidP="00150075">
      <w:pPr>
        <w:pStyle w:val="CH-1"/>
      </w:pPr>
      <w:r w:rsidRPr="0008284B">
        <w:rPr>
          <w:rFonts w:hint="eastAsia"/>
        </w:rPr>
        <w:t>变更或变更请求将由本节定义的变更管理程序控制，任何一方的批准不可无理由拒绝。</w:t>
      </w:r>
    </w:p>
    <w:p w14:paraId="573C764F" w14:textId="77777777" w:rsidR="003D5478" w:rsidRPr="0008284B" w:rsidRDefault="003D5478" w:rsidP="00150075">
      <w:pPr>
        <w:pStyle w:val="CH-2"/>
      </w:pPr>
      <w:r w:rsidRPr="0008284B">
        <w:object w:dxaOrig="9193" w:dyaOrig="5569" w14:anchorId="071C72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1pt;height:244.8pt" o:ole="">
            <v:imagedata r:id="rId39" o:title=""/>
          </v:shape>
          <o:OLEObject Type="Embed" ProgID="Visio.Drawing.15" ShapeID="_x0000_i1025" DrawAspect="Content" ObjectID="_1682428283" r:id="rId40"/>
        </w:object>
      </w:r>
    </w:p>
    <w:p w14:paraId="45939EF3" w14:textId="77777777" w:rsidR="003D5478" w:rsidRPr="0008284B" w:rsidRDefault="003D5478" w:rsidP="00D40326">
      <w:pPr>
        <w:pStyle w:val="CH-3"/>
      </w:pPr>
      <w:r w:rsidRPr="0008284B">
        <w:rPr>
          <w:rFonts w:hint="eastAsia"/>
        </w:rPr>
        <w:t>变更管理流程图</w:t>
      </w:r>
    </w:p>
    <w:p w14:paraId="4B45997B" w14:textId="77777777" w:rsidR="003D5478" w:rsidRPr="0008284B" w:rsidRDefault="003D5478" w:rsidP="00150075">
      <w:pPr>
        <w:pStyle w:val="CH-1"/>
        <w:rPr>
          <w:rFonts w:cs="Arial"/>
        </w:rPr>
      </w:pPr>
      <w:r w:rsidRPr="0008284B">
        <w:rPr>
          <w:rFonts w:hint="eastAsia"/>
        </w:rPr>
        <w:t>西门子将提供以下变更管理服务：</w:t>
      </w:r>
      <w:r w:rsidRPr="0008284B">
        <w:rPr>
          <w:rFonts w:cs="Arial" w:hint="eastAsia"/>
        </w:rPr>
        <w:t xml:space="preserve"> </w:t>
      </w:r>
    </w:p>
    <w:p w14:paraId="481DEF48" w14:textId="77777777" w:rsidR="003D5478" w:rsidRPr="0008284B" w:rsidRDefault="003D5478" w:rsidP="00150075">
      <w:pPr>
        <w:pStyle w:val="CH-"/>
      </w:pPr>
      <w:r w:rsidRPr="0008284B">
        <w:rPr>
          <w:rFonts w:hint="eastAsia"/>
        </w:rPr>
        <w:t>创建和处理工作说明书变更请求</w:t>
      </w:r>
    </w:p>
    <w:p w14:paraId="3F7170B4" w14:textId="6F65AB21" w:rsidR="003D5478" w:rsidRPr="0008284B" w:rsidRDefault="003D5478" w:rsidP="00150075">
      <w:pPr>
        <w:pStyle w:val="CH-"/>
      </w:pPr>
      <w:r w:rsidRPr="0008284B">
        <w:rPr>
          <w:rFonts w:hint="eastAsia"/>
        </w:rPr>
        <w:t>分析建议的变更冲击，包括成本，对已交付服务的影响，对当前</w:t>
      </w:r>
      <w:r w:rsidR="002D1437">
        <w:rPr>
          <w:rFonts w:hint="eastAsia"/>
        </w:rPr>
        <w:t>信达生物</w:t>
      </w:r>
      <w:r w:rsidRPr="0008284B">
        <w:rPr>
          <w:rFonts w:hint="eastAsia"/>
        </w:rPr>
        <w:t>环境和流程的影响</w:t>
      </w:r>
    </w:p>
    <w:p w14:paraId="7DFD712B" w14:textId="77777777" w:rsidR="003D5478" w:rsidRPr="0008284B" w:rsidRDefault="003D5478" w:rsidP="00150075">
      <w:pPr>
        <w:pStyle w:val="CH-"/>
      </w:pPr>
      <w:r w:rsidRPr="0008284B">
        <w:rPr>
          <w:rFonts w:hint="eastAsia"/>
        </w:rPr>
        <w:t>项目组提交变更信息，并召开会议，由项目管理委会决定是否同意此变更</w:t>
      </w:r>
    </w:p>
    <w:p w14:paraId="7EEB7F45" w14:textId="77777777" w:rsidR="003D5478" w:rsidRPr="0008284B" w:rsidRDefault="003D5478" w:rsidP="00150075">
      <w:pPr>
        <w:pStyle w:val="CH-"/>
      </w:pPr>
      <w:r w:rsidRPr="0008284B">
        <w:rPr>
          <w:rFonts w:hint="eastAsia"/>
        </w:rPr>
        <w:t>如果变更同意，则根据签署过的变更请求创建变更单</w:t>
      </w:r>
    </w:p>
    <w:p w14:paraId="2B7E75A0" w14:textId="77777777" w:rsidR="003D5478" w:rsidRPr="0008284B" w:rsidRDefault="003D5478" w:rsidP="00150075">
      <w:pPr>
        <w:pStyle w:val="CH-"/>
      </w:pPr>
      <w:r w:rsidRPr="0008284B">
        <w:rPr>
          <w:rFonts w:hint="eastAsia"/>
        </w:rPr>
        <w:t>维护所有变更请求和变更单的文件</w:t>
      </w:r>
    </w:p>
    <w:p w14:paraId="2D7342D5" w14:textId="35E4F322" w:rsidR="003D5478" w:rsidRPr="0008284B" w:rsidRDefault="003D5478" w:rsidP="00150075">
      <w:pPr>
        <w:pStyle w:val="CH-1"/>
      </w:pPr>
      <w:r w:rsidRPr="0008284B">
        <w:rPr>
          <w:rFonts w:hint="eastAsia"/>
        </w:rPr>
        <w:t>如果一个涉及系统、服务等级、操作流程或者服务的交付方式的变更请求或要求被提交，</w:t>
      </w:r>
      <w:r w:rsidR="002D1437">
        <w:rPr>
          <w:rFonts w:hint="eastAsia"/>
        </w:rPr>
        <w:t>信达生物</w:t>
      </w:r>
      <w:r w:rsidRPr="0008284B">
        <w:rPr>
          <w:rFonts w:hint="eastAsia"/>
        </w:rPr>
        <w:t>或西门子将准备一个描述了变更原因和预期冲击的变更请求。这可能包括了诸如任何对绩效或者成本的冲击。请求必须文档化详细描述变更的内容。并得到项目管理层的同意后，变更请求单将发送给西门子以为下一步进行合同变更。根据批准，任何此类的变更将陈述于由双方均签字的书面变更申请中。变更将被归档并作为合同的一部分，或者变更流程被用作生成另外的合同。</w:t>
      </w:r>
    </w:p>
    <w:p w14:paraId="39D7B8B3" w14:textId="77777777" w:rsidR="003D5478" w:rsidRPr="0008284B" w:rsidRDefault="003D5478" w:rsidP="00150075">
      <w:pPr>
        <w:pStyle w:val="CH-1"/>
      </w:pPr>
      <w:r w:rsidRPr="0008284B">
        <w:rPr>
          <w:rFonts w:hint="eastAsia"/>
        </w:rPr>
        <w:t>以下的例子适用一个变更请求：</w:t>
      </w:r>
    </w:p>
    <w:p w14:paraId="23D58445" w14:textId="77777777" w:rsidR="003D5478" w:rsidRPr="0008284B" w:rsidRDefault="003D5478" w:rsidP="00150075">
      <w:pPr>
        <w:pStyle w:val="CH-"/>
      </w:pPr>
      <w:r w:rsidRPr="0008284B">
        <w:rPr>
          <w:rFonts w:hint="eastAsia"/>
        </w:rPr>
        <w:t>关于环境、范围、管理和项目的执行（规范的和特殊的）、里程碑、任务、系统、服务等级的变更</w:t>
      </w:r>
    </w:p>
    <w:p w14:paraId="51400B5B" w14:textId="77777777" w:rsidR="003D5478" w:rsidRPr="0008284B" w:rsidRDefault="003D5478" w:rsidP="00150075">
      <w:pPr>
        <w:pStyle w:val="CH-"/>
      </w:pPr>
      <w:r w:rsidRPr="0008284B">
        <w:rPr>
          <w:rFonts w:hint="eastAsia"/>
        </w:rPr>
        <w:t>增加资源、范围、项目、新服务、任务</w:t>
      </w:r>
    </w:p>
    <w:p w14:paraId="2100760E" w14:textId="77777777" w:rsidR="003D5478" w:rsidRPr="0008284B" w:rsidRDefault="003D5478" w:rsidP="00150075">
      <w:pPr>
        <w:pStyle w:val="CH-"/>
      </w:pPr>
      <w:r w:rsidRPr="0008284B">
        <w:rPr>
          <w:rFonts w:hint="eastAsia"/>
        </w:rPr>
        <w:t>任何可能的硬件和软件变更的管理和控制</w:t>
      </w:r>
    </w:p>
    <w:p w14:paraId="29BDC251" w14:textId="77777777" w:rsidR="003D5478" w:rsidRPr="0008284B" w:rsidRDefault="003D5478" w:rsidP="00150075">
      <w:pPr>
        <w:pStyle w:val="CH-"/>
      </w:pPr>
      <w:r w:rsidRPr="0008284B">
        <w:rPr>
          <w:rFonts w:hint="eastAsia"/>
        </w:rPr>
        <w:t>基准、资产、容量的调整，或者其他变化的时间导致价格调整的领域</w:t>
      </w:r>
    </w:p>
    <w:p w14:paraId="6FD45EFC" w14:textId="77777777" w:rsidR="003D5478" w:rsidRPr="0008284B" w:rsidRDefault="003D5478" w:rsidP="00150075">
      <w:pPr>
        <w:pStyle w:val="CH-"/>
      </w:pPr>
      <w:r w:rsidRPr="0008284B">
        <w:rPr>
          <w:rFonts w:hint="eastAsia"/>
        </w:rPr>
        <w:t>增加、删除、或/和变更已提供服务或服务自然发生的地点</w:t>
      </w:r>
    </w:p>
    <w:p w14:paraId="414CE747" w14:textId="3C8722D0" w:rsidR="003D5478" w:rsidRPr="0008284B" w:rsidRDefault="003D5478" w:rsidP="00360DFD">
      <w:pPr>
        <w:pStyle w:val="CH-1"/>
      </w:pPr>
      <w:r w:rsidRPr="0008284B">
        <w:rPr>
          <w:rFonts w:hint="eastAsia"/>
        </w:rPr>
        <w:lastRenderedPageBreak/>
        <w:t>下列列表详细陈述了如果发生了一个合同变更或者须提供额外的服务所需关注的部分.</w:t>
      </w:r>
      <w:r w:rsidR="002D1437">
        <w:rPr>
          <w:rFonts w:hint="eastAsia"/>
        </w:rPr>
        <w:t>信达生物</w:t>
      </w:r>
      <w:r w:rsidRPr="0008284B">
        <w:rPr>
          <w:rFonts w:hint="eastAsia"/>
        </w:rPr>
        <w:t>和公司联系在10个工作日内审查建议的变更，下列诸项之一将被采用：</w:t>
      </w:r>
    </w:p>
    <w:p w14:paraId="3E5160D7" w14:textId="77777777" w:rsidR="003D5478" w:rsidRPr="0008284B" w:rsidRDefault="003D5478" w:rsidP="00150075">
      <w:pPr>
        <w:pStyle w:val="CH-"/>
      </w:pPr>
      <w:r w:rsidRPr="0008284B">
        <w:rPr>
          <w:rFonts w:hint="eastAsia"/>
        </w:rPr>
        <w:t>批准实施或者基于变更的范围找到一个实施的策略</w:t>
      </w:r>
    </w:p>
    <w:p w14:paraId="52FCEDF9" w14:textId="77777777" w:rsidR="003D5478" w:rsidRPr="0008284B" w:rsidRDefault="003D5478" w:rsidP="00150075">
      <w:pPr>
        <w:pStyle w:val="CH-"/>
      </w:pPr>
      <w:r w:rsidRPr="0008284B">
        <w:rPr>
          <w:rFonts w:hint="eastAsia"/>
        </w:rPr>
        <w:t>拒绝变更</w:t>
      </w:r>
    </w:p>
    <w:p w14:paraId="4C424971" w14:textId="77777777" w:rsidR="003D5478" w:rsidRPr="0008284B" w:rsidRDefault="003D5478" w:rsidP="00150075">
      <w:pPr>
        <w:pStyle w:val="CH-"/>
      </w:pPr>
      <w:r w:rsidRPr="0008284B">
        <w:rPr>
          <w:rFonts w:hint="eastAsia"/>
        </w:rPr>
        <w:t>决定进一步审查或者提交上一级</w:t>
      </w:r>
    </w:p>
    <w:p w14:paraId="260841AE" w14:textId="2C0B9895" w:rsidR="003D5478" w:rsidRPr="0008284B" w:rsidRDefault="003D5478" w:rsidP="00360DFD">
      <w:pPr>
        <w:pStyle w:val="CH-1"/>
      </w:pPr>
      <w:r w:rsidRPr="0008284B">
        <w:rPr>
          <w:rFonts w:hint="eastAsia"/>
        </w:rPr>
        <w:t>根据变更请求的范围和类型以及相关请求的紧急程度，可以考虑决定适用一次执行层的讨论。各个组织内的主要联系人将负责</w:t>
      </w:r>
      <w:r w:rsidR="002D1437">
        <w:rPr>
          <w:rFonts w:hint="eastAsia"/>
        </w:rPr>
        <w:t>信达生物</w:t>
      </w:r>
      <w:r w:rsidRPr="0008284B">
        <w:rPr>
          <w:rFonts w:hint="eastAsia"/>
        </w:rPr>
        <w:t>和公司之间逐级沟通。直到变更请求的实施达成协议，或者不能达成协议为止，项目活动将继续按照当前的合同条款或者文档备案和规定价格的工作水平进行。</w:t>
      </w:r>
    </w:p>
    <w:p w14:paraId="25CC6A95" w14:textId="77777777" w:rsidR="003D5478" w:rsidRPr="0008284B" w:rsidRDefault="003D5478" w:rsidP="00150075">
      <w:pPr>
        <w:pStyle w:val="CH-1"/>
      </w:pPr>
      <w:r w:rsidRPr="0008284B">
        <w:rPr>
          <w:rFonts w:hint="eastAsia"/>
        </w:rPr>
        <w:t>对于有验证要求的变更管理，遵照质量及项目计划（QPP）相关内容来执行。</w:t>
      </w:r>
    </w:p>
    <w:p w14:paraId="2E219CB6" w14:textId="77777777" w:rsidR="003D5478" w:rsidRPr="0008284B" w:rsidRDefault="003D5478" w:rsidP="00E901D9">
      <w:pPr>
        <w:pStyle w:val="CH-H2"/>
      </w:pPr>
      <w:bookmarkStart w:id="114" w:name="_Toc3835299"/>
      <w:bookmarkStart w:id="115" w:name="_Toc6821808"/>
      <w:r w:rsidRPr="0008284B">
        <w:rPr>
          <w:rFonts w:hint="eastAsia"/>
        </w:rPr>
        <w:t xml:space="preserve"> </w:t>
      </w:r>
      <w:bookmarkStart w:id="116" w:name="_Toc22801518"/>
      <w:bookmarkStart w:id="117" w:name="_Toc58103490"/>
      <w:bookmarkStart w:id="118" w:name="_Toc58764479"/>
      <w:bookmarkStart w:id="119" w:name="_Toc71810006"/>
      <w:r w:rsidRPr="0008284B">
        <w:rPr>
          <w:rFonts w:hint="eastAsia"/>
        </w:rPr>
        <w:t>项目风险管理</w:t>
      </w:r>
      <w:bookmarkEnd w:id="114"/>
      <w:bookmarkEnd w:id="115"/>
      <w:bookmarkEnd w:id="116"/>
      <w:bookmarkEnd w:id="117"/>
      <w:bookmarkEnd w:id="118"/>
      <w:bookmarkEnd w:id="119"/>
    </w:p>
    <w:p w14:paraId="5A85D000" w14:textId="77777777" w:rsidR="003D5478" w:rsidRPr="0008284B" w:rsidRDefault="003D5478" w:rsidP="00150075">
      <w:pPr>
        <w:pStyle w:val="CH-1"/>
      </w:pPr>
      <w:r w:rsidRPr="0008284B">
        <w:rPr>
          <w:rFonts w:hint="eastAsia"/>
        </w:rPr>
        <w:t>项目管理必须引入风险管理，特别是对于MES这样高投入、长周期及高风险的系统工程项目。依据项目的生命管理周期，项目风险管理包括风险管理计划、项目风险识别、定性/定量分析项目风险、风险应对规划等方面：</w:t>
      </w:r>
    </w:p>
    <w:p w14:paraId="5A8980B1" w14:textId="77777777" w:rsidR="003D5478" w:rsidRPr="0008284B" w:rsidRDefault="003D5478" w:rsidP="00150075">
      <w:pPr>
        <w:pStyle w:val="CH-"/>
      </w:pPr>
      <w:r w:rsidRPr="0008284B">
        <w:rPr>
          <w:rFonts w:hint="eastAsia"/>
        </w:rPr>
        <w:t>风险管理计划。项目团队举行规划会议制定风险管理计划。参会者包括项目经理、利害关系者及其他项目团队成员。 风险管理计划包括如下内容：方法论（风险管理可使用的方法、工具及数据来源）；角色与职责；确定在整个项目周期中应纳入项目进度计划的风险管理活动；风险类别定义；风险概率和影响的定义；汇报格式；跟踪。</w:t>
      </w:r>
    </w:p>
    <w:p w14:paraId="681AE755" w14:textId="77777777" w:rsidR="003D5478" w:rsidRPr="0008284B" w:rsidRDefault="003D5478" w:rsidP="00150075">
      <w:pPr>
        <w:pStyle w:val="CH-"/>
      </w:pPr>
      <w:r w:rsidRPr="0008284B">
        <w:rPr>
          <w:rFonts w:hint="eastAsia"/>
        </w:rPr>
        <w:t>项目风险识别。运用一定的方法，判断在项目周期中已面临的和潜在的风险。识别风险可以通过感性认识和经验，更重要的是通过运用会计、统计、项目执行情况和风险记录进行分析、归纳和整理项目风险的识别过程。首先是对该项目人员和物资的构成与分布的全面分析和归类，然后对人和物资所面临的和潜在的风险进行识别和判断。项目风险的识别应该贯穿项目的始终，其方法也因情况而定。</w:t>
      </w:r>
    </w:p>
    <w:p w14:paraId="6B298A55" w14:textId="77777777" w:rsidR="003D5478" w:rsidRPr="0008284B" w:rsidRDefault="003D5478" w:rsidP="00150075">
      <w:pPr>
        <w:pStyle w:val="CH-"/>
      </w:pPr>
      <w:r w:rsidRPr="0008284B">
        <w:rPr>
          <w:rFonts w:hint="eastAsia"/>
        </w:rPr>
        <w:t>项目风险分析。项目风险分析是在识别的基础上，通过对所收集的大量的详细的损失资料加以分析，运用定性和定量的方法，估计和预测风险发生的概率和损失幅度。估测出项目风险的损失概率和损失幅度后，综合考虑这两个因素。衡量该风险对项目的影响程度和处理该风险所付出的成本，确定是否该采取措施，因为项目管理者不可能对项目中的所有风险加以处理。</w:t>
      </w:r>
    </w:p>
    <w:p w14:paraId="33ACD2A5" w14:textId="77777777" w:rsidR="003D5478" w:rsidRPr="0008284B" w:rsidRDefault="003D5478" w:rsidP="00150075">
      <w:pPr>
        <w:pStyle w:val="CH-"/>
      </w:pPr>
      <w:r w:rsidRPr="0008284B">
        <w:rPr>
          <w:rFonts w:hint="eastAsia"/>
        </w:rPr>
        <w:t>风险应对规划。综合考虑项目的目标、规模和可接受的风险大小，以一定的方法和原则为指导，对项目面临的风险采取适当的措施，以降低风险发生的概率和风险事故发生带来的损失程度。风险应对措施有很多，如避免风险，编制应急计划，转移风险，风险自留等。</w:t>
      </w:r>
    </w:p>
    <w:p w14:paraId="0819CFD9" w14:textId="77777777" w:rsidR="003D5478" w:rsidRPr="0008284B" w:rsidRDefault="003D5478" w:rsidP="00E901D9">
      <w:pPr>
        <w:pStyle w:val="CH-H2"/>
      </w:pPr>
      <w:bookmarkStart w:id="120" w:name="_Toc6821809"/>
      <w:r w:rsidRPr="0008284B">
        <w:rPr>
          <w:rFonts w:hint="eastAsia"/>
        </w:rPr>
        <w:lastRenderedPageBreak/>
        <w:t xml:space="preserve"> </w:t>
      </w:r>
      <w:bookmarkStart w:id="121" w:name="_Toc22801519"/>
      <w:bookmarkStart w:id="122" w:name="_Toc58103491"/>
      <w:bookmarkStart w:id="123" w:name="_Toc58764480"/>
      <w:bookmarkStart w:id="124" w:name="_Toc71810007"/>
      <w:r w:rsidRPr="0008284B">
        <w:rPr>
          <w:rFonts w:hint="eastAsia"/>
        </w:rPr>
        <w:t>沟通管理</w:t>
      </w:r>
      <w:bookmarkEnd w:id="120"/>
      <w:bookmarkEnd w:id="121"/>
      <w:bookmarkEnd w:id="122"/>
      <w:bookmarkEnd w:id="123"/>
      <w:bookmarkEnd w:id="124"/>
    </w:p>
    <w:p w14:paraId="61476B62" w14:textId="77777777" w:rsidR="003D5478" w:rsidRPr="0008284B" w:rsidRDefault="003D5478" w:rsidP="00150075">
      <w:pPr>
        <w:pStyle w:val="CH-1"/>
      </w:pPr>
      <w:r w:rsidRPr="0008284B">
        <w:rPr>
          <w:rFonts w:hint="eastAsia"/>
        </w:rPr>
        <w:t>MES项目管理设计众多相关方，清晰、高效、制度化的沟通是项目能够顺利执行的关键。在本项目中，常规的沟通机制有如下几种：</w:t>
      </w:r>
    </w:p>
    <w:p w14:paraId="0BEF673F" w14:textId="38AF72A9" w:rsidR="003D5478" w:rsidRPr="0008284B" w:rsidRDefault="003D5478" w:rsidP="00150075">
      <w:pPr>
        <w:pStyle w:val="CH-"/>
      </w:pPr>
      <w:r w:rsidRPr="0008284B">
        <w:rPr>
          <w:rFonts w:hint="eastAsia"/>
        </w:rPr>
        <w:t>开工会：与</w:t>
      </w:r>
      <w:r w:rsidR="002D1437">
        <w:rPr>
          <w:rFonts w:hint="eastAsia"/>
        </w:rPr>
        <w:t>信达生物</w:t>
      </w:r>
      <w:r w:rsidRPr="0008284B">
        <w:rPr>
          <w:rFonts w:hint="eastAsia"/>
        </w:rPr>
        <w:t>共同举行的开工会除了确认相关技术问题外，最重要的一点是建立起项目各相关方的沟通原则并明确各相关负责人的职能和联络方式</w:t>
      </w:r>
    </w:p>
    <w:p w14:paraId="7A588ACA" w14:textId="77777777" w:rsidR="003D5478" w:rsidRPr="0008284B" w:rsidRDefault="003D5478" w:rsidP="00150075">
      <w:pPr>
        <w:pStyle w:val="CH-"/>
      </w:pPr>
      <w:r w:rsidRPr="0008284B">
        <w:rPr>
          <w:rFonts w:hint="eastAsia"/>
        </w:rPr>
        <w:t>设计协调会：在项目前期设计阶段，根据项目实际情况由西门子项目团队和招标方项目团队商讨是否有必要进行定期设计协调会，会议将邀请各项目相关方参加，以保证项目各相关方的透明度和提高效率。</w:t>
      </w:r>
    </w:p>
    <w:p w14:paraId="31D15C59" w14:textId="77777777" w:rsidR="003D5478" w:rsidRPr="0008284B" w:rsidRDefault="003D5478" w:rsidP="00150075">
      <w:pPr>
        <w:pStyle w:val="CH-"/>
      </w:pPr>
      <w:r w:rsidRPr="0008284B">
        <w:rPr>
          <w:rFonts w:hint="eastAsia"/>
        </w:rPr>
        <w:t xml:space="preserve">项目进度评审会议：西门子将每月定期组织项目进度评审会议，招标方项目负责人可在西门子参加项目进度评审会议，或西门子项目经理前往现场参加项目进度评审会议，会议的形式可以是面对面、电话、传真、邮件等形式。 </w:t>
      </w:r>
    </w:p>
    <w:p w14:paraId="47D08AA3" w14:textId="77777777" w:rsidR="003D5478" w:rsidRPr="0008284B" w:rsidRDefault="003D5478" w:rsidP="00150075">
      <w:pPr>
        <w:pStyle w:val="CH-"/>
      </w:pPr>
      <w:r w:rsidRPr="0008284B">
        <w:rPr>
          <w:rFonts w:hint="eastAsia"/>
        </w:rPr>
        <w:t>项目进度报告：西门子项目经理定期向招标方发送项目进度报告，报告周期应当在外部开工会上明确，正常情况下，项目进度报告在FAT结束并供货完成后结束。</w:t>
      </w:r>
    </w:p>
    <w:p w14:paraId="266373EC" w14:textId="77777777" w:rsidR="003D5478" w:rsidRPr="0008284B" w:rsidRDefault="003D5478" w:rsidP="00150075">
      <w:pPr>
        <w:pStyle w:val="CH-"/>
      </w:pPr>
      <w:r w:rsidRPr="0008284B">
        <w:rPr>
          <w:rFonts w:hint="eastAsia"/>
        </w:rPr>
        <w:t>管理委员会：本项目设置了管理委员会，该委员会由甲、乙双方决策层组成。甲、乙双方项目经理有权召集举行管理委员会，旨在解决项目执行过程中遇到的重大难题或关键阻力。如果项目执行顺利，该委员会在项目执行周期中（包括质保期内）应保障至少一年会晤一次，以保障项目顺利推进、成功运行。</w:t>
      </w:r>
    </w:p>
    <w:p w14:paraId="6FDB1B58" w14:textId="0FC1D2E2" w:rsidR="00AD52FF" w:rsidRDefault="00AD52FF" w:rsidP="004D22F3">
      <w:pPr>
        <w:pStyle w:val="CH-H2"/>
      </w:pPr>
      <w:bookmarkStart w:id="125" w:name="_Toc71810008"/>
      <w:r>
        <w:rPr>
          <w:rFonts w:hint="eastAsia"/>
        </w:rPr>
        <w:t>进度管理</w:t>
      </w:r>
      <w:bookmarkEnd w:id="125"/>
    </w:p>
    <w:p w14:paraId="673349B8" w14:textId="6A8062F7" w:rsidR="00AD52FF" w:rsidRDefault="001C1E18" w:rsidP="001C1E18">
      <w:pPr>
        <w:pStyle w:val="CH-1"/>
      </w:pPr>
      <w:r>
        <w:rPr>
          <w:rFonts w:hint="eastAsia"/>
        </w:rPr>
        <w:t>按投标文件格式要求，参见本文件“</w:t>
      </w:r>
      <w:r>
        <w:t xml:space="preserve">4. </w:t>
      </w:r>
      <w:r>
        <w:rPr>
          <w:rFonts w:hint="eastAsia"/>
        </w:rPr>
        <w:t>项目进度计划”章节的内容。</w:t>
      </w:r>
    </w:p>
    <w:p w14:paraId="66A2EF94" w14:textId="43B4E6BF" w:rsidR="0012589F" w:rsidRDefault="00AD52FF" w:rsidP="004D22F3">
      <w:pPr>
        <w:pStyle w:val="CH-H2"/>
      </w:pPr>
      <w:bookmarkStart w:id="126" w:name="_Toc71810009"/>
      <w:r>
        <w:rPr>
          <w:rFonts w:hint="eastAsia"/>
        </w:rPr>
        <w:t>安全保证措施</w:t>
      </w:r>
      <w:bookmarkEnd w:id="126"/>
    </w:p>
    <w:p w14:paraId="79230618" w14:textId="08CCA24C" w:rsidR="00CD6998" w:rsidRPr="00CD6998" w:rsidRDefault="00CD6998" w:rsidP="004D22F3">
      <w:pPr>
        <w:pStyle w:val="CH-H3"/>
      </w:pPr>
      <w:r w:rsidRPr="00CD6998">
        <w:rPr>
          <w:rFonts w:hint="eastAsia"/>
        </w:rPr>
        <w:t>健康</w:t>
      </w:r>
    </w:p>
    <w:p w14:paraId="4FADB264" w14:textId="46506C46" w:rsidR="00CD6998" w:rsidRPr="00CD6998" w:rsidRDefault="00CD6998" w:rsidP="00CD6998">
      <w:pPr>
        <w:pStyle w:val="CH-1"/>
      </w:pPr>
      <w:r w:rsidRPr="00CD6998">
        <w:rPr>
          <w:rFonts w:hint="eastAsia"/>
        </w:rPr>
        <w:t>由于现场施工工期较短，施工相对集中，</w:t>
      </w:r>
      <w:r w:rsidR="004826AA">
        <w:rPr>
          <w:rFonts w:hint="eastAsia"/>
        </w:rPr>
        <w:t>且现场多个供应商协同工作</w:t>
      </w:r>
      <w:r w:rsidRPr="00CD6998">
        <w:rPr>
          <w:rFonts w:hint="eastAsia"/>
        </w:rPr>
        <w:t>，因此施工的安全就显得尤为重要，为清除隐患，杜绝危险事故的发生，应采用如下安全技术措施。</w:t>
      </w:r>
    </w:p>
    <w:p w14:paraId="55A180EA" w14:textId="46D9C7DF" w:rsidR="00CD6998" w:rsidRPr="00CD6998" w:rsidRDefault="00CD6998" w:rsidP="00CD6998">
      <w:pPr>
        <w:pStyle w:val="CH-1"/>
      </w:pPr>
      <w:r w:rsidRPr="00CD6998">
        <w:rPr>
          <w:rFonts w:hint="eastAsia"/>
        </w:rPr>
        <w:t>•</w:t>
      </w:r>
      <w:r w:rsidRPr="00CD6998">
        <w:rPr>
          <w:rFonts w:hint="eastAsia"/>
        </w:rPr>
        <w:tab/>
        <w:t>建立现场</w:t>
      </w:r>
      <w:r w:rsidR="00B36786">
        <w:rPr>
          <w:rFonts w:hint="eastAsia"/>
        </w:rPr>
        <w:t>作业</w:t>
      </w:r>
      <w:r w:rsidRPr="00CD6998">
        <w:rPr>
          <w:rFonts w:hint="eastAsia"/>
        </w:rPr>
        <w:t>人员健康保证体系</w:t>
      </w:r>
    </w:p>
    <w:p w14:paraId="2FDB8200" w14:textId="0919DFA2" w:rsidR="00CD6998" w:rsidRPr="00CD6998" w:rsidRDefault="00CD6998" w:rsidP="00CD6998">
      <w:pPr>
        <w:pStyle w:val="CH-1"/>
      </w:pPr>
      <w:r w:rsidRPr="00CD6998">
        <w:rPr>
          <w:rFonts w:hint="eastAsia"/>
        </w:rPr>
        <w:t>•</w:t>
      </w:r>
      <w:r w:rsidRPr="00CD6998">
        <w:rPr>
          <w:rFonts w:hint="eastAsia"/>
        </w:rPr>
        <w:tab/>
        <w:t>所有西门子员工都会定期组织体检，</w:t>
      </w:r>
      <w:r w:rsidR="00B36786">
        <w:rPr>
          <w:rFonts w:hint="eastAsia"/>
        </w:rPr>
        <w:t>尽快安排疫苗接种，</w:t>
      </w:r>
      <w:r w:rsidRPr="00CD6998">
        <w:rPr>
          <w:rFonts w:hint="eastAsia"/>
        </w:rPr>
        <w:t>保证所有现场施工人员都不存在健康问题</w:t>
      </w:r>
    </w:p>
    <w:p w14:paraId="1317108C" w14:textId="77777777" w:rsidR="00CD6998" w:rsidRPr="00CD6998" w:rsidRDefault="00CD6998" w:rsidP="00CD6998">
      <w:pPr>
        <w:pStyle w:val="CH-1"/>
      </w:pPr>
      <w:r w:rsidRPr="00CD6998">
        <w:rPr>
          <w:rFonts w:hint="eastAsia"/>
        </w:rPr>
        <w:t>•</w:t>
      </w:r>
      <w:r w:rsidRPr="00CD6998">
        <w:rPr>
          <w:rFonts w:hint="eastAsia"/>
        </w:rPr>
        <w:tab/>
        <w:t>做好现场饮食卫生工作，严防员工食物中毒</w:t>
      </w:r>
    </w:p>
    <w:p w14:paraId="68E7A87E" w14:textId="2B5AC163" w:rsidR="00CD6998" w:rsidRPr="00CD6998" w:rsidRDefault="00CD6998" w:rsidP="004D22F3">
      <w:pPr>
        <w:pStyle w:val="CH-H3"/>
      </w:pPr>
      <w:r w:rsidRPr="00CD6998">
        <w:rPr>
          <w:rFonts w:hint="eastAsia"/>
        </w:rPr>
        <w:lastRenderedPageBreak/>
        <w:t>安全</w:t>
      </w:r>
    </w:p>
    <w:p w14:paraId="1A37CDF5" w14:textId="7A8DB4DE" w:rsidR="00CD6998" w:rsidRPr="00CD6998" w:rsidRDefault="00CD6998" w:rsidP="00CD6998">
      <w:pPr>
        <w:pStyle w:val="CH-1"/>
      </w:pPr>
      <w:r w:rsidRPr="00CD6998">
        <w:rPr>
          <w:rFonts w:hint="eastAsia"/>
        </w:rPr>
        <w:t>作为国际知名企业，西门子非常重视安全保证体系的建立。整个西门子项目团队严格遵循西门子及甲方HSE要求和各项规定。项目经理、安全员要以身作则，严格把关，坚决杜绝人身事故的发生。主要管控措施有：</w:t>
      </w:r>
    </w:p>
    <w:p w14:paraId="69E4DDDC" w14:textId="77777777" w:rsidR="00CD6998" w:rsidRPr="00CD6998" w:rsidRDefault="00CD6998" w:rsidP="00CD6998">
      <w:pPr>
        <w:pStyle w:val="CH-1"/>
      </w:pPr>
      <w:r w:rsidRPr="00CD6998">
        <w:rPr>
          <w:rFonts w:hint="eastAsia"/>
        </w:rPr>
        <w:t>•</w:t>
      </w:r>
      <w:r w:rsidRPr="00CD6998">
        <w:rPr>
          <w:rFonts w:hint="eastAsia"/>
        </w:rPr>
        <w:tab/>
        <w:t>做好班前安全讲话与记录，施工中要互相督促</w:t>
      </w:r>
    </w:p>
    <w:p w14:paraId="0C20210F" w14:textId="77777777" w:rsidR="00CD6998" w:rsidRPr="00CD6998" w:rsidRDefault="00CD6998" w:rsidP="00CD6998">
      <w:pPr>
        <w:pStyle w:val="CH-1"/>
      </w:pPr>
      <w:r w:rsidRPr="00CD6998">
        <w:rPr>
          <w:rFonts w:hint="eastAsia"/>
        </w:rPr>
        <w:t>•</w:t>
      </w:r>
      <w:r w:rsidRPr="00CD6998">
        <w:rPr>
          <w:rFonts w:hint="eastAsia"/>
        </w:rPr>
        <w:tab/>
        <w:t>凡进入现场人员必须着装整齐，配戴好保护用品</w:t>
      </w:r>
    </w:p>
    <w:p w14:paraId="47A0F1A6" w14:textId="77777777" w:rsidR="00CD6998" w:rsidRPr="00CD6998" w:rsidRDefault="00CD6998" w:rsidP="00CD6998">
      <w:pPr>
        <w:pStyle w:val="CH-1"/>
      </w:pPr>
      <w:r w:rsidRPr="00CD6998">
        <w:rPr>
          <w:rFonts w:hint="eastAsia"/>
        </w:rPr>
        <w:t>•</w:t>
      </w:r>
      <w:r w:rsidRPr="00CD6998">
        <w:rPr>
          <w:rFonts w:hint="eastAsia"/>
        </w:rPr>
        <w:tab/>
        <w:t>使用操作电气设备，严格执行电气设备安全操作规程</w:t>
      </w:r>
    </w:p>
    <w:p w14:paraId="1FF547E5" w14:textId="77777777" w:rsidR="00CD6998" w:rsidRPr="00CD6998" w:rsidRDefault="00CD6998" w:rsidP="00CD6998">
      <w:pPr>
        <w:pStyle w:val="CH-1"/>
      </w:pPr>
      <w:r w:rsidRPr="00CD6998">
        <w:rPr>
          <w:rFonts w:hint="eastAsia"/>
        </w:rPr>
        <w:t>•</w:t>
      </w:r>
      <w:r w:rsidRPr="00CD6998">
        <w:rPr>
          <w:rFonts w:hint="eastAsia"/>
        </w:rPr>
        <w:tab/>
        <w:t>在搬运，安装仪表台、柜、箱、盘、汇线槽托架之时要协作好，防止伤人</w:t>
      </w:r>
    </w:p>
    <w:p w14:paraId="1FD3E3C0" w14:textId="77777777" w:rsidR="00CD6998" w:rsidRPr="00CD6998" w:rsidRDefault="00CD6998" w:rsidP="00CD6998">
      <w:pPr>
        <w:pStyle w:val="CH-1"/>
      </w:pPr>
      <w:r w:rsidRPr="00CD6998">
        <w:rPr>
          <w:rFonts w:hint="eastAsia"/>
        </w:rPr>
        <w:t>•</w:t>
      </w:r>
      <w:r w:rsidRPr="00CD6998">
        <w:rPr>
          <w:rFonts w:hint="eastAsia"/>
        </w:rPr>
        <w:tab/>
        <w:t>在敷设电缆，穿管、汇线槽之时，由于活动空间的限制，要防止坠落</w:t>
      </w:r>
    </w:p>
    <w:p w14:paraId="1ED50223" w14:textId="77777777" w:rsidR="00CD6998" w:rsidRPr="00CD6998" w:rsidRDefault="00CD6998" w:rsidP="00CD6998">
      <w:pPr>
        <w:pStyle w:val="CH-1"/>
      </w:pPr>
      <w:r w:rsidRPr="00CD6998">
        <w:rPr>
          <w:rFonts w:hint="eastAsia"/>
        </w:rPr>
        <w:t>•</w:t>
      </w:r>
      <w:r w:rsidRPr="00CD6998">
        <w:rPr>
          <w:rFonts w:hint="eastAsia"/>
        </w:rPr>
        <w:tab/>
        <w:t>不允许在不牢固的管道、搭板上行走</w:t>
      </w:r>
    </w:p>
    <w:p w14:paraId="6CBFB3D5" w14:textId="77777777" w:rsidR="00CD6998" w:rsidRPr="00CD6998" w:rsidRDefault="00CD6998" w:rsidP="00CD6998">
      <w:pPr>
        <w:pStyle w:val="CH-1"/>
      </w:pPr>
      <w:r w:rsidRPr="00CD6998">
        <w:rPr>
          <w:rFonts w:hint="eastAsia"/>
        </w:rPr>
        <w:t>•</w:t>
      </w:r>
      <w:r w:rsidRPr="00CD6998">
        <w:rPr>
          <w:rFonts w:hint="eastAsia"/>
        </w:rPr>
        <w:tab/>
        <w:t>仪表设备在领取、搬运安装过程中，不应碰撞、倒置、敲击，需用起吊的设备，挂钢丝绳的位置与设备的着力点相符</w:t>
      </w:r>
    </w:p>
    <w:p w14:paraId="1162D849" w14:textId="77777777" w:rsidR="00CD6998" w:rsidRPr="00CD6998" w:rsidRDefault="00CD6998" w:rsidP="00CD6998">
      <w:pPr>
        <w:pStyle w:val="CH-1"/>
      </w:pPr>
      <w:r w:rsidRPr="00CD6998">
        <w:rPr>
          <w:rFonts w:hint="eastAsia"/>
        </w:rPr>
        <w:t>•</w:t>
      </w:r>
      <w:r w:rsidRPr="00CD6998">
        <w:rPr>
          <w:rFonts w:hint="eastAsia"/>
        </w:rPr>
        <w:tab/>
        <w:t>临时放置的设备要防雨、防潮、防尘与防腐蚀</w:t>
      </w:r>
    </w:p>
    <w:p w14:paraId="18101D32" w14:textId="77777777" w:rsidR="00CD6998" w:rsidRPr="00CD6998" w:rsidRDefault="00CD6998" w:rsidP="00CD6998">
      <w:pPr>
        <w:pStyle w:val="CH-1"/>
      </w:pPr>
      <w:r w:rsidRPr="00CD6998">
        <w:rPr>
          <w:rFonts w:hint="eastAsia"/>
        </w:rPr>
        <w:t>•</w:t>
      </w:r>
      <w:r w:rsidRPr="00CD6998">
        <w:rPr>
          <w:rFonts w:hint="eastAsia"/>
        </w:rPr>
        <w:tab/>
        <w:t>安装后的设备，应据现场条件采取适当的防护措施，以免施工过程中可能的坠物、焊渣等损坏仪表设备</w:t>
      </w:r>
    </w:p>
    <w:p w14:paraId="61CD6956" w14:textId="77777777" w:rsidR="00CD6998" w:rsidRPr="00CD6998" w:rsidRDefault="00CD6998" w:rsidP="00CD6998">
      <w:pPr>
        <w:pStyle w:val="CH-1"/>
      </w:pPr>
      <w:r w:rsidRPr="00CD6998">
        <w:rPr>
          <w:rFonts w:hint="eastAsia"/>
        </w:rPr>
        <w:t>•</w:t>
      </w:r>
      <w:r w:rsidRPr="00CD6998">
        <w:rPr>
          <w:rFonts w:hint="eastAsia"/>
        </w:rPr>
        <w:tab/>
        <w:t>夜间施工的地点必须及时安装充足的照明</w:t>
      </w:r>
    </w:p>
    <w:p w14:paraId="204F02D4" w14:textId="77777777" w:rsidR="00CD6998" w:rsidRPr="00CD6998" w:rsidRDefault="00CD6998" w:rsidP="00CD6998">
      <w:pPr>
        <w:pStyle w:val="CH-1"/>
      </w:pPr>
      <w:r w:rsidRPr="00CD6998">
        <w:rPr>
          <w:rFonts w:hint="eastAsia"/>
        </w:rPr>
        <w:t>•</w:t>
      </w:r>
      <w:r w:rsidRPr="00CD6998">
        <w:rPr>
          <w:rFonts w:hint="eastAsia"/>
        </w:rPr>
        <w:tab/>
        <w:t>夜间进入有限空间作业至少安排两个人，起到监护的作用</w:t>
      </w:r>
    </w:p>
    <w:p w14:paraId="122C38CA" w14:textId="77777777" w:rsidR="00CD6998" w:rsidRPr="00CD6998" w:rsidRDefault="00CD6998" w:rsidP="00CD6998">
      <w:pPr>
        <w:pStyle w:val="CH-1"/>
      </w:pPr>
      <w:r w:rsidRPr="00CD6998">
        <w:rPr>
          <w:rFonts w:hint="eastAsia"/>
        </w:rPr>
        <w:t>•</w:t>
      </w:r>
      <w:r w:rsidRPr="00CD6998">
        <w:rPr>
          <w:rFonts w:hint="eastAsia"/>
        </w:rPr>
        <w:tab/>
        <w:t>夜间严禁高空作业和吊装作业</w:t>
      </w:r>
    </w:p>
    <w:p w14:paraId="458B5295" w14:textId="6D7C4373" w:rsidR="00CD6998" w:rsidRPr="00CD6998" w:rsidRDefault="00CD6998" w:rsidP="004D22F3">
      <w:pPr>
        <w:pStyle w:val="CH-H3"/>
      </w:pPr>
      <w:r w:rsidRPr="00CD6998">
        <w:rPr>
          <w:rFonts w:hint="eastAsia"/>
        </w:rPr>
        <w:t>环保</w:t>
      </w:r>
    </w:p>
    <w:p w14:paraId="0CEBF69F" w14:textId="335EBE15" w:rsidR="00CD6998" w:rsidRPr="00CD6998" w:rsidRDefault="00CD6998" w:rsidP="00CD6998">
      <w:pPr>
        <w:pStyle w:val="CH-1"/>
      </w:pPr>
      <w:r w:rsidRPr="00CD6998">
        <w:rPr>
          <w:rFonts w:hint="eastAsia"/>
        </w:rPr>
        <w:t>西门子作为全球最大的资源节约型的企业，非常重视环保。本项目在执行过程中将合理规划公用资源，做到对现场分配的水、电、气等公用资源最合理的利用；各种施工机具各得其所；关系合理合法。从而呈现出现场文明，有利于安全和环保，有利于节约，便于施工管理。</w:t>
      </w:r>
    </w:p>
    <w:p w14:paraId="5360F918" w14:textId="68466F0B" w:rsidR="00CD6998" w:rsidRPr="00CD6998" w:rsidRDefault="00CD6998" w:rsidP="00CD6998">
      <w:pPr>
        <w:pStyle w:val="CH-1"/>
      </w:pPr>
      <w:r w:rsidRPr="00CD6998">
        <w:rPr>
          <w:rFonts w:hint="eastAsia"/>
        </w:rPr>
        <w:t>按照施工阶段调整施工位置，及时清场转移。工程的不同施工阶段，施工需要不同，施工的场地也不一样。当结束某个场地的施工内容后，要将当前场地清理干净，及时清场，拆除临时设施，剩余材料与施工机具转移到新的施工地点。这样可以为其它专业的施工创造便利的条件。</w:t>
      </w:r>
    </w:p>
    <w:p w14:paraId="38BBEB65" w14:textId="58E1E4BB" w:rsidR="00CD6998" w:rsidRPr="00CD6998" w:rsidRDefault="00CD6998" w:rsidP="00CD6998">
      <w:pPr>
        <w:pStyle w:val="CH-1"/>
      </w:pPr>
      <w:r w:rsidRPr="00CD6998">
        <w:rPr>
          <w:rFonts w:hint="eastAsia"/>
        </w:rPr>
        <w:t>建立文明的施工现场。文明施工现场即指按照相关规范要求，使施工现场内秩序井然，文明安全，环境得到保持，防火设施完备，场容和环境卫生均符合要求。</w:t>
      </w:r>
    </w:p>
    <w:p w14:paraId="6972D9B9" w14:textId="40F816F0" w:rsidR="0012589F" w:rsidRDefault="00D6223E" w:rsidP="00752057">
      <w:pPr>
        <w:pStyle w:val="CH-H1"/>
      </w:pPr>
      <w:bookmarkStart w:id="127" w:name="_Toc71810010"/>
      <w:r>
        <w:rPr>
          <w:rFonts w:hint="eastAsia"/>
        </w:rPr>
        <w:lastRenderedPageBreak/>
        <w:t>流程优化</w:t>
      </w:r>
      <w:r w:rsidR="00AD52FF">
        <w:rPr>
          <w:rFonts w:hint="eastAsia"/>
        </w:rPr>
        <w:t>方案</w:t>
      </w:r>
      <w:r w:rsidR="006C0F75">
        <w:rPr>
          <w:rFonts w:hint="eastAsia"/>
        </w:rPr>
        <w:t>及系统功能</w:t>
      </w:r>
      <w:bookmarkEnd w:id="127"/>
    </w:p>
    <w:p w14:paraId="1653C017" w14:textId="61EFC6ED" w:rsidR="000C4553" w:rsidRPr="000D491F" w:rsidRDefault="000C4553" w:rsidP="004D22F3">
      <w:pPr>
        <w:pStyle w:val="CH-H2"/>
      </w:pPr>
      <w:bookmarkStart w:id="128" w:name="_Toc58764437"/>
      <w:bookmarkStart w:id="129" w:name="_Toc71810011"/>
      <w:r w:rsidRPr="000D491F">
        <w:rPr>
          <w:rFonts w:hint="eastAsia"/>
        </w:rPr>
        <w:t>生产工艺流程概述</w:t>
      </w:r>
      <w:bookmarkEnd w:id="128"/>
      <w:bookmarkEnd w:id="129"/>
    </w:p>
    <w:p w14:paraId="25FCFF4F" w14:textId="77777777" w:rsidR="000C4553" w:rsidRDefault="000C4553" w:rsidP="00150075">
      <w:pPr>
        <w:pStyle w:val="CH-2"/>
      </w:pPr>
      <w:r>
        <w:drawing>
          <wp:inline distT="0" distB="0" distL="0" distR="0" wp14:anchorId="0A023ADF" wp14:editId="12993270">
            <wp:extent cx="5486400" cy="17200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1827" cy="1721768"/>
                    </a:xfrm>
                    <a:prstGeom prst="rect">
                      <a:avLst/>
                    </a:prstGeom>
                  </pic:spPr>
                </pic:pic>
              </a:graphicData>
            </a:graphic>
          </wp:inline>
        </w:drawing>
      </w:r>
    </w:p>
    <w:p w14:paraId="75DB4214" w14:textId="77777777" w:rsidR="000C4553" w:rsidRDefault="000C4553" w:rsidP="00D40326">
      <w:pPr>
        <w:pStyle w:val="CH-3"/>
      </w:pPr>
      <w:r>
        <w:t xml:space="preserve"> </w:t>
      </w:r>
      <w:r>
        <w:rPr>
          <w:rFonts w:hint="eastAsia"/>
        </w:rPr>
        <w:t>生产物料接收及配送主要流程</w:t>
      </w:r>
    </w:p>
    <w:p w14:paraId="7782E4EF" w14:textId="77777777" w:rsidR="000C4553" w:rsidRDefault="000C4553" w:rsidP="00150075">
      <w:pPr>
        <w:pStyle w:val="CH-2"/>
      </w:pPr>
      <w:r>
        <w:drawing>
          <wp:inline distT="0" distB="0" distL="0" distR="0" wp14:anchorId="1A30B9B9" wp14:editId="5A51A92D">
            <wp:extent cx="5424928" cy="172081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6067" cy="1724343"/>
                    </a:xfrm>
                    <a:prstGeom prst="rect">
                      <a:avLst/>
                    </a:prstGeom>
                  </pic:spPr>
                </pic:pic>
              </a:graphicData>
            </a:graphic>
          </wp:inline>
        </w:drawing>
      </w:r>
    </w:p>
    <w:p w14:paraId="7395A5C6" w14:textId="77777777" w:rsidR="000C4553" w:rsidRDefault="000C4553" w:rsidP="00D40326">
      <w:pPr>
        <w:pStyle w:val="CH-3"/>
      </w:pPr>
      <w:r>
        <w:rPr>
          <w:rFonts w:hint="eastAsia"/>
        </w:rPr>
        <w:t>原液生产主要流程</w:t>
      </w:r>
    </w:p>
    <w:p w14:paraId="4F058DFF" w14:textId="77777777" w:rsidR="000C4553" w:rsidRPr="008D62C4" w:rsidRDefault="000C4553" w:rsidP="004D22F3">
      <w:pPr>
        <w:pStyle w:val="CH-H2"/>
      </w:pPr>
      <w:bookmarkStart w:id="130" w:name="_Toc58764438"/>
      <w:bookmarkStart w:id="131" w:name="_Toc71810012"/>
      <w:r w:rsidRPr="008D62C4">
        <w:rPr>
          <w:rFonts w:hint="eastAsia"/>
        </w:rPr>
        <w:t>业务需求理解及优化</w:t>
      </w:r>
      <w:bookmarkEnd w:id="130"/>
      <w:bookmarkEnd w:id="131"/>
    </w:p>
    <w:p w14:paraId="3320FE32" w14:textId="3B99928E" w:rsidR="000C4553" w:rsidRPr="00835B32" w:rsidRDefault="00E549E7" w:rsidP="00B13396">
      <w:pPr>
        <w:pStyle w:val="CH-2"/>
      </w:pPr>
      <w:r w:rsidRPr="00E549E7">
        <w:drawing>
          <wp:inline distT="0" distB="0" distL="0" distR="0" wp14:anchorId="0A2860E2" wp14:editId="706954BD">
            <wp:extent cx="6023610" cy="1270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3610" cy="1270635"/>
                    </a:xfrm>
                    <a:prstGeom prst="rect">
                      <a:avLst/>
                    </a:prstGeom>
                    <a:noFill/>
                    <a:ln>
                      <a:noFill/>
                    </a:ln>
                  </pic:spPr>
                </pic:pic>
              </a:graphicData>
            </a:graphic>
          </wp:inline>
        </w:drawing>
      </w:r>
    </w:p>
    <w:p w14:paraId="13C4A520" w14:textId="77777777" w:rsidR="000C4553" w:rsidRDefault="000C4553" w:rsidP="00150075">
      <w:pPr>
        <w:pStyle w:val="CH-2"/>
        <w:rPr>
          <w:rFonts w:cs="Arial"/>
        </w:rPr>
      </w:pPr>
      <w:r>
        <w:lastRenderedPageBreak/>
        <w:drawing>
          <wp:inline distT="0" distB="0" distL="0" distR="0" wp14:anchorId="09D3FB51" wp14:editId="245D0F58">
            <wp:extent cx="3533775" cy="182565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57645" cy="1837984"/>
                    </a:xfrm>
                    <a:prstGeom prst="rect">
                      <a:avLst/>
                    </a:prstGeom>
                  </pic:spPr>
                </pic:pic>
              </a:graphicData>
            </a:graphic>
          </wp:inline>
        </w:drawing>
      </w:r>
    </w:p>
    <w:p w14:paraId="79FF71BF" w14:textId="77777777" w:rsidR="000C4553" w:rsidRPr="00835B32" w:rsidRDefault="000C4553" w:rsidP="00D40326">
      <w:pPr>
        <w:pStyle w:val="CH-3"/>
      </w:pPr>
      <w:r>
        <w:rPr>
          <w:rFonts w:hint="eastAsia"/>
        </w:rPr>
        <w:t>减少浪费</w:t>
      </w:r>
    </w:p>
    <w:p w14:paraId="69F20899" w14:textId="07C4808B" w:rsidR="00254B45" w:rsidRDefault="00254B45" w:rsidP="00254B45">
      <w:pPr>
        <w:pStyle w:val="CH-2"/>
      </w:pPr>
      <w:bookmarkStart w:id="132" w:name="_Toc12384035"/>
      <w:r w:rsidRPr="00254B45">
        <w:drawing>
          <wp:inline distT="0" distB="0" distL="0" distR="0" wp14:anchorId="29AFBFE7" wp14:editId="6AB119DE">
            <wp:extent cx="6023610" cy="402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3610" cy="4025900"/>
                    </a:xfrm>
                    <a:prstGeom prst="rect">
                      <a:avLst/>
                    </a:prstGeom>
                    <a:noFill/>
                    <a:ln>
                      <a:noFill/>
                    </a:ln>
                  </pic:spPr>
                </pic:pic>
              </a:graphicData>
            </a:graphic>
          </wp:inline>
        </w:drawing>
      </w:r>
    </w:p>
    <w:bookmarkEnd w:id="132"/>
    <w:p w14:paraId="6D5D56A8" w14:textId="77777777" w:rsidR="000C4553" w:rsidRDefault="000C4553" w:rsidP="00150075">
      <w:pPr>
        <w:pStyle w:val="CH-2"/>
      </w:pPr>
      <w:r>
        <w:rPr>
          <w:rFonts w:hint="eastAsia"/>
        </w:rPr>
        <w:drawing>
          <wp:inline distT="0" distB="0" distL="0" distR="0" wp14:anchorId="2122704C" wp14:editId="413AD878">
            <wp:extent cx="3765176" cy="1656493"/>
            <wp:effectExtent l="0" t="0" r="6985" b="1270"/>
            <wp:docPr id="172032" name="Picture 17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4297" cy="1660506"/>
                    </a:xfrm>
                    <a:prstGeom prst="rect">
                      <a:avLst/>
                    </a:prstGeom>
                    <a:noFill/>
                    <a:ln>
                      <a:noFill/>
                    </a:ln>
                  </pic:spPr>
                </pic:pic>
              </a:graphicData>
            </a:graphic>
          </wp:inline>
        </w:drawing>
      </w:r>
    </w:p>
    <w:p w14:paraId="30D25BCD" w14:textId="77777777" w:rsidR="000C4553" w:rsidRPr="00835B32" w:rsidRDefault="000C4553" w:rsidP="00D40326">
      <w:pPr>
        <w:pStyle w:val="CH-3"/>
      </w:pPr>
      <w:r>
        <w:rPr>
          <w:rFonts w:hint="eastAsia"/>
        </w:rPr>
        <w:t>效率提高</w:t>
      </w:r>
    </w:p>
    <w:p w14:paraId="7FD308B3" w14:textId="47FAB964" w:rsidR="00254B45" w:rsidRDefault="00254B45" w:rsidP="00254B45">
      <w:pPr>
        <w:pStyle w:val="CH-2"/>
      </w:pPr>
      <w:bookmarkStart w:id="133" w:name="_Toc12384036"/>
      <w:r w:rsidRPr="00254B45">
        <w:lastRenderedPageBreak/>
        <w:drawing>
          <wp:inline distT="0" distB="0" distL="0" distR="0" wp14:anchorId="7970D562" wp14:editId="17EBA10B">
            <wp:extent cx="6023610" cy="3717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3610" cy="3717290"/>
                    </a:xfrm>
                    <a:prstGeom prst="rect">
                      <a:avLst/>
                    </a:prstGeom>
                    <a:noFill/>
                    <a:ln>
                      <a:noFill/>
                    </a:ln>
                  </pic:spPr>
                </pic:pic>
              </a:graphicData>
            </a:graphic>
          </wp:inline>
        </w:drawing>
      </w:r>
    </w:p>
    <w:bookmarkEnd w:id="133"/>
    <w:p w14:paraId="20F61328" w14:textId="77777777" w:rsidR="000C4553" w:rsidRDefault="000C4553" w:rsidP="00150075">
      <w:pPr>
        <w:pStyle w:val="CH-2"/>
      </w:pPr>
      <w:r>
        <w:drawing>
          <wp:inline distT="0" distB="0" distL="0" distR="0" wp14:anchorId="098F4AAA" wp14:editId="593011C8">
            <wp:extent cx="3803597" cy="2347675"/>
            <wp:effectExtent l="0" t="0" r="6985" b="0"/>
            <wp:docPr id="172033" name="Picture 17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3854" cy="2354006"/>
                    </a:xfrm>
                    <a:prstGeom prst="rect">
                      <a:avLst/>
                    </a:prstGeom>
                    <a:noFill/>
                    <a:ln>
                      <a:noFill/>
                    </a:ln>
                  </pic:spPr>
                </pic:pic>
              </a:graphicData>
            </a:graphic>
          </wp:inline>
        </w:drawing>
      </w:r>
    </w:p>
    <w:p w14:paraId="1B49A3CD" w14:textId="77777777" w:rsidR="000C4553" w:rsidRPr="0034774C" w:rsidRDefault="000C4553" w:rsidP="00D40326">
      <w:pPr>
        <w:pStyle w:val="CH-3"/>
      </w:pPr>
      <w:r>
        <w:rPr>
          <w:rFonts w:hint="eastAsia"/>
        </w:rPr>
        <w:t>标准作业</w:t>
      </w:r>
    </w:p>
    <w:p w14:paraId="731DA0C6" w14:textId="5CE7C212" w:rsidR="000C4553" w:rsidRDefault="00254B45" w:rsidP="00254B45">
      <w:pPr>
        <w:pStyle w:val="CH-2"/>
      </w:pPr>
      <w:bookmarkStart w:id="134" w:name="_Toc12384037"/>
      <w:r w:rsidRPr="00254B45">
        <w:drawing>
          <wp:inline distT="0" distB="0" distL="0" distR="0" wp14:anchorId="5823D0F5" wp14:editId="19483AFC">
            <wp:extent cx="6023610" cy="1577340"/>
            <wp:effectExtent l="0" t="0" r="0" b="3810"/>
            <wp:docPr id="13922" name="Picture 1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t="6842"/>
                    <a:stretch/>
                  </pic:blipFill>
                  <pic:spPr bwMode="auto">
                    <a:xfrm>
                      <a:off x="0" y="0"/>
                      <a:ext cx="6023610" cy="1577340"/>
                    </a:xfrm>
                    <a:prstGeom prst="rect">
                      <a:avLst/>
                    </a:prstGeom>
                    <a:noFill/>
                    <a:ln>
                      <a:noFill/>
                    </a:ln>
                    <a:extLst>
                      <a:ext uri="{53640926-AAD7-44D8-BBD7-CCE9431645EC}">
                        <a14:shadowObscured xmlns:a14="http://schemas.microsoft.com/office/drawing/2010/main"/>
                      </a:ext>
                    </a:extLst>
                  </pic:spPr>
                </pic:pic>
              </a:graphicData>
            </a:graphic>
          </wp:inline>
        </w:drawing>
      </w:r>
      <w:bookmarkEnd w:id="134"/>
    </w:p>
    <w:tbl>
      <w:tblPr>
        <w:tblStyle w:val="TableGrid"/>
        <w:tblW w:w="0" w:type="auto"/>
        <w:tblLook w:val="04A0" w:firstRow="1" w:lastRow="0" w:firstColumn="1" w:lastColumn="0" w:noHBand="0" w:noVBand="1"/>
      </w:tblPr>
      <w:tblGrid>
        <w:gridCol w:w="1795"/>
        <w:gridCol w:w="3240"/>
        <w:gridCol w:w="4441"/>
      </w:tblGrid>
      <w:tr w:rsidR="000C4553" w:rsidRPr="008D62C4" w14:paraId="41ACC561" w14:textId="77777777" w:rsidTr="00E868D8">
        <w:tc>
          <w:tcPr>
            <w:tcW w:w="1795" w:type="dxa"/>
          </w:tcPr>
          <w:p w14:paraId="40056744" w14:textId="1FE986DE" w:rsidR="000C4553" w:rsidRPr="0072367E" w:rsidRDefault="000C4553" w:rsidP="00024B42">
            <w:pPr>
              <w:pStyle w:val="CH-TABLE"/>
            </w:pPr>
            <w:r>
              <w:rPr>
                <w:rFonts w:hint="eastAsia"/>
              </w:rPr>
              <w:lastRenderedPageBreak/>
              <w:t>通过</w:t>
            </w:r>
            <w:r w:rsidRPr="0072367E">
              <w:rPr>
                <w:rFonts w:hint="eastAsia"/>
              </w:rPr>
              <w:t>投料防错</w:t>
            </w:r>
          </w:p>
        </w:tc>
        <w:tc>
          <w:tcPr>
            <w:tcW w:w="3240" w:type="dxa"/>
          </w:tcPr>
          <w:p w14:paraId="2A5771DF" w14:textId="77777777" w:rsidR="000C4553" w:rsidRPr="0072367E" w:rsidRDefault="000C4553" w:rsidP="00024B42">
            <w:pPr>
              <w:pStyle w:val="CH-TABLE"/>
            </w:pPr>
            <w:r w:rsidRPr="0072367E">
              <w:rPr>
                <w:rFonts w:hint="eastAsia"/>
              </w:rPr>
              <w:t>作业过程中，通过扫描关键原料、半成品等条码，复核配方所需物料的品种、批次、数量、有效期等。</w:t>
            </w:r>
          </w:p>
        </w:tc>
        <w:tc>
          <w:tcPr>
            <w:tcW w:w="4441" w:type="dxa"/>
          </w:tcPr>
          <w:p w14:paraId="77B84D80" w14:textId="77777777" w:rsidR="000C4553" w:rsidRPr="0072367E" w:rsidRDefault="000C4553" w:rsidP="00024B42">
            <w:pPr>
              <w:pStyle w:val="CH-TABLE"/>
            </w:pPr>
            <w:r w:rsidRPr="0072367E">
              <w:rPr>
                <w:rFonts w:hint="eastAsia"/>
              </w:rPr>
              <w:t>称量、配料、投料过程物料防错，保证产出品的物料正确性。</w:t>
            </w:r>
          </w:p>
          <w:p w14:paraId="7482315D" w14:textId="77777777" w:rsidR="000C4553" w:rsidRPr="0072367E" w:rsidRDefault="000C4553" w:rsidP="00024B42">
            <w:pPr>
              <w:pStyle w:val="CH-TABLE"/>
            </w:pPr>
            <w:r w:rsidRPr="0072367E">
              <w:rPr>
                <w:rFonts w:hint="eastAsia"/>
              </w:rPr>
              <w:t>系统复核成功后将记录关联关系，便于追溯。</w:t>
            </w:r>
          </w:p>
        </w:tc>
      </w:tr>
    </w:tbl>
    <w:p w14:paraId="1C1CF92D" w14:textId="77777777" w:rsidR="000C4553" w:rsidRDefault="000C4553" w:rsidP="00150075">
      <w:pPr>
        <w:pStyle w:val="CH-2"/>
      </w:pPr>
      <w:r>
        <w:drawing>
          <wp:inline distT="0" distB="0" distL="0" distR="0" wp14:anchorId="2426FE13" wp14:editId="06EDDF45">
            <wp:extent cx="3596127" cy="2087434"/>
            <wp:effectExtent l="0" t="0" r="4445" b="8255"/>
            <wp:docPr id="172034" name="Picture 17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2376" cy="2091061"/>
                    </a:xfrm>
                    <a:prstGeom prst="rect">
                      <a:avLst/>
                    </a:prstGeom>
                    <a:noFill/>
                    <a:ln>
                      <a:noFill/>
                    </a:ln>
                  </pic:spPr>
                </pic:pic>
              </a:graphicData>
            </a:graphic>
          </wp:inline>
        </w:drawing>
      </w:r>
    </w:p>
    <w:p w14:paraId="1E8FEC25" w14:textId="434C13A3" w:rsidR="000C4553" w:rsidRDefault="000C4553" w:rsidP="00D40326">
      <w:pPr>
        <w:pStyle w:val="CH-3"/>
      </w:pPr>
      <w:r>
        <w:rPr>
          <w:rFonts w:hint="eastAsia"/>
        </w:rPr>
        <w:t>自动防错</w:t>
      </w:r>
    </w:p>
    <w:p w14:paraId="589A32A0" w14:textId="2B38E5FA" w:rsidR="008760FD" w:rsidRPr="008760FD" w:rsidRDefault="008760FD" w:rsidP="008760FD">
      <w:pPr>
        <w:pStyle w:val="CH-2"/>
      </w:pPr>
      <w:r w:rsidRPr="008760FD">
        <w:drawing>
          <wp:inline distT="0" distB="0" distL="0" distR="0" wp14:anchorId="6BE42E3D" wp14:editId="477CC280">
            <wp:extent cx="6023610" cy="2591435"/>
            <wp:effectExtent l="0" t="0" r="0" b="0"/>
            <wp:docPr id="13923" name="Picture 1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3610" cy="2591435"/>
                    </a:xfrm>
                    <a:prstGeom prst="rect">
                      <a:avLst/>
                    </a:prstGeom>
                    <a:noFill/>
                    <a:ln>
                      <a:noFill/>
                    </a:ln>
                  </pic:spPr>
                </pic:pic>
              </a:graphicData>
            </a:graphic>
          </wp:inline>
        </w:drawing>
      </w:r>
    </w:p>
    <w:p w14:paraId="343AFB30" w14:textId="77777777" w:rsidR="000C4553" w:rsidRDefault="000C4553" w:rsidP="00150075">
      <w:pPr>
        <w:pStyle w:val="CH-2"/>
      </w:pPr>
      <w:r>
        <w:drawing>
          <wp:inline distT="0" distB="0" distL="0" distR="0" wp14:anchorId="6E9B0EAA" wp14:editId="4D8E7D3A">
            <wp:extent cx="4410635" cy="1889568"/>
            <wp:effectExtent l="0" t="0" r="0" b="0"/>
            <wp:docPr id="172036" name="Picture 17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1470" cy="1902778"/>
                    </a:xfrm>
                    <a:prstGeom prst="rect">
                      <a:avLst/>
                    </a:prstGeom>
                    <a:noFill/>
                    <a:ln>
                      <a:noFill/>
                    </a:ln>
                  </pic:spPr>
                </pic:pic>
              </a:graphicData>
            </a:graphic>
          </wp:inline>
        </w:drawing>
      </w:r>
    </w:p>
    <w:p w14:paraId="55C33A20" w14:textId="77777777" w:rsidR="000C4553" w:rsidRPr="005A7FBD" w:rsidRDefault="000C4553" w:rsidP="00D40326">
      <w:pPr>
        <w:pStyle w:val="CH-3"/>
      </w:pPr>
      <w:r>
        <w:rPr>
          <w:rFonts w:hint="eastAsia"/>
        </w:rPr>
        <w:t>预警管理</w:t>
      </w:r>
    </w:p>
    <w:p w14:paraId="061D1E6B" w14:textId="7FDCA47B" w:rsidR="008760FD" w:rsidRDefault="008760FD" w:rsidP="008760FD">
      <w:pPr>
        <w:pStyle w:val="CH-2"/>
      </w:pPr>
      <w:bookmarkStart w:id="135" w:name="_Toc12384039"/>
      <w:r w:rsidRPr="008760FD">
        <w:lastRenderedPageBreak/>
        <w:drawing>
          <wp:inline distT="0" distB="0" distL="0" distR="0" wp14:anchorId="5AD3BD6D" wp14:editId="020E6241">
            <wp:extent cx="6023610" cy="2910205"/>
            <wp:effectExtent l="0" t="0" r="0" b="4445"/>
            <wp:docPr id="13925" name="Picture 1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3610" cy="2910205"/>
                    </a:xfrm>
                    <a:prstGeom prst="rect">
                      <a:avLst/>
                    </a:prstGeom>
                    <a:noFill/>
                    <a:ln>
                      <a:noFill/>
                    </a:ln>
                  </pic:spPr>
                </pic:pic>
              </a:graphicData>
            </a:graphic>
          </wp:inline>
        </w:drawing>
      </w:r>
    </w:p>
    <w:bookmarkEnd w:id="135"/>
    <w:p w14:paraId="4022D07E" w14:textId="77777777" w:rsidR="000C4553" w:rsidRDefault="000C4553" w:rsidP="00150075">
      <w:pPr>
        <w:pStyle w:val="CH-2"/>
      </w:pPr>
      <w:r>
        <w:drawing>
          <wp:inline distT="0" distB="0" distL="0" distR="0" wp14:anchorId="6E670271" wp14:editId="00D5AA3B">
            <wp:extent cx="3772861" cy="2193523"/>
            <wp:effectExtent l="0" t="0" r="0" b="0"/>
            <wp:docPr id="172037" name="Picture 17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81630" cy="2198622"/>
                    </a:xfrm>
                    <a:prstGeom prst="rect">
                      <a:avLst/>
                    </a:prstGeom>
                    <a:noFill/>
                    <a:ln>
                      <a:noFill/>
                    </a:ln>
                  </pic:spPr>
                </pic:pic>
              </a:graphicData>
            </a:graphic>
          </wp:inline>
        </w:drawing>
      </w:r>
    </w:p>
    <w:p w14:paraId="12A559C7" w14:textId="4AE6A04E" w:rsidR="000C4553" w:rsidRDefault="000C4553" w:rsidP="00D40326">
      <w:pPr>
        <w:pStyle w:val="CH-3"/>
      </w:pPr>
      <w:r>
        <w:rPr>
          <w:rFonts w:hint="eastAsia"/>
        </w:rPr>
        <w:t>生产追溯</w:t>
      </w:r>
    </w:p>
    <w:p w14:paraId="0CA0B80A" w14:textId="0FB4A2B3" w:rsidR="008760FD" w:rsidRPr="008760FD" w:rsidRDefault="008760FD" w:rsidP="008760FD">
      <w:pPr>
        <w:pStyle w:val="CH-2"/>
      </w:pPr>
      <w:r w:rsidRPr="008760FD">
        <w:drawing>
          <wp:inline distT="0" distB="0" distL="0" distR="0" wp14:anchorId="5B80ABFD" wp14:editId="6BC7CB20">
            <wp:extent cx="6023610" cy="2445385"/>
            <wp:effectExtent l="0" t="0" r="0" b="0"/>
            <wp:docPr id="13926" name="Picture 1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3610" cy="24453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065"/>
        <w:gridCol w:w="2970"/>
        <w:gridCol w:w="4441"/>
      </w:tblGrid>
      <w:tr w:rsidR="000C4553" w:rsidRPr="00CB7EC7" w14:paraId="1C65D5D4" w14:textId="77777777" w:rsidTr="00E868D8">
        <w:tc>
          <w:tcPr>
            <w:tcW w:w="2065" w:type="dxa"/>
          </w:tcPr>
          <w:p w14:paraId="62427ABF" w14:textId="77777777" w:rsidR="000C4553" w:rsidRPr="00DF08A8" w:rsidRDefault="000C4553" w:rsidP="00024B42">
            <w:pPr>
              <w:pStyle w:val="CH-TABLE"/>
            </w:pPr>
            <w:r>
              <w:rPr>
                <w:rFonts w:hint="eastAsia"/>
              </w:rPr>
              <w:lastRenderedPageBreak/>
              <w:t>报表分析工具</w:t>
            </w:r>
          </w:p>
        </w:tc>
        <w:tc>
          <w:tcPr>
            <w:tcW w:w="2970" w:type="dxa"/>
          </w:tcPr>
          <w:p w14:paraId="2B6BEBAC" w14:textId="77777777" w:rsidR="000C4553" w:rsidRDefault="000C4553" w:rsidP="00024B42">
            <w:pPr>
              <w:pStyle w:val="CH-TABLE"/>
            </w:pPr>
            <w:r w:rsidRPr="00DF08A8">
              <w:rPr>
                <w:rFonts w:hint="eastAsia"/>
              </w:rPr>
              <w:t>提供实时</w:t>
            </w:r>
            <w:r>
              <w:rPr>
                <w:rFonts w:hint="eastAsia"/>
              </w:rPr>
              <w:t>生产</w:t>
            </w:r>
            <w:r w:rsidRPr="00DF08A8">
              <w:rPr>
                <w:rFonts w:hint="eastAsia"/>
              </w:rPr>
              <w:t>管理报表</w:t>
            </w:r>
          </w:p>
          <w:p w14:paraId="663CE9BE" w14:textId="77777777" w:rsidR="000C4553" w:rsidRPr="00DF08A8" w:rsidRDefault="000C4553" w:rsidP="00024B42">
            <w:pPr>
              <w:pStyle w:val="CH-TABLE"/>
            </w:pPr>
            <w:r>
              <w:rPr>
                <w:rFonts w:hint="eastAsia"/>
              </w:rPr>
              <w:t>提供跨批次质量报表</w:t>
            </w:r>
          </w:p>
        </w:tc>
        <w:tc>
          <w:tcPr>
            <w:tcW w:w="4441" w:type="dxa"/>
          </w:tcPr>
          <w:p w14:paraId="49E00A12" w14:textId="77777777" w:rsidR="000C4553" w:rsidRDefault="000C4553" w:rsidP="00024B42">
            <w:pPr>
              <w:pStyle w:val="CH-TABLE"/>
            </w:pPr>
            <w:r>
              <w:rPr>
                <w:rFonts w:hint="eastAsia"/>
              </w:rPr>
              <w:t>支持快速实现质量回顾和分析</w:t>
            </w:r>
          </w:p>
          <w:p w14:paraId="32EF2B88" w14:textId="77777777" w:rsidR="000C4553" w:rsidRPr="00DF08A8" w:rsidRDefault="000C4553" w:rsidP="00024B42">
            <w:pPr>
              <w:pStyle w:val="CH-TABLE"/>
            </w:pPr>
            <w:r>
              <w:rPr>
                <w:rFonts w:hint="eastAsia"/>
              </w:rPr>
              <w:t>支持</w:t>
            </w:r>
            <w:r w:rsidRPr="00DF08A8">
              <w:rPr>
                <w:rFonts w:hint="eastAsia"/>
              </w:rPr>
              <w:t>各种决策支持的KPI分析</w:t>
            </w:r>
          </w:p>
        </w:tc>
      </w:tr>
    </w:tbl>
    <w:p w14:paraId="09C8DC31" w14:textId="77777777" w:rsidR="000C4553" w:rsidRDefault="000C4553" w:rsidP="00150075">
      <w:pPr>
        <w:pStyle w:val="CH-2"/>
      </w:pPr>
      <w:r w:rsidRPr="00B84F9D">
        <w:drawing>
          <wp:inline distT="0" distB="0" distL="0" distR="0" wp14:anchorId="1FF0529B" wp14:editId="619DCE7D">
            <wp:extent cx="3380975" cy="2129225"/>
            <wp:effectExtent l="0" t="0" r="0" b="4445"/>
            <wp:docPr id="172038" name="Picture 17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88900" cy="2134216"/>
                    </a:xfrm>
                    <a:prstGeom prst="rect">
                      <a:avLst/>
                    </a:prstGeom>
                    <a:noFill/>
                    <a:ln>
                      <a:noFill/>
                    </a:ln>
                  </pic:spPr>
                </pic:pic>
              </a:graphicData>
            </a:graphic>
          </wp:inline>
        </w:drawing>
      </w:r>
    </w:p>
    <w:p w14:paraId="79B403C9" w14:textId="77777777" w:rsidR="000C4553" w:rsidRPr="00CB7EC7" w:rsidRDefault="000C4553" w:rsidP="00D40326">
      <w:pPr>
        <w:pStyle w:val="CH-3"/>
      </w:pPr>
      <w:r>
        <w:rPr>
          <w:rFonts w:hint="eastAsia"/>
        </w:rPr>
        <w:t>决策支持</w:t>
      </w:r>
    </w:p>
    <w:p w14:paraId="268D5071" w14:textId="11DD2509" w:rsidR="00D6223E" w:rsidRDefault="00D6223E">
      <w:pPr>
        <w:rPr>
          <w:rFonts w:ascii="微软雅黑" w:eastAsia="微软雅黑" w:hAnsi="微软雅黑"/>
          <w:sz w:val="22"/>
          <w:szCs w:val="18"/>
        </w:rPr>
      </w:pPr>
      <w:r>
        <w:br w:type="page"/>
      </w:r>
    </w:p>
    <w:p w14:paraId="6EECE611" w14:textId="2746E5C7" w:rsidR="00D6223E" w:rsidRPr="00B31D7A" w:rsidRDefault="006F2319" w:rsidP="00752057">
      <w:pPr>
        <w:pStyle w:val="CH-H1"/>
      </w:pPr>
      <w:bookmarkStart w:id="136" w:name="_Toc58103462"/>
      <w:bookmarkStart w:id="137" w:name="_Toc58764431"/>
      <w:bookmarkStart w:id="138" w:name="_Toc71810013"/>
      <w:r>
        <w:rPr>
          <w:rFonts w:hint="eastAsia"/>
        </w:rPr>
        <w:lastRenderedPageBreak/>
        <w:t>MES详细</w:t>
      </w:r>
      <w:r w:rsidR="00D6223E">
        <w:rPr>
          <w:rFonts w:hint="eastAsia"/>
        </w:rPr>
        <w:t>技术方案</w:t>
      </w:r>
      <w:bookmarkEnd w:id="136"/>
      <w:bookmarkEnd w:id="137"/>
      <w:bookmarkEnd w:id="138"/>
    </w:p>
    <w:p w14:paraId="59B95852" w14:textId="77777777" w:rsidR="00DE7F6D" w:rsidRDefault="00DE7F6D" w:rsidP="004D22F3">
      <w:pPr>
        <w:pStyle w:val="CH-H2"/>
      </w:pPr>
      <w:bookmarkStart w:id="139" w:name="_Toc71810014"/>
      <w:r>
        <w:rPr>
          <w:rFonts w:hint="eastAsia"/>
        </w:rPr>
        <w:t>信达生物U</w:t>
      </w:r>
      <w:r>
        <w:t>RS</w:t>
      </w:r>
      <w:r>
        <w:rPr>
          <w:rFonts w:hint="eastAsia"/>
        </w:rPr>
        <w:t>要求概述</w:t>
      </w:r>
      <w:bookmarkStart w:id="140" w:name="_Toc68723582"/>
      <w:bookmarkEnd w:id="139"/>
    </w:p>
    <w:p w14:paraId="352F8F0E" w14:textId="68C82E70" w:rsidR="00DE7F6D" w:rsidRPr="00E42A4A" w:rsidRDefault="00DE7F6D" w:rsidP="00E42A4A">
      <w:pPr>
        <w:pStyle w:val="CH-1"/>
        <w:rPr>
          <w:b/>
          <w:bCs/>
        </w:rPr>
      </w:pPr>
      <w:r w:rsidRPr="00E42A4A">
        <w:rPr>
          <w:rFonts w:hint="eastAsia"/>
          <w:b/>
          <w:bCs/>
        </w:rPr>
        <w:t>原液业务流程概览</w:t>
      </w:r>
      <w:bookmarkEnd w:id="140"/>
    </w:p>
    <w:p w14:paraId="7C8FEAA4" w14:textId="611B4EC6" w:rsidR="00DE7F6D" w:rsidRPr="00DC54F1" w:rsidRDefault="00DE7F6D" w:rsidP="00E42A4A">
      <w:pPr>
        <w:pStyle w:val="CH-1"/>
      </w:pPr>
      <w:r w:rsidRPr="00DC54F1">
        <w:rPr>
          <w:rFonts w:hint="eastAsia"/>
        </w:rPr>
        <w:t>工作细胞株自种子库取出，经过复苏、种子扩增培养，细胞扩增在生物反应器进行补料培养。培养工艺结束后收获培养液。培养液经离心及深层过滤澄清后，由亲和层捕获目的蛋白，再经过低PH病毒灭活、两步精细纯化、去病毒过滤、浓缩换液得到精纯蛋白，除菌过滤冻存，经经验合格后，作为原液备用，示意图如下</w:t>
      </w:r>
      <w:r w:rsidR="00117580">
        <w:rPr>
          <w:rFonts w:hint="eastAsia"/>
        </w:rPr>
        <w:t>：</w:t>
      </w:r>
    </w:p>
    <w:p w14:paraId="38299E9F" w14:textId="320FDA29" w:rsidR="00DE7F6D" w:rsidRDefault="00DE7F6D" w:rsidP="00E42A4A">
      <w:pPr>
        <w:pStyle w:val="CH-2"/>
        <w:rPr>
          <w:szCs w:val="24"/>
        </w:rPr>
      </w:pPr>
      <w:r w:rsidRPr="00DC54F1">
        <w:drawing>
          <wp:inline distT="0" distB="0" distL="0" distR="0" wp14:anchorId="5457A04F" wp14:editId="40ADE991">
            <wp:extent cx="3860998" cy="2584583"/>
            <wp:effectExtent l="0" t="0" r="6350" b="635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0998" cy="2584583"/>
                    </a:xfrm>
                    <a:prstGeom prst="rect">
                      <a:avLst/>
                    </a:prstGeom>
                  </pic:spPr>
                </pic:pic>
              </a:graphicData>
            </a:graphic>
          </wp:inline>
        </w:drawing>
      </w:r>
    </w:p>
    <w:p w14:paraId="25312259" w14:textId="64F73555" w:rsidR="00E42A4A" w:rsidRPr="00E42A4A" w:rsidRDefault="00E42A4A" w:rsidP="00E42A4A">
      <w:pPr>
        <w:pStyle w:val="CH-3"/>
        <w:rPr>
          <w:lang w:val="en-US"/>
        </w:rPr>
      </w:pPr>
      <w:r>
        <w:rPr>
          <w:rFonts w:hint="eastAsia"/>
          <w:lang w:val="en-US"/>
        </w:rPr>
        <w:t>生产业务流程图</w:t>
      </w:r>
    </w:p>
    <w:p w14:paraId="2FB71C25" w14:textId="77777777" w:rsidR="00DE7F6D" w:rsidRPr="00DE7F6D" w:rsidRDefault="00DE7F6D" w:rsidP="00E42A4A">
      <w:pPr>
        <w:pStyle w:val="CH-1"/>
      </w:pPr>
      <w:r w:rsidRPr="00DE7F6D">
        <w:rPr>
          <w:rFonts w:hint="eastAsia"/>
        </w:rPr>
        <w:t>MES在业务流程中会实现下述主要功能：</w:t>
      </w:r>
    </w:p>
    <w:p w14:paraId="1EBF7DE0" w14:textId="77777777" w:rsidR="00DE7F6D" w:rsidRPr="00DE7F6D" w:rsidRDefault="00DE7F6D" w:rsidP="00297D30">
      <w:pPr>
        <w:pStyle w:val="ListParagraph"/>
        <w:widowControl w:val="0"/>
        <w:numPr>
          <w:ilvl w:val="0"/>
          <w:numId w:val="68"/>
        </w:numPr>
        <w:spacing w:after="0" w:line="240" w:lineRule="auto"/>
        <w:contextualSpacing w:val="0"/>
        <w:jc w:val="both"/>
        <w:rPr>
          <w:rFonts w:ascii="微软雅黑" w:eastAsia="微软雅黑" w:hAnsi="微软雅黑"/>
        </w:rPr>
      </w:pPr>
      <w:r w:rsidRPr="00DE7F6D">
        <w:rPr>
          <w:rFonts w:ascii="微软雅黑" w:eastAsia="微软雅黑" w:hAnsi="微软雅黑"/>
        </w:rPr>
        <w:t xml:space="preserve">Material Management </w:t>
      </w:r>
      <w:r w:rsidRPr="00DE7F6D">
        <w:rPr>
          <w:rFonts w:ascii="微软雅黑" w:eastAsia="微软雅黑" w:hAnsi="微软雅黑" w:hint="eastAsia"/>
        </w:rPr>
        <w:t>物料与仓库管理</w:t>
      </w:r>
    </w:p>
    <w:p w14:paraId="334CCA53" w14:textId="77777777" w:rsidR="00DE7F6D" w:rsidRPr="00DE7F6D" w:rsidRDefault="00DE7F6D" w:rsidP="00DE7F6D">
      <w:pPr>
        <w:pStyle w:val="ListParagraph"/>
        <w:spacing w:line="240" w:lineRule="auto"/>
        <w:ind w:left="360"/>
        <w:rPr>
          <w:rFonts w:ascii="微软雅黑" w:eastAsia="微软雅黑" w:hAnsi="微软雅黑"/>
        </w:rPr>
      </w:pPr>
      <w:r w:rsidRPr="00DE7F6D">
        <w:rPr>
          <w:rFonts w:ascii="微软雅黑" w:eastAsia="微软雅黑" w:hAnsi="微软雅黑" w:hint="eastAsia"/>
        </w:rPr>
        <w:t>对物料，包括库存和订单物料，在整个生产周期进行管理，如有效期，状态，类型，数量等。</w:t>
      </w:r>
    </w:p>
    <w:p w14:paraId="23FAA4BA" w14:textId="77777777" w:rsidR="00DE7F6D" w:rsidRPr="00DE7F6D" w:rsidRDefault="00DE7F6D" w:rsidP="00297D30">
      <w:pPr>
        <w:pStyle w:val="ListParagraph"/>
        <w:widowControl w:val="0"/>
        <w:numPr>
          <w:ilvl w:val="0"/>
          <w:numId w:val="68"/>
        </w:numPr>
        <w:spacing w:after="0" w:line="240" w:lineRule="auto"/>
        <w:contextualSpacing w:val="0"/>
        <w:jc w:val="both"/>
        <w:rPr>
          <w:rFonts w:ascii="微软雅黑" w:eastAsia="微软雅黑" w:hAnsi="微软雅黑"/>
        </w:rPr>
      </w:pPr>
      <w:r w:rsidRPr="00DE7F6D">
        <w:rPr>
          <w:rFonts w:ascii="微软雅黑" w:eastAsia="微软雅黑" w:hAnsi="微软雅黑"/>
        </w:rPr>
        <w:t xml:space="preserve">Equipment Management </w:t>
      </w:r>
      <w:r w:rsidRPr="00DE7F6D">
        <w:rPr>
          <w:rFonts w:ascii="微软雅黑" w:eastAsia="微软雅黑" w:hAnsi="微软雅黑" w:hint="eastAsia"/>
        </w:rPr>
        <w:t>设备管理</w:t>
      </w:r>
    </w:p>
    <w:p w14:paraId="618E2D7D" w14:textId="77777777" w:rsidR="00DE7F6D" w:rsidRPr="00DE7F6D" w:rsidRDefault="00DE7F6D" w:rsidP="00DE7F6D">
      <w:pPr>
        <w:pStyle w:val="ListParagraph"/>
        <w:spacing w:line="240" w:lineRule="auto"/>
        <w:ind w:left="360"/>
        <w:rPr>
          <w:rFonts w:ascii="微软雅黑" w:eastAsia="微软雅黑" w:hAnsi="微软雅黑"/>
        </w:rPr>
      </w:pPr>
      <w:r w:rsidRPr="00DE7F6D">
        <w:rPr>
          <w:rFonts w:ascii="微软雅黑" w:eastAsia="微软雅黑" w:hAnsi="微软雅黑" w:hint="eastAsia"/>
        </w:rPr>
        <w:t>管理设备，包括秤，容器，仪器，工艺设备，如清洁卫生状态，校验状态，类型，合适性等。</w:t>
      </w:r>
    </w:p>
    <w:p w14:paraId="2673FDE9" w14:textId="77777777" w:rsidR="00DE7F6D" w:rsidRPr="00DE7F6D" w:rsidRDefault="00DE7F6D" w:rsidP="00297D30">
      <w:pPr>
        <w:pStyle w:val="ListParagraph"/>
        <w:widowControl w:val="0"/>
        <w:numPr>
          <w:ilvl w:val="0"/>
          <w:numId w:val="68"/>
        </w:numPr>
        <w:spacing w:after="0" w:line="240" w:lineRule="auto"/>
        <w:contextualSpacing w:val="0"/>
        <w:jc w:val="both"/>
        <w:rPr>
          <w:rFonts w:ascii="微软雅黑" w:eastAsia="微软雅黑" w:hAnsi="微软雅黑"/>
        </w:rPr>
      </w:pPr>
      <w:r w:rsidRPr="00DE7F6D">
        <w:rPr>
          <w:rFonts w:ascii="微软雅黑" w:eastAsia="微软雅黑" w:hAnsi="微软雅黑"/>
        </w:rPr>
        <w:t xml:space="preserve">Weigh&amp; Dispense </w:t>
      </w:r>
      <w:r w:rsidRPr="00DE7F6D">
        <w:rPr>
          <w:rFonts w:ascii="微软雅黑" w:eastAsia="微软雅黑" w:hAnsi="微软雅黑" w:hint="eastAsia"/>
        </w:rPr>
        <w:t>称重</w:t>
      </w:r>
      <w:r w:rsidRPr="00DE7F6D">
        <w:rPr>
          <w:rFonts w:ascii="微软雅黑" w:eastAsia="微软雅黑" w:hAnsi="微软雅黑"/>
        </w:rPr>
        <w:t>&amp;</w:t>
      </w:r>
      <w:r w:rsidRPr="00DE7F6D">
        <w:rPr>
          <w:rFonts w:ascii="微软雅黑" w:eastAsia="微软雅黑" w:hAnsi="微软雅黑" w:hint="eastAsia"/>
        </w:rPr>
        <w:t>分发</w:t>
      </w:r>
    </w:p>
    <w:p w14:paraId="4AE0A3E4" w14:textId="77777777" w:rsidR="00DE7F6D" w:rsidRPr="00DE7F6D" w:rsidRDefault="00DE7F6D" w:rsidP="00DE7F6D">
      <w:pPr>
        <w:pStyle w:val="ListParagraph"/>
        <w:spacing w:line="240" w:lineRule="auto"/>
        <w:ind w:left="360"/>
        <w:rPr>
          <w:rFonts w:ascii="微软雅黑" w:eastAsia="微软雅黑" w:hAnsi="微软雅黑"/>
        </w:rPr>
      </w:pPr>
      <w:r w:rsidRPr="00DE7F6D">
        <w:rPr>
          <w:rFonts w:ascii="微软雅黑" w:eastAsia="微软雅黑" w:hAnsi="微软雅黑" w:hint="eastAsia"/>
        </w:rPr>
        <w:t>与</w:t>
      </w:r>
      <w:r w:rsidRPr="00DE7F6D">
        <w:rPr>
          <w:rFonts w:ascii="微软雅黑" w:eastAsia="微软雅黑" w:hAnsi="微软雅黑"/>
        </w:rPr>
        <w:t>ERP</w:t>
      </w:r>
      <w:r w:rsidRPr="00DE7F6D">
        <w:rPr>
          <w:rFonts w:ascii="微软雅黑" w:eastAsia="微软雅黑" w:hAnsi="微软雅黑" w:hint="eastAsia"/>
        </w:rPr>
        <w:t>系统集成，对工作订单，物料，秤，容器，设备等管控下的</w:t>
      </w:r>
      <w:r w:rsidRPr="00DE7F6D">
        <w:rPr>
          <w:rFonts w:ascii="微软雅黑" w:eastAsia="微软雅黑" w:hAnsi="微软雅黑"/>
        </w:rPr>
        <w:t>BOM</w:t>
      </w:r>
      <w:r w:rsidRPr="00DE7F6D">
        <w:rPr>
          <w:rFonts w:ascii="微软雅黑" w:eastAsia="微软雅黑" w:hAnsi="微软雅黑" w:hint="eastAsia"/>
        </w:rPr>
        <w:t>物料称重分发。</w:t>
      </w:r>
    </w:p>
    <w:p w14:paraId="26FC5046" w14:textId="77777777" w:rsidR="00DE7F6D" w:rsidRPr="00DE7F6D" w:rsidRDefault="00DE7F6D" w:rsidP="00297D30">
      <w:pPr>
        <w:pStyle w:val="ListParagraph"/>
        <w:widowControl w:val="0"/>
        <w:numPr>
          <w:ilvl w:val="0"/>
          <w:numId w:val="68"/>
        </w:numPr>
        <w:spacing w:after="0" w:line="240" w:lineRule="auto"/>
        <w:contextualSpacing w:val="0"/>
        <w:jc w:val="both"/>
        <w:rPr>
          <w:rFonts w:ascii="微软雅黑" w:eastAsia="微软雅黑" w:hAnsi="微软雅黑"/>
        </w:rPr>
      </w:pPr>
      <w:r w:rsidRPr="00DE7F6D">
        <w:rPr>
          <w:rFonts w:ascii="微软雅黑" w:eastAsia="微软雅黑" w:hAnsi="微软雅黑"/>
        </w:rPr>
        <w:t>Recipe</w:t>
      </w:r>
      <w:r w:rsidRPr="00DE7F6D">
        <w:rPr>
          <w:rFonts w:ascii="微软雅黑" w:eastAsia="微软雅黑" w:hAnsi="微软雅黑" w:hint="eastAsia"/>
        </w:rPr>
        <w:t>生产主配方/电子批报</w:t>
      </w:r>
    </w:p>
    <w:p w14:paraId="38A05D3B" w14:textId="77777777" w:rsidR="00DE7F6D" w:rsidRPr="00DE7F6D" w:rsidRDefault="00DE7F6D" w:rsidP="00DE7F6D">
      <w:pPr>
        <w:pStyle w:val="ListParagraph"/>
        <w:spacing w:line="240" w:lineRule="auto"/>
        <w:ind w:left="360"/>
        <w:rPr>
          <w:rFonts w:ascii="微软雅黑" w:eastAsia="微软雅黑" w:hAnsi="微软雅黑"/>
        </w:rPr>
      </w:pPr>
      <w:r w:rsidRPr="00DE7F6D">
        <w:rPr>
          <w:rFonts w:ascii="微软雅黑" w:eastAsia="微软雅黑" w:hAnsi="微软雅黑" w:hint="eastAsia"/>
        </w:rPr>
        <w:t>主配方基于目标物料，管理生产中的</w:t>
      </w:r>
      <w:r w:rsidRPr="00DE7F6D">
        <w:rPr>
          <w:rFonts w:ascii="微软雅黑" w:eastAsia="微软雅黑" w:hAnsi="微软雅黑"/>
        </w:rPr>
        <w:t>BOM</w:t>
      </w:r>
      <w:r w:rsidRPr="00DE7F6D">
        <w:rPr>
          <w:rFonts w:ascii="微软雅黑" w:eastAsia="微软雅黑" w:hAnsi="微软雅黑" w:hint="eastAsia"/>
        </w:rPr>
        <w:t>，称重</w:t>
      </w:r>
      <w:r w:rsidRPr="00DE7F6D">
        <w:rPr>
          <w:rFonts w:ascii="微软雅黑" w:eastAsia="微软雅黑" w:hAnsi="微软雅黑"/>
        </w:rPr>
        <w:t>&amp;</w:t>
      </w:r>
      <w:r w:rsidRPr="00DE7F6D">
        <w:rPr>
          <w:rFonts w:ascii="微软雅黑" w:eastAsia="微软雅黑" w:hAnsi="微软雅黑" w:hint="eastAsia"/>
        </w:rPr>
        <w:t>分发，物料管理，设备管理，工作指导。电子批报将生产工艺过程中的纸质工作指导电子化。</w:t>
      </w:r>
    </w:p>
    <w:p w14:paraId="7B256511" w14:textId="77777777" w:rsidR="00DE7F6D" w:rsidRPr="00DE7F6D" w:rsidRDefault="00DE7F6D" w:rsidP="00297D30">
      <w:pPr>
        <w:pStyle w:val="ListParagraph"/>
        <w:widowControl w:val="0"/>
        <w:numPr>
          <w:ilvl w:val="0"/>
          <w:numId w:val="68"/>
        </w:numPr>
        <w:spacing w:after="0" w:line="240" w:lineRule="auto"/>
        <w:contextualSpacing w:val="0"/>
        <w:jc w:val="both"/>
        <w:rPr>
          <w:rFonts w:ascii="微软雅黑" w:eastAsia="微软雅黑" w:hAnsi="微软雅黑"/>
        </w:rPr>
      </w:pPr>
      <w:r w:rsidRPr="00DE7F6D">
        <w:rPr>
          <w:rFonts w:ascii="微软雅黑" w:eastAsia="微软雅黑" w:hAnsi="微软雅黑"/>
        </w:rPr>
        <w:t xml:space="preserve">Event Management </w:t>
      </w:r>
      <w:r w:rsidRPr="00DE7F6D">
        <w:rPr>
          <w:rFonts w:ascii="微软雅黑" w:eastAsia="微软雅黑" w:hAnsi="微软雅黑" w:hint="eastAsia"/>
        </w:rPr>
        <w:t>事件管理</w:t>
      </w:r>
    </w:p>
    <w:p w14:paraId="64A325B3" w14:textId="77777777" w:rsidR="00DE7F6D" w:rsidRPr="00DE7F6D" w:rsidRDefault="00DE7F6D" w:rsidP="00DE7F6D">
      <w:pPr>
        <w:pStyle w:val="ListParagraph"/>
        <w:spacing w:line="240" w:lineRule="auto"/>
        <w:ind w:left="360"/>
        <w:rPr>
          <w:rFonts w:ascii="微软雅黑" w:eastAsia="微软雅黑" w:hAnsi="微软雅黑"/>
        </w:rPr>
      </w:pPr>
      <w:r w:rsidRPr="00DE7F6D">
        <w:rPr>
          <w:rFonts w:ascii="微软雅黑" w:eastAsia="微软雅黑" w:hAnsi="微软雅黑" w:hint="eastAsia"/>
        </w:rPr>
        <w:lastRenderedPageBreak/>
        <w:t>电子批报执行过程中，如有超出规格限制的数据，将触发事件。这些事件需要通过审批流程关闭。生产物料释放的前提是事件关闭。</w:t>
      </w:r>
    </w:p>
    <w:p w14:paraId="61EA2CDA" w14:textId="77777777" w:rsidR="00DE7F6D" w:rsidRPr="00DE7F6D" w:rsidRDefault="00DE7F6D" w:rsidP="00297D30">
      <w:pPr>
        <w:pStyle w:val="ListParagraph"/>
        <w:widowControl w:val="0"/>
        <w:numPr>
          <w:ilvl w:val="0"/>
          <w:numId w:val="68"/>
        </w:numPr>
        <w:spacing w:after="0" w:line="240" w:lineRule="auto"/>
        <w:contextualSpacing w:val="0"/>
        <w:jc w:val="both"/>
        <w:rPr>
          <w:rFonts w:ascii="微软雅黑" w:eastAsia="微软雅黑" w:hAnsi="微软雅黑"/>
        </w:rPr>
      </w:pPr>
      <w:r w:rsidRPr="00DE7F6D">
        <w:rPr>
          <w:rFonts w:ascii="微软雅黑" w:eastAsia="微软雅黑" w:hAnsi="微软雅黑"/>
        </w:rPr>
        <w:t xml:space="preserve">Real Time Reports </w:t>
      </w:r>
      <w:r w:rsidRPr="00DE7F6D">
        <w:rPr>
          <w:rFonts w:ascii="微软雅黑" w:eastAsia="微软雅黑" w:hAnsi="微软雅黑" w:hint="eastAsia"/>
        </w:rPr>
        <w:t>实时批报告</w:t>
      </w:r>
    </w:p>
    <w:p w14:paraId="342CC934" w14:textId="06C71902" w:rsidR="00DE7F6D" w:rsidRDefault="00DE7F6D" w:rsidP="00DE7F6D">
      <w:pPr>
        <w:pStyle w:val="ListParagraph"/>
        <w:spacing w:line="240" w:lineRule="auto"/>
        <w:ind w:left="360"/>
        <w:rPr>
          <w:rFonts w:ascii="微软雅黑" w:eastAsia="微软雅黑" w:hAnsi="微软雅黑"/>
        </w:rPr>
      </w:pPr>
      <w:r w:rsidRPr="00DE7F6D">
        <w:rPr>
          <w:rFonts w:ascii="微软雅黑" w:eastAsia="微软雅黑" w:hAnsi="微软雅黑"/>
        </w:rPr>
        <w:t>MES</w:t>
      </w:r>
      <w:r w:rsidRPr="00DE7F6D">
        <w:rPr>
          <w:rFonts w:ascii="微软雅黑" w:eastAsia="微软雅黑" w:hAnsi="微软雅黑" w:hint="eastAsia"/>
        </w:rPr>
        <w:t>系统执行过程中会生成实时批报告，用户可以通过批报告实时读取过程中生产订单执行进度，物料，设备状态与信息等。</w:t>
      </w:r>
    </w:p>
    <w:p w14:paraId="1F1703E5" w14:textId="140DEFD1" w:rsidR="00DE7F6D" w:rsidRPr="00DE7F6D" w:rsidRDefault="00DE7F6D" w:rsidP="00DE7F6D">
      <w:pPr>
        <w:pStyle w:val="ListParagraph"/>
        <w:spacing w:line="240" w:lineRule="auto"/>
        <w:ind w:left="360"/>
        <w:rPr>
          <w:rFonts w:ascii="微软雅黑" w:eastAsia="微软雅黑" w:hAnsi="微软雅黑"/>
        </w:rPr>
      </w:pPr>
      <w:r>
        <w:rPr>
          <w:rFonts w:ascii="微软雅黑" w:eastAsia="微软雅黑" w:hAnsi="微软雅黑" w:hint="eastAsia"/>
        </w:rPr>
        <w:t>基于上述要求，我们初步设计如下系统方案：</w:t>
      </w:r>
    </w:p>
    <w:p w14:paraId="6A7760EB" w14:textId="75157831" w:rsidR="00786B3D" w:rsidRPr="0008284B" w:rsidRDefault="00786B3D" w:rsidP="004D22F3">
      <w:pPr>
        <w:pStyle w:val="CH-H2"/>
      </w:pPr>
      <w:bookmarkStart w:id="141" w:name="_Toc58764442"/>
      <w:bookmarkStart w:id="142" w:name="_Toc71810015"/>
      <w:r w:rsidRPr="0008284B">
        <w:rPr>
          <w:rFonts w:hint="eastAsia"/>
        </w:rPr>
        <w:t>物料</w:t>
      </w:r>
      <w:r>
        <w:rPr>
          <w:rFonts w:hint="eastAsia"/>
        </w:rPr>
        <w:t>及仓储</w:t>
      </w:r>
      <w:r w:rsidRPr="0008284B">
        <w:rPr>
          <w:rFonts w:hint="eastAsia"/>
        </w:rPr>
        <w:t>管理</w:t>
      </w:r>
      <w:bookmarkEnd w:id="141"/>
      <w:bookmarkEnd w:id="142"/>
    </w:p>
    <w:p w14:paraId="00CE12A2" w14:textId="77777777" w:rsidR="00786B3D" w:rsidRPr="0008284B" w:rsidRDefault="00786B3D" w:rsidP="004D22F3">
      <w:pPr>
        <w:pStyle w:val="CH-H3"/>
      </w:pPr>
      <w:r w:rsidRPr="0008284B">
        <w:rPr>
          <w:rFonts w:hint="eastAsia"/>
        </w:rPr>
        <w:t>物料主数据</w:t>
      </w:r>
    </w:p>
    <w:p w14:paraId="7CAD7C9B" w14:textId="77777777" w:rsidR="00786B3D" w:rsidRDefault="00786B3D" w:rsidP="00871B23">
      <w:pPr>
        <w:pStyle w:val="CH-1"/>
      </w:pPr>
      <w:r w:rsidRPr="0008284B">
        <w:rPr>
          <w:rFonts w:hint="eastAsia"/>
        </w:rPr>
        <w:t>物料在系统中有5个部分需要定义，分别为：主要信息定义，称量规则定义，批次</w:t>
      </w:r>
      <w:r w:rsidRPr="0008284B">
        <w:t>/</w:t>
      </w:r>
      <w:r w:rsidRPr="0008284B">
        <w:rPr>
          <w:rFonts w:hint="eastAsia"/>
        </w:rPr>
        <w:t>库存规则定义，危险</w:t>
      </w:r>
      <w:r w:rsidRPr="0008284B">
        <w:t>/</w:t>
      </w:r>
      <w:r w:rsidRPr="0008284B">
        <w:rPr>
          <w:rFonts w:hint="eastAsia"/>
        </w:rPr>
        <w:t>防范规则定义和注释信息定义。</w:t>
      </w:r>
    </w:p>
    <w:p w14:paraId="26924983" w14:textId="77777777" w:rsidR="00786B3D" w:rsidRPr="0008284B" w:rsidRDefault="00786B3D" w:rsidP="00871B23">
      <w:pPr>
        <w:pStyle w:val="CH-1"/>
      </w:pPr>
      <w:r w:rsidRPr="0008284B">
        <w:tab/>
      </w:r>
      <w:r w:rsidRPr="0008284B">
        <w:rPr>
          <w:rFonts w:hint="eastAsia"/>
        </w:rPr>
        <w:t>主要信息定义包括：物料代码、物料名称、物料种类（原料，辅料，半成品，成品和包材），效价，密度，单位，存储条件，损耗控制及说明等。</w:t>
      </w:r>
    </w:p>
    <w:p w14:paraId="551AE7B4" w14:textId="77777777" w:rsidR="00786B3D" w:rsidRPr="0008284B" w:rsidRDefault="00786B3D" w:rsidP="00871B23">
      <w:pPr>
        <w:pStyle w:val="CH-1"/>
      </w:pPr>
      <w:r w:rsidRPr="0008284B">
        <w:tab/>
      </w:r>
      <w:r w:rsidRPr="0008284B">
        <w:rPr>
          <w:rFonts w:hint="eastAsia"/>
        </w:rPr>
        <w:t>称量规则定义包括：称量位置，配送位置，称量容差，配送容差，物料平衡，称量毛重，工厂混批控制，供应商混批控制，称量模式等。</w:t>
      </w:r>
    </w:p>
    <w:p w14:paraId="0437B850" w14:textId="77777777" w:rsidR="00786B3D" w:rsidRPr="0008284B" w:rsidRDefault="00786B3D" w:rsidP="00871B23">
      <w:pPr>
        <w:pStyle w:val="CH-1"/>
      </w:pPr>
      <w:r w:rsidRPr="0008284B">
        <w:tab/>
      </w:r>
      <w:r w:rsidRPr="0008284B">
        <w:rPr>
          <w:rFonts w:hint="eastAsia"/>
        </w:rPr>
        <w:t>批次</w:t>
      </w:r>
      <w:r w:rsidRPr="0008284B">
        <w:t>/</w:t>
      </w:r>
      <w:r w:rsidRPr="0008284B">
        <w:rPr>
          <w:rFonts w:hint="eastAsia"/>
        </w:rPr>
        <w:t>库存规则定义包括：批次状态，亚批次、效期，再检验期，存储区域，开瓶效期等。</w:t>
      </w:r>
      <w:r w:rsidRPr="0008284B">
        <w:t xml:space="preserve"> </w:t>
      </w:r>
    </w:p>
    <w:p w14:paraId="68A69952" w14:textId="77777777" w:rsidR="00786B3D" w:rsidRPr="0008284B" w:rsidRDefault="00786B3D" w:rsidP="00871B23">
      <w:pPr>
        <w:pStyle w:val="CH-1"/>
      </w:pPr>
      <w:r w:rsidRPr="0008284B">
        <w:tab/>
      </w:r>
      <w:r w:rsidRPr="0008284B">
        <w:rPr>
          <w:rFonts w:hint="eastAsia"/>
        </w:rPr>
        <w:t>危险</w:t>
      </w:r>
      <w:r w:rsidRPr="0008284B">
        <w:t>/</w:t>
      </w:r>
      <w:r w:rsidRPr="0008284B">
        <w:rPr>
          <w:rFonts w:hint="eastAsia"/>
        </w:rPr>
        <w:t>防范定义包括：危险品图标定义，防范措施定义等。</w:t>
      </w:r>
    </w:p>
    <w:p w14:paraId="5A54CAD6" w14:textId="77777777" w:rsidR="00786B3D" w:rsidRPr="0008284B" w:rsidRDefault="00786B3D" w:rsidP="00871B23">
      <w:pPr>
        <w:pStyle w:val="CH-1"/>
      </w:pPr>
      <w:r w:rsidRPr="0008284B">
        <w:rPr>
          <w:rFonts w:hint="eastAsia"/>
        </w:rPr>
        <w:t>注释定义包括：注释及特殊使用定义（预留其他定义属性）。</w:t>
      </w:r>
    </w:p>
    <w:p w14:paraId="01F64ABD" w14:textId="77777777" w:rsidR="00786B3D" w:rsidRDefault="00786B3D" w:rsidP="00871B23">
      <w:pPr>
        <w:pStyle w:val="CH-1"/>
      </w:pPr>
      <w:r w:rsidRPr="0008284B">
        <w:rPr>
          <w:rFonts w:hint="eastAsia"/>
        </w:rPr>
        <w:t>物料定义中的部分信息可以通过接口来源于E</w:t>
      </w:r>
      <w:r w:rsidRPr="0008284B">
        <w:t>RP</w:t>
      </w:r>
      <w:r w:rsidRPr="0008284B">
        <w:rPr>
          <w:rFonts w:hint="eastAsia"/>
        </w:rPr>
        <w:t>系统。</w:t>
      </w:r>
    </w:p>
    <w:p w14:paraId="609DE3B7" w14:textId="77777777" w:rsidR="00786B3D" w:rsidRPr="0008284B" w:rsidRDefault="00786B3D" w:rsidP="00871B23">
      <w:pPr>
        <w:pStyle w:val="CH-1"/>
      </w:pPr>
      <w:r>
        <w:rPr>
          <w:rFonts w:hint="eastAsia"/>
        </w:rPr>
        <w:t>除标准属性外，系统支持扩展物料属性，用户仅需要在系统的扩展属性中扩展相应的属性以便支持新的物料特性。</w:t>
      </w:r>
    </w:p>
    <w:p w14:paraId="2435C005" w14:textId="77777777" w:rsidR="00786B3D" w:rsidRDefault="00786B3D" w:rsidP="004D22F3">
      <w:pPr>
        <w:pStyle w:val="CH-H3"/>
      </w:pPr>
      <w:r>
        <w:rPr>
          <w:rFonts w:hint="eastAsia"/>
        </w:rPr>
        <w:t>车间内物料位置定义</w:t>
      </w:r>
    </w:p>
    <w:p w14:paraId="3D1456CF" w14:textId="77777777" w:rsidR="00786B3D" w:rsidRPr="00436776" w:rsidRDefault="00786B3D" w:rsidP="00786B3D">
      <w:pPr>
        <w:pStyle w:val="CH-1"/>
      </w:pPr>
      <w:r>
        <w:rPr>
          <w:rFonts w:hint="eastAsia"/>
        </w:rPr>
        <w:t>系统对车间内的物料位置可做</w:t>
      </w:r>
      <w:r w:rsidRPr="00436776">
        <w:rPr>
          <w:rFonts w:hint="eastAsia"/>
        </w:rPr>
        <w:t>多角度的管理。</w:t>
      </w:r>
      <w:r>
        <w:rPr>
          <w:rFonts w:hint="eastAsia"/>
        </w:rPr>
        <w:t>用户可以根据实际情况</w:t>
      </w:r>
      <w:r w:rsidRPr="00917B82">
        <w:rPr>
          <w:rFonts w:hint="eastAsia"/>
        </w:rPr>
        <w:t>包括新增、拷贝、修改、失效存储位置</w:t>
      </w:r>
      <w:r>
        <w:rPr>
          <w:rFonts w:hint="eastAsia"/>
        </w:rPr>
        <w:t>。</w:t>
      </w:r>
    </w:p>
    <w:p w14:paraId="5053189E" w14:textId="77777777" w:rsidR="00786B3D" w:rsidRDefault="00786B3D" w:rsidP="00B13396">
      <w:pPr>
        <w:pStyle w:val="CH-"/>
      </w:pPr>
      <w:r>
        <w:rPr>
          <w:rFonts w:hint="eastAsia"/>
        </w:rPr>
        <w:t>主要属性：位置代码，位置名称等信息</w:t>
      </w:r>
      <w:r w:rsidRPr="00436776">
        <w:rPr>
          <w:rFonts w:hint="eastAsia"/>
        </w:rPr>
        <w:tab/>
      </w:r>
    </w:p>
    <w:p w14:paraId="1EE441F0" w14:textId="77777777" w:rsidR="00786B3D" w:rsidRPr="00436776" w:rsidRDefault="00786B3D" w:rsidP="00B13396">
      <w:pPr>
        <w:pStyle w:val="CH-"/>
      </w:pPr>
      <w:r w:rsidRPr="00436776">
        <w:rPr>
          <w:rFonts w:hint="eastAsia"/>
        </w:rPr>
        <w:t>所属区域</w:t>
      </w:r>
      <w:r>
        <w:rPr>
          <w:rFonts w:hint="eastAsia"/>
        </w:rPr>
        <w:t>：</w:t>
      </w:r>
      <w:r w:rsidRPr="00436776">
        <w:rPr>
          <w:rFonts w:hint="eastAsia"/>
        </w:rPr>
        <w:t>标明操作属于车间内部的具体物理区域或操作间</w:t>
      </w:r>
    </w:p>
    <w:p w14:paraId="35C2542D" w14:textId="77777777" w:rsidR="00786B3D" w:rsidRPr="00436776" w:rsidRDefault="00786B3D" w:rsidP="00B13396">
      <w:pPr>
        <w:pStyle w:val="CH-"/>
      </w:pPr>
      <w:r w:rsidRPr="00436776">
        <w:rPr>
          <w:rFonts w:hint="eastAsia"/>
        </w:rPr>
        <w:tab/>
      </w:r>
      <w:r>
        <w:rPr>
          <w:rFonts w:hint="eastAsia"/>
        </w:rPr>
        <w:t>存储位置</w:t>
      </w:r>
      <w:r w:rsidRPr="00436776">
        <w:rPr>
          <w:rFonts w:hint="eastAsia"/>
        </w:rPr>
        <w:t>类型</w:t>
      </w:r>
      <w:r>
        <w:rPr>
          <w:rFonts w:hint="eastAsia"/>
        </w:rPr>
        <w:t>：</w:t>
      </w:r>
      <w:r w:rsidRPr="00436776">
        <w:rPr>
          <w:rFonts w:hint="eastAsia"/>
        </w:rPr>
        <w:t>标记货位的类型：种子库、原辅料库等</w:t>
      </w:r>
    </w:p>
    <w:p w14:paraId="7B2420D4" w14:textId="77777777" w:rsidR="00786B3D" w:rsidRPr="00436776" w:rsidRDefault="00786B3D" w:rsidP="00B13396">
      <w:pPr>
        <w:pStyle w:val="CH-"/>
      </w:pPr>
      <w:r w:rsidRPr="00436776">
        <w:rPr>
          <w:rFonts w:hint="eastAsia"/>
        </w:rPr>
        <w:tab/>
        <w:t>储位属性</w:t>
      </w:r>
      <w:r>
        <w:rPr>
          <w:rFonts w:hint="eastAsia"/>
        </w:rPr>
        <w:t>：</w:t>
      </w:r>
      <w:r w:rsidRPr="00436776">
        <w:rPr>
          <w:rFonts w:hint="eastAsia"/>
        </w:rPr>
        <w:t>标记库位当前的可使用状态：正常、封存、</w:t>
      </w:r>
      <w:r>
        <w:rPr>
          <w:rFonts w:hint="eastAsia"/>
        </w:rPr>
        <w:t>禁用等</w:t>
      </w:r>
    </w:p>
    <w:p w14:paraId="340C6718" w14:textId="77777777" w:rsidR="00786B3D" w:rsidRPr="0008284B" w:rsidRDefault="00786B3D" w:rsidP="004D22F3">
      <w:pPr>
        <w:pStyle w:val="CH-H3"/>
      </w:pPr>
      <w:r w:rsidRPr="000535FC">
        <w:rPr>
          <w:rFonts w:hint="eastAsia"/>
        </w:rPr>
        <w:t>物料批次数据</w:t>
      </w:r>
    </w:p>
    <w:p w14:paraId="5ADBC3C8" w14:textId="77777777" w:rsidR="00786B3D" w:rsidRPr="0008284B" w:rsidRDefault="00786B3D" w:rsidP="00B13396">
      <w:pPr>
        <w:pStyle w:val="CH-1"/>
      </w:pPr>
      <w:r w:rsidRPr="0008284B">
        <w:rPr>
          <w:rFonts w:hint="eastAsia"/>
        </w:rPr>
        <w:t>MES系统是按物料的批次进行管理的。批次数据内容主要包括：</w:t>
      </w:r>
    </w:p>
    <w:p w14:paraId="3BF2B51C" w14:textId="77777777" w:rsidR="00786B3D" w:rsidRPr="0008284B" w:rsidRDefault="00786B3D" w:rsidP="00B13396">
      <w:pPr>
        <w:pStyle w:val="CH-1"/>
      </w:pPr>
      <w:r w:rsidRPr="0008284B">
        <w:rPr>
          <w:rFonts w:hint="eastAsia"/>
        </w:rPr>
        <w:lastRenderedPageBreak/>
        <w:t>物料代码，订单号，接收日期，供应商编码，供应商批号，厂内批号，包装序列号，数量，单位，物理位置，质量状态，有效期，复验有效期，开瓶有效期等。</w:t>
      </w:r>
    </w:p>
    <w:p w14:paraId="691ACAC3" w14:textId="77777777" w:rsidR="00786B3D" w:rsidRPr="0008284B" w:rsidRDefault="00786B3D" w:rsidP="00B13396">
      <w:pPr>
        <w:pStyle w:val="CH-1"/>
      </w:pPr>
      <w:r w:rsidRPr="0008284B">
        <w:rPr>
          <w:rFonts w:hint="eastAsia"/>
        </w:rPr>
        <w:t>物料的批次数据应从E</w:t>
      </w:r>
      <w:r w:rsidRPr="0008284B">
        <w:t>RP</w:t>
      </w:r>
      <w:r w:rsidRPr="0008284B">
        <w:rPr>
          <w:rFonts w:hint="eastAsia"/>
        </w:rPr>
        <w:t>或W</w:t>
      </w:r>
      <w:r w:rsidRPr="0008284B">
        <w:t>MS</w:t>
      </w:r>
      <w:r w:rsidRPr="0008284B">
        <w:rPr>
          <w:rFonts w:hint="eastAsia"/>
        </w:rPr>
        <w:t>中通过接口同步给M</w:t>
      </w:r>
      <w:r w:rsidRPr="0008284B">
        <w:t>ES</w:t>
      </w:r>
      <w:r w:rsidRPr="0008284B">
        <w:rPr>
          <w:rFonts w:hint="eastAsia"/>
        </w:rPr>
        <w:t>。</w:t>
      </w:r>
    </w:p>
    <w:p w14:paraId="43E181A4" w14:textId="77777777" w:rsidR="00786B3D" w:rsidRPr="0008284B" w:rsidRDefault="00786B3D" w:rsidP="00B13396">
      <w:pPr>
        <w:pStyle w:val="CH-1"/>
      </w:pPr>
      <w:r w:rsidRPr="0008284B">
        <w:rPr>
          <w:rFonts w:hint="eastAsia"/>
        </w:rPr>
        <w:t>生产批次的数据的关键部分应从E</w:t>
      </w:r>
      <w:r w:rsidRPr="0008284B">
        <w:t>RP</w:t>
      </w:r>
      <w:r w:rsidRPr="0008284B">
        <w:rPr>
          <w:rFonts w:hint="eastAsia"/>
        </w:rPr>
        <w:t>系统通过生产计划接口同步给M</w:t>
      </w:r>
      <w:r w:rsidRPr="0008284B">
        <w:t>ES</w:t>
      </w:r>
      <w:r w:rsidRPr="0008284B">
        <w:rPr>
          <w:rFonts w:hint="eastAsia"/>
        </w:rPr>
        <w:t>。生产批次数据包括：生产指令编号、物料编号、物料名称、计划产量、生产日期、有效期等。</w:t>
      </w:r>
    </w:p>
    <w:p w14:paraId="3D375283" w14:textId="77777777" w:rsidR="00786B3D" w:rsidRPr="0008284B" w:rsidRDefault="00786B3D" w:rsidP="004D22F3">
      <w:pPr>
        <w:pStyle w:val="CH-H3"/>
      </w:pPr>
      <w:r w:rsidRPr="0008284B">
        <w:rPr>
          <w:rFonts w:hint="eastAsia"/>
        </w:rPr>
        <w:t>物料条码及标签</w:t>
      </w:r>
    </w:p>
    <w:p w14:paraId="0E652E94" w14:textId="77777777" w:rsidR="00786B3D" w:rsidRPr="0008284B" w:rsidRDefault="00786B3D" w:rsidP="00B13396">
      <w:pPr>
        <w:pStyle w:val="CH-1"/>
      </w:pPr>
      <w:r w:rsidRPr="0008284B">
        <w:rPr>
          <w:rFonts w:hint="eastAsia"/>
        </w:rPr>
        <w:t>MES系统支持物料批次、物料最小包装、外包、托盘、（暂存区）货位、称量标签、中间产品/成品制造声明、生产过程样品记录、物料取样证、工作间、设备标签等多种标签的打印，同时允许对标签模板进行设计。</w:t>
      </w:r>
    </w:p>
    <w:p w14:paraId="5AB8A613" w14:textId="77777777" w:rsidR="00786B3D" w:rsidRPr="0008284B" w:rsidRDefault="00786B3D" w:rsidP="00B13396">
      <w:pPr>
        <w:pStyle w:val="CH-1"/>
      </w:pPr>
      <w:r w:rsidRPr="0008284B">
        <w:rPr>
          <w:rFonts w:hint="eastAsia"/>
        </w:rPr>
        <w:t>系统能够将</w:t>
      </w:r>
      <w:r w:rsidRPr="0008284B">
        <w:t>打印</w:t>
      </w:r>
      <w:r w:rsidRPr="0008284B">
        <w:rPr>
          <w:rFonts w:hint="eastAsia"/>
        </w:rPr>
        <w:t>的</w:t>
      </w:r>
      <w:r w:rsidRPr="0008284B">
        <w:t>标签</w:t>
      </w:r>
      <w:r w:rsidRPr="0008284B">
        <w:rPr>
          <w:rFonts w:hint="eastAsia"/>
        </w:rPr>
        <w:t>，并</w:t>
      </w:r>
      <w:r w:rsidRPr="0008284B">
        <w:t>与物料的品名、规格、物料代码、入库编号、净重、毛重、件数、状态、</w:t>
      </w:r>
      <w:r w:rsidRPr="0008284B">
        <w:rPr>
          <w:rFonts w:hint="eastAsia"/>
        </w:rPr>
        <w:t>有效含量、数量、</w:t>
      </w:r>
      <w:r w:rsidRPr="0008284B">
        <w:t>操作人、时间等信息关联。系统可以通过打印和扫描条码标签的形式记录和读取关联信息，根据扫描结果自动核对并进行数据记录，条码信息的建立、打印</w:t>
      </w:r>
      <w:r w:rsidRPr="0008284B">
        <w:rPr>
          <w:rFonts w:hint="eastAsia"/>
        </w:rPr>
        <w:t>、</w:t>
      </w:r>
      <w:r w:rsidRPr="0008284B">
        <w:t>读取、修改可全程追溯。</w:t>
      </w:r>
      <w:r w:rsidRPr="0008284B">
        <w:rPr>
          <w:rFonts w:hint="eastAsia"/>
        </w:rPr>
        <w:t>以下标签格式和内容仅作参考，具体要求均可按用户需求进行修改和扩展。系统可支持使用一维码和二维码。物料标签模板示例如下图所示：</w:t>
      </w:r>
    </w:p>
    <w:p w14:paraId="78C81D96" w14:textId="77777777" w:rsidR="00786B3D" w:rsidRPr="0008284B" w:rsidRDefault="00786B3D" w:rsidP="00786B3D">
      <w:pPr>
        <w:pStyle w:val="CH-2"/>
      </w:pPr>
      <w:r w:rsidRPr="0008284B">
        <w:drawing>
          <wp:inline distT="0" distB="0" distL="0" distR="0" wp14:anchorId="3199B8E2" wp14:editId="71568393">
            <wp:extent cx="2804160" cy="1874520"/>
            <wp:effectExtent l="19050" t="19050" r="15240" b="11430"/>
            <wp:docPr id="200731" name="Picture 3" descr="US_Weighing_Label"/>
            <wp:cNvGraphicFramePr/>
            <a:graphic xmlns:a="http://schemas.openxmlformats.org/drawingml/2006/main">
              <a:graphicData uri="http://schemas.openxmlformats.org/drawingml/2006/picture">
                <pic:pic xmlns:pic="http://schemas.openxmlformats.org/drawingml/2006/picture">
                  <pic:nvPicPr>
                    <pic:cNvPr id="29" name="Picture 5" descr="US_Weighing_Labe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8505" cy="1904163"/>
                    </a:xfrm>
                    <a:prstGeom prst="rect">
                      <a:avLst/>
                    </a:prstGeom>
                    <a:noFill/>
                    <a:ln>
                      <a:solidFill>
                        <a:srgbClr val="233746"/>
                      </a:solidFill>
                    </a:ln>
                  </pic:spPr>
                </pic:pic>
              </a:graphicData>
            </a:graphic>
          </wp:inline>
        </w:drawing>
      </w:r>
    </w:p>
    <w:p w14:paraId="3023F8E8" w14:textId="77777777" w:rsidR="00786B3D" w:rsidRPr="0008284B" w:rsidRDefault="00786B3D" w:rsidP="00786B3D">
      <w:pPr>
        <w:pStyle w:val="CH-3"/>
      </w:pPr>
      <w:r w:rsidRPr="0008284B">
        <w:rPr>
          <w:rFonts w:hint="eastAsia"/>
        </w:rPr>
        <w:t>物料标签示例</w:t>
      </w:r>
    </w:p>
    <w:p w14:paraId="6F10A808" w14:textId="56945949" w:rsidR="00786B3D" w:rsidRDefault="00786B3D" w:rsidP="00B13396">
      <w:pPr>
        <w:pStyle w:val="CH-1"/>
      </w:pPr>
      <w:r>
        <w:rPr>
          <w:rFonts w:hint="eastAsia"/>
        </w:rPr>
        <w:t>根据</w:t>
      </w:r>
      <w:r w:rsidR="004B0DAC">
        <w:t>ERP</w:t>
      </w:r>
      <w:r>
        <w:rPr>
          <w:rFonts w:hint="eastAsia"/>
        </w:rPr>
        <w:t>管理的物料精度，可以选择同步策略。</w:t>
      </w:r>
    </w:p>
    <w:p w14:paraId="6D0B2D3F" w14:textId="77777777" w:rsidR="00786B3D" w:rsidRDefault="00786B3D" w:rsidP="00B13396">
      <w:pPr>
        <w:pStyle w:val="CH-1"/>
      </w:pPr>
      <w:r w:rsidRPr="0008284B">
        <w:rPr>
          <w:rFonts w:hint="eastAsia"/>
        </w:rPr>
        <w:t>当物料装载在容器或设备中时，打印的容器标签中应包含物料信息。</w:t>
      </w:r>
      <w:r>
        <w:rPr>
          <w:rFonts w:hint="eastAsia"/>
        </w:rPr>
        <w:t>使用后的物料如重新打印标签，则可以打印出它的开瓶有效期（如该物料需要管理开瓶有效期）。</w:t>
      </w:r>
    </w:p>
    <w:p w14:paraId="60D3AAEB" w14:textId="77777777" w:rsidR="00786B3D" w:rsidRPr="0008284B" w:rsidRDefault="00786B3D" w:rsidP="00B13396">
      <w:pPr>
        <w:pStyle w:val="CH-1"/>
      </w:pPr>
      <w:r>
        <w:rPr>
          <w:rFonts w:hint="eastAsia"/>
        </w:rPr>
        <w:t>系统支持用户重新打印标签，重复打印标签存在一些质量风险，因此需要特殊的权限，并生成审计追踪信息。标签中会显示打印次数。</w:t>
      </w:r>
    </w:p>
    <w:p w14:paraId="44D985EA" w14:textId="77777777" w:rsidR="00786B3D" w:rsidRPr="0008284B" w:rsidRDefault="00786B3D" w:rsidP="004D22F3">
      <w:pPr>
        <w:pStyle w:val="CH-H3"/>
      </w:pPr>
      <w:r w:rsidRPr="0008284B">
        <w:rPr>
          <w:rFonts w:hint="eastAsia"/>
        </w:rPr>
        <w:lastRenderedPageBreak/>
        <w:t>仓库物料接收</w:t>
      </w:r>
    </w:p>
    <w:p w14:paraId="67F349EE" w14:textId="77777777" w:rsidR="00786B3D" w:rsidRPr="0008284B" w:rsidRDefault="00786B3D" w:rsidP="00B13396">
      <w:pPr>
        <w:pStyle w:val="CH-1"/>
      </w:pPr>
      <w:r w:rsidRPr="0008284B">
        <w:rPr>
          <w:rFonts w:hint="eastAsia"/>
        </w:rPr>
        <w:t>仓库与车间物料交接时，系统可自动核对物料，如果核对错误或缺少物料时，MES屏幕显示错误提示，并列出错误或缺少的物料。物料接收完成后，MES将该物料信息创建至车间物料库存。</w:t>
      </w:r>
    </w:p>
    <w:p w14:paraId="7B682D30" w14:textId="77777777" w:rsidR="00786B3D" w:rsidRPr="0008284B" w:rsidRDefault="00786B3D" w:rsidP="00786B3D">
      <w:pPr>
        <w:pStyle w:val="CH-2"/>
      </w:pPr>
      <w:r w:rsidRPr="0008284B">
        <w:drawing>
          <wp:inline distT="0" distB="0" distL="0" distR="0" wp14:anchorId="7CC881B8" wp14:editId="77E534A8">
            <wp:extent cx="3790950" cy="2823210"/>
            <wp:effectExtent l="19050" t="19050" r="19050" b="15240"/>
            <wp:docPr id="200732" name="Picture 2" descr="Picture 064"/>
            <wp:cNvGraphicFramePr/>
            <a:graphic xmlns:a="http://schemas.openxmlformats.org/drawingml/2006/main">
              <a:graphicData uri="http://schemas.openxmlformats.org/drawingml/2006/picture">
                <pic:pic xmlns:pic="http://schemas.openxmlformats.org/drawingml/2006/picture">
                  <pic:nvPicPr>
                    <pic:cNvPr id="27" name="Picture 10" descr="Picture 064"/>
                    <pic:cNvPicPr preferRelativeResize="0">
                      <a:picLocks noChangeArrowheads="1"/>
                    </pic:cNvPicPr>
                  </pic:nvPicPr>
                  <pic:blipFill rotWithShape="1">
                    <a:blip r:embed="rId59" cstate="print">
                      <a:extLst>
                        <a:ext uri="{28A0092B-C50C-407E-A947-70E740481C1C}">
                          <a14:useLocalDpi xmlns:a14="http://schemas.microsoft.com/office/drawing/2010/main" val="0"/>
                        </a:ext>
                      </a:extLst>
                    </a:blip>
                    <a:srcRect l="5034" r="2107"/>
                    <a:stretch/>
                  </pic:blipFill>
                  <pic:spPr bwMode="auto">
                    <a:xfrm>
                      <a:off x="0" y="0"/>
                      <a:ext cx="3859737" cy="2874437"/>
                    </a:xfrm>
                    <a:prstGeom prst="rect">
                      <a:avLst/>
                    </a:prstGeom>
                    <a:noFill/>
                    <a:ln>
                      <a:solidFill>
                        <a:srgbClr val="233746"/>
                      </a:solidFill>
                    </a:ln>
                    <a:effectLst/>
                  </pic:spPr>
                </pic:pic>
              </a:graphicData>
            </a:graphic>
          </wp:inline>
        </w:drawing>
      </w:r>
    </w:p>
    <w:p w14:paraId="669A82B2" w14:textId="77777777" w:rsidR="00786B3D" w:rsidRDefault="00786B3D" w:rsidP="00786B3D">
      <w:pPr>
        <w:pStyle w:val="CH-3"/>
      </w:pPr>
      <w:r w:rsidRPr="0008284B">
        <w:t>批次接收</w:t>
      </w:r>
    </w:p>
    <w:p w14:paraId="5094D508" w14:textId="77777777" w:rsidR="00786B3D" w:rsidRPr="0008284B" w:rsidRDefault="00786B3D" w:rsidP="00786B3D">
      <w:pPr>
        <w:pStyle w:val="CH-2"/>
        <w:rPr>
          <w:rFonts w:cs="Arial"/>
          <w:szCs w:val="22"/>
        </w:rPr>
      </w:pPr>
      <w:r w:rsidRPr="005A0395">
        <w:drawing>
          <wp:inline distT="0" distB="0" distL="0" distR="0" wp14:anchorId="3C6563D5" wp14:editId="78478FFA">
            <wp:extent cx="4137660" cy="3208020"/>
            <wp:effectExtent l="0" t="0" r="0" b="0"/>
            <wp:docPr id="50" name="Picture 200706"/>
            <wp:cNvGraphicFramePr/>
            <a:graphic xmlns:a="http://schemas.openxmlformats.org/drawingml/2006/main">
              <a:graphicData uri="http://schemas.openxmlformats.org/drawingml/2006/picture">
                <pic:pic xmlns:pic="http://schemas.openxmlformats.org/drawingml/2006/picture">
                  <pic:nvPicPr>
                    <pic:cNvPr id="25" name="Picture 200706"/>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7945" cy="3239254"/>
                    </a:xfrm>
                    <a:prstGeom prst="rect">
                      <a:avLst/>
                    </a:prstGeom>
                    <a:noFill/>
                    <a:ln>
                      <a:noFill/>
                    </a:ln>
                  </pic:spPr>
                </pic:pic>
              </a:graphicData>
            </a:graphic>
          </wp:inline>
        </w:drawing>
      </w:r>
    </w:p>
    <w:p w14:paraId="78BD8319" w14:textId="77777777" w:rsidR="00786B3D" w:rsidRPr="005A0395" w:rsidRDefault="00786B3D" w:rsidP="00786B3D">
      <w:pPr>
        <w:pStyle w:val="CH-3"/>
      </w:pPr>
      <w:r>
        <w:rPr>
          <w:rFonts w:hint="eastAsia"/>
        </w:rPr>
        <w:t>待交接物料清单（从E</w:t>
      </w:r>
      <w:r>
        <w:t>RP</w:t>
      </w:r>
      <w:r>
        <w:rPr>
          <w:rFonts w:hint="eastAsia"/>
        </w:rPr>
        <w:t>接收或人工创建）</w:t>
      </w:r>
    </w:p>
    <w:p w14:paraId="195B4534" w14:textId="77777777" w:rsidR="00786B3D" w:rsidRPr="0008284B" w:rsidRDefault="00786B3D" w:rsidP="004D22F3">
      <w:pPr>
        <w:pStyle w:val="CH-H3"/>
      </w:pPr>
      <w:r w:rsidRPr="0008284B">
        <w:rPr>
          <w:rFonts w:hint="eastAsia"/>
        </w:rPr>
        <w:lastRenderedPageBreak/>
        <w:t>车间内</w:t>
      </w:r>
      <w:r>
        <w:rPr>
          <w:rFonts w:hint="eastAsia"/>
        </w:rPr>
        <w:t>物料</w:t>
      </w:r>
      <w:r w:rsidRPr="0008284B">
        <w:rPr>
          <w:rFonts w:hint="eastAsia"/>
        </w:rPr>
        <w:t>库存查询</w:t>
      </w:r>
    </w:p>
    <w:p w14:paraId="4402C1FD" w14:textId="213BEB8C" w:rsidR="00786B3D" w:rsidRPr="0008284B" w:rsidRDefault="00871B23" w:rsidP="00871B23">
      <w:pPr>
        <w:pStyle w:val="CH-2"/>
      </w:pPr>
      <w:r w:rsidRPr="00871B23">
        <w:drawing>
          <wp:inline distT="0" distB="0" distL="0" distR="0" wp14:anchorId="6B2A7CFB" wp14:editId="796E8D9E">
            <wp:extent cx="6023610" cy="1758950"/>
            <wp:effectExtent l="0" t="0" r="0" b="0"/>
            <wp:docPr id="13928" name="Picture 1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3610" cy="1758950"/>
                    </a:xfrm>
                    <a:prstGeom prst="rect">
                      <a:avLst/>
                    </a:prstGeom>
                    <a:noFill/>
                    <a:ln>
                      <a:noFill/>
                    </a:ln>
                  </pic:spPr>
                </pic:pic>
              </a:graphicData>
            </a:graphic>
          </wp:inline>
        </w:drawing>
      </w:r>
    </w:p>
    <w:p w14:paraId="38D8EEB0" w14:textId="77777777" w:rsidR="00786B3D" w:rsidRDefault="00786B3D" w:rsidP="004D22F3">
      <w:pPr>
        <w:pStyle w:val="CH-H2"/>
      </w:pPr>
      <w:bookmarkStart w:id="143" w:name="_Toc71810016"/>
      <w:r>
        <w:rPr>
          <w:rFonts w:hint="eastAsia"/>
        </w:rPr>
        <w:t>车间内物料调整</w:t>
      </w:r>
      <w:bookmarkEnd w:id="143"/>
    </w:p>
    <w:p w14:paraId="0AB7567B" w14:textId="4C3DC58E" w:rsidR="00786B3D" w:rsidRPr="0008284B" w:rsidRDefault="00871B23" w:rsidP="00871B23">
      <w:pPr>
        <w:pStyle w:val="CH-2"/>
      </w:pPr>
      <w:r w:rsidRPr="00871B23">
        <w:drawing>
          <wp:inline distT="0" distB="0" distL="0" distR="0" wp14:anchorId="26D3A0C5" wp14:editId="235D8074">
            <wp:extent cx="6023610" cy="3091180"/>
            <wp:effectExtent l="0" t="0" r="0" b="0"/>
            <wp:docPr id="13929" name="Picture 1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3610" cy="3091180"/>
                    </a:xfrm>
                    <a:prstGeom prst="rect">
                      <a:avLst/>
                    </a:prstGeom>
                    <a:noFill/>
                    <a:ln>
                      <a:noFill/>
                    </a:ln>
                  </pic:spPr>
                </pic:pic>
              </a:graphicData>
            </a:graphic>
          </wp:inline>
        </w:drawing>
      </w:r>
    </w:p>
    <w:p w14:paraId="53F3F972" w14:textId="77777777" w:rsidR="00D32605" w:rsidRPr="0008284B" w:rsidRDefault="00D32605" w:rsidP="004D22F3">
      <w:pPr>
        <w:pStyle w:val="CH-H3"/>
      </w:pPr>
      <w:bookmarkStart w:id="144" w:name="_Toc511033236"/>
      <w:r w:rsidRPr="0008284B">
        <w:rPr>
          <w:rFonts w:hint="eastAsia"/>
        </w:rPr>
        <w:t>车间内物料移动</w:t>
      </w:r>
    </w:p>
    <w:p w14:paraId="35753310" w14:textId="03891759" w:rsidR="00D32605" w:rsidRPr="0008284B" w:rsidRDefault="00871B23" w:rsidP="00871B23">
      <w:pPr>
        <w:pStyle w:val="CH-2"/>
      </w:pPr>
      <w:r w:rsidRPr="00871B23">
        <w:drawing>
          <wp:inline distT="0" distB="0" distL="0" distR="0" wp14:anchorId="1485D5C8" wp14:editId="687EDB99">
            <wp:extent cx="6023610" cy="1125855"/>
            <wp:effectExtent l="0" t="0" r="0" b="0"/>
            <wp:docPr id="13930" name="Picture 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3610" cy="1125855"/>
                    </a:xfrm>
                    <a:prstGeom prst="rect">
                      <a:avLst/>
                    </a:prstGeom>
                    <a:noFill/>
                    <a:ln>
                      <a:noFill/>
                    </a:ln>
                  </pic:spPr>
                </pic:pic>
              </a:graphicData>
            </a:graphic>
          </wp:inline>
        </w:drawing>
      </w:r>
    </w:p>
    <w:p w14:paraId="6C34CA3F" w14:textId="77777777" w:rsidR="00D32605" w:rsidRPr="0008284B" w:rsidRDefault="00D32605" w:rsidP="00D32605">
      <w:pPr>
        <w:pStyle w:val="CH-2"/>
        <w:rPr>
          <w:rFonts w:cs="Arial"/>
          <w:szCs w:val="22"/>
        </w:rPr>
      </w:pPr>
      <w:r w:rsidRPr="0008284B">
        <w:lastRenderedPageBreak/>
        <w:drawing>
          <wp:inline distT="0" distB="0" distL="0" distR="0" wp14:anchorId="68BAABE5" wp14:editId="5C615E56">
            <wp:extent cx="5932074" cy="3818511"/>
            <wp:effectExtent l="0" t="0" r="0" b="0"/>
            <wp:docPr id="52" name="Picture 4"/>
            <wp:cNvGraphicFramePr/>
            <a:graphic xmlns:a="http://schemas.openxmlformats.org/drawingml/2006/main">
              <a:graphicData uri="http://schemas.openxmlformats.org/drawingml/2006/picture">
                <pic:pic xmlns:pic="http://schemas.openxmlformats.org/drawingml/2006/picture">
                  <pic:nvPicPr>
                    <pic:cNvPr id="45" name="Picture 4"/>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855" cy="3837037"/>
                    </a:xfrm>
                    <a:prstGeom prst="rect">
                      <a:avLst/>
                    </a:prstGeom>
                    <a:noFill/>
                    <a:ln>
                      <a:noFill/>
                    </a:ln>
                  </pic:spPr>
                </pic:pic>
              </a:graphicData>
            </a:graphic>
          </wp:inline>
        </w:drawing>
      </w:r>
    </w:p>
    <w:p w14:paraId="403FC022" w14:textId="77777777" w:rsidR="00D32605" w:rsidRPr="0008284B" w:rsidRDefault="00D32605" w:rsidP="00D32605">
      <w:pPr>
        <w:pStyle w:val="CH-3"/>
      </w:pPr>
      <w:r w:rsidRPr="0008284B">
        <w:rPr>
          <w:rFonts w:hint="eastAsia"/>
        </w:rPr>
        <w:t>车间内部仓库物料转移示意图</w:t>
      </w:r>
    </w:p>
    <w:bookmarkEnd w:id="144"/>
    <w:p w14:paraId="1388EFE4" w14:textId="77777777" w:rsidR="00786B3D" w:rsidRPr="0008284B" w:rsidRDefault="00786B3D" w:rsidP="004D22F3">
      <w:pPr>
        <w:pStyle w:val="CH-H3"/>
      </w:pPr>
      <w:r w:rsidRPr="0008284B">
        <w:t>物料</w:t>
      </w:r>
      <w:r w:rsidRPr="0008284B">
        <w:rPr>
          <w:rFonts w:hint="eastAsia"/>
        </w:rPr>
        <w:t>识别检查</w:t>
      </w:r>
    </w:p>
    <w:p w14:paraId="3020CDF9" w14:textId="59550EC8" w:rsidR="00786B3D" w:rsidRPr="0008284B" w:rsidRDefault="00871B23" w:rsidP="00871B23">
      <w:pPr>
        <w:pStyle w:val="CH-2"/>
      </w:pPr>
      <w:r w:rsidRPr="00871B23">
        <w:drawing>
          <wp:inline distT="0" distB="0" distL="0" distR="0" wp14:anchorId="3FF994B2" wp14:editId="7309C846">
            <wp:extent cx="6023610" cy="1676400"/>
            <wp:effectExtent l="0" t="0" r="0" b="0"/>
            <wp:docPr id="13931" name="Picture 1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23610" cy="1676400"/>
                    </a:xfrm>
                    <a:prstGeom prst="rect">
                      <a:avLst/>
                    </a:prstGeom>
                    <a:noFill/>
                    <a:ln>
                      <a:noFill/>
                    </a:ln>
                  </pic:spPr>
                </pic:pic>
              </a:graphicData>
            </a:graphic>
          </wp:inline>
        </w:drawing>
      </w:r>
    </w:p>
    <w:p w14:paraId="758AA83D" w14:textId="77777777" w:rsidR="00786B3D" w:rsidRDefault="00786B3D" w:rsidP="004D22F3">
      <w:pPr>
        <w:pStyle w:val="CH-H3"/>
      </w:pPr>
      <w:r>
        <w:rPr>
          <w:rFonts w:hint="eastAsia"/>
        </w:rPr>
        <w:t>物料消耗及物料平衡</w:t>
      </w:r>
    </w:p>
    <w:p w14:paraId="3A192C55" w14:textId="1E38BFDE" w:rsidR="00786B3D" w:rsidRPr="00182CF4" w:rsidRDefault="00871B23" w:rsidP="00871B23">
      <w:pPr>
        <w:pStyle w:val="CH-2"/>
      </w:pPr>
      <w:r w:rsidRPr="00871B23">
        <w:drawing>
          <wp:inline distT="0" distB="0" distL="0" distR="0" wp14:anchorId="069C2B52" wp14:editId="38C95117">
            <wp:extent cx="6023610" cy="1262380"/>
            <wp:effectExtent l="0" t="0" r="0" b="0"/>
            <wp:docPr id="13932" name="Picture 1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23610" cy="1262380"/>
                    </a:xfrm>
                    <a:prstGeom prst="rect">
                      <a:avLst/>
                    </a:prstGeom>
                    <a:noFill/>
                    <a:ln>
                      <a:noFill/>
                    </a:ln>
                  </pic:spPr>
                </pic:pic>
              </a:graphicData>
            </a:graphic>
          </wp:inline>
        </w:drawing>
      </w:r>
    </w:p>
    <w:p w14:paraId="72C67977" w14:textId="77777777" w:rsidR="00786B3D" w:rsidRPr="00182CF4" w:rsidRDefault="00786B3D" w:rsidP="00786B3D">
      <w:pPr>
        <w:pStyle w:val="CH-"/>
      </w:pPr>
      <w:r w:rsidRPr="00182CF4">
        <w:rPr>
          <w:rFonts w:hint="eastAsia"/>
        </w:rPr>
        <w:lastRenderedPageBreak/>
        <w:t>用平衡计算的结果数据完成全厂各类生产统计报表,完善电子批记录，计算过程和结果纳入电子批记录管理；</w:t>
      </w:r>
    </w:p>
    <w:p w14:paraId="432EBA19" w14:textId="77777777" w:rsidR="00786B3D" w:rsidRPr="00182CF4" w:rsidRDefault="00786B3D" w:rsidP="00786B3D">
      <w:pPr>
        <w:pStyle w:val="CH-"/>
      </w:pPr>
      <w:r w:rsidRPr="00182CF4">
        <w:rPr>
          <w:rFonts w:hint="eastAsia"/>
        </w:rPr>
        <w:t>实现产品收率、投入产出比的自动计算；</w:t>
      </w:r>
    </w:p>
    <w:p w14:paraId="72A63243" w14:textId="77777777" w:rsidR="00786B3D" w:rsidRPr="00182CF4" w:rsidRDefault="00786B3D" w:rsidP="00786B3D">
      <w:pPr>
        <w:pStyle w:val="CH-"/>
      </w:pPr>
      <w:r w:rsidRPr="00182CF4">
        <w:rPr>
          <w:rFonts w:hint="eastAsia"/>
        </w:rPr>
        <w:t>实现对物料转移数据和库存数据的缺失检验。</w:t>
      </w:r>
    </w:p>
    <w:p w14:paraId="6CE324BB" w14:textId="77777777" w:rsidR="00786B3D" w:rsidRDefault="00786B3D" w:rsidP="004D22F3">
      <w:pPr>
        <w:pStyle w:val="CH-H3"/>
      </w:pPr>
      <w:r>
        <w:rPr>
          <w:rFonts w:hint="eastAsia"/>
        </w:rPr>
        <w:t>产出管理</w:t>
      </w:r>
    </w:p>
    <w:p w14:paraId="29E08EB0" w14:textId="6CEA931D" w:rsidR="00871B23" w:rsidRDefault="00871B23" w:rsidP="00871B23">
      <w:pPr>
        <w:pStyle w:val="CH-2"/>
      </w:pPr>
      <w:r w:rsidRPr="00871B23">
        <w:drawing>
          <wp:inline distT="0" distB="0" distL="0" distR="0" wp14:anchorId="0ED5E9A8" wp14:editId="45AD0B3C">
            <wp:extent cx="6023610" cy="5751830"/>
            <wp:effectExtent l="0" t="0" r="0" b="1270"/>
            <wp:docPr id="13934" name="Picture 1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23610" cy="5751830"/>
                    </a:xfrm>
                    <a:prstGeom prst="rect">
                      <a:avLst/>
                    </a:prstGeom>
                    <a:noFill/>
                    <a:ln>
                      <a:noFill/>
                    </a:ln>
                  </pic:spPr>
                </pic:pic>
              </a:graphicData>
            </a:graphic>
          </wp:inline>
        </w:drawing>
      </w:r>
    </w:p>
    <w:p w14:paraId="78A93192" w14:textId="5A572442" w:rsidR="00786B3D" w:rsidRPr="00A84374" w:rsidRDefault="00786B3D" w:rsidP="00786B3D">
      <w:pPr>
        <w:pStyle w:val="CH-1"/>
      </w:pPr>
    </w:p>
    <w:p w14:paraId="0DDFB7C3" w14:textId="77777777" w:rsidR="00786B3D" w:rsidRPr="00A84374" w:rsidRDefault="00786B3D" w:rsidP="00786B3D">
      <w:pPr>
        <w:pStyle w:val="CH-2"/>
      </w:pPr>
      <w:r w:rsidRPr="00A84374">
        <w:lastRenderedPageBreak/>
        <w:t xml:space="preserve"> </w:t>
      </w:r>
      <w:r>
        <w:drawing>
          <wp:inline distT="0" distB="0" distL="0" distR="0" wp14:anchorId="4461579D" wp14:editId="656AFA99">
            <wp:extent cx="5940030" cy="3295462"/>
            <wp:effectExtent l="0" t="0" r="3810" b="635"/>
            <wp:docPr id="49" name="Picture 23" descr="制造声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制造声明.png"/>
                    <pic:cNvPicPr/>
                  </pic:nvPicPr>
                  <pic:blipFill>
                    <a:blip r:embed="rId68" cstate="print"/>
                    <a:stretch>
                      <a:fillRect/>
                    </a:stretch>
                  </pic:blipFill>
                  <pic:spPr>
                    <a:xfrm>
                      <a:off x="0" y="0"/>
                      <a:ext cx="5949013" cy="3300446"/>
                    </a:xfrm>
                    <a:prstGeom prst="rect">
                      <a:avLst/>
                    </a:prstGeom>
                  </pic:spPr>
                </pic:pic>
              </a:graphicData>
            </a:graphic>
          </wp:inline>
        </w:drawing>
      </w:r>
    </w:p>
    <w:p w14:paraId="5A9961EB" w14:textId="77777777" w:rsidR="00786B3D" w:rsidRPr="00A84374" w:rsidRDefault="00786B3D" w:rsidP="00786B3D">
      <w:pPr>
        <w:pStyle w:val="CH-3"/>
      </w:pPr>
      <w:r w:rsidRPr="00A84374">
        <w:rPr>
          <w:rFonts w:hint="eastAsia"/>
        </w:rPr>
        <w:tab/>
        <w:t>托盘和容器预标签生成和打印界面</w:t>
      </w:r>
    </w:p>
    <w:p w14:paraId="1ACF05B2" w14:textId="4A92200B" w:rsidR="00786B3D" w:rsidRPr="00A84374" w:rsidRDefault="00871B23" w:rsidP="00871B23">
      <w:pPr>
        <w:pStyle w:val="CH-2"/>
      </w:pPr>
      <w:r w:rsidRPr="00871B23">
        <w:drawing>
          <wp:inline distT="0" distB="0" distL="0" distR="0" wp14:anchorId="470411C7" wp14:editId="6F166E4B">
            <wp:extent cx="6023610" cy="4448175"/>
            <wp:effectExtent l="0" t="0" r="0" b="9525"/>
            <wp:docPr id="13935" name="Picture 1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3610" cy="4448175"/>
                    </a:xfrm>
                    <a:prstGeom prst="rect">
                      <a:avLst/>
                    </a:prstGeom>
                    <a:noFill/>
                    <a:ln>
                      <a:noFill/>
                    </a:ln>
                  </pic:spPr>
                </pic:pic>
              </a:graphicData>
            </a:graphic>
          </wp:inline>
        </w:drawing>
      </w:r>
    </w:p>
    <w:p w14:paraId="131A3424" w14:textId="77777777" w:rsidR="00786B3D" w:rsidRPr="00A84374" w:rsidRDefault="00786B3D" w:rsidP="00A0708A">
      <w:pPr>
        <w:pStyle w:val="Style8"/>
      </w:pPr>
      <w:r w:rsidRPr="00A84374">
        <w:rPr>
          <w:rFonts w:hint="eastAsia"/>
        </w:rPr>
        <w:lastRenderedPageBreak/>
        <w:tab/>
        <w:t>确定产出品产出日期和产出量。</w:t>
      </w:r>
    </w:p>
    <w:p w14:paraId="6F4EFE93" w14:textId="77777777" w:rsidR="00786B3D" w:rsidRPr="00A84374" w:rsidRDefault="00786B3D" w:rsidP="00A0708A">
      <w:pPr>
        <w:pStyle w:val="Style8"/>
      </w:pPr>
      <w:r w:rsidRPr="00A84374">
        <w:rPr>
          <w:rFonts w:hint="eastAsia"/>
        </w:rPr>
        <w:tab/>
        <w:t>如果事先未生成预的托盘标签，需指定托盘类型、计划托盘数、每个托盘计划产量、托盘皮重（系统自动设置默认值）、托盘标签模板（系统自动使用默认标签）。指定相关信息后，系统自动生成指定数量的托盘，每个托盘会赋予在当前工单下唯一的编号。对该托盘进行制造声明。</w:t>
      </w:r>
    </w:p>
    <w:p w14:paraId="448941C4" w14:textId="77777777" w:rsidR="00786B3D" w:rsidRPr="00A84374" w:rsidRDefault="00786B3D" w:rsidP="00A0708A">
      <w:pPr>
        <w:pStyle w:val="Style8"/>
      </w:pPr>
      <w:r w:rsidRPr="00A84374">
        <w:rPr>
          <w:rFonts w:hint="eastAsia"/>
        </w:rPr>
        <w:tab/>
        <w:t>如果事先未生成预的容器标签，需指定容器类型、计划容器数、每个容器计划产量、容器标签模板（系统自动使用默认标签）。如果是包装产品，该操作针对每个托盘进行。指定相关信息后，系统自动生成指定数量的容器，每个容器会赋予在当前工单下唯一的编号。对该容器进行制造声明。</w:t>
      </w:r>
    </w:p>
    <w:p w14:paraId="60ACD97D" w14:textId="77777777" w:rsidR="00786B3D" w:rsidRPr="00A84374" w:rsidRDefault="00786B3D" w:rsidP="00A0708A">
      <w:pPr>
        <w:pStyle w:val="Style8"/>
      </w:pPr>
      <w:r w:rsidRPr="00A84374">
        <w:rPr>
          <w:rFonts w:hint="eastAsia"/>
        </w:rPr>
        <w:tab/>
        <w:t>用户确认后，系统自动生成相应的标签并进行打印。</w:t>
      </w:r>
    </w:p>
    <w:p w14:paraId="62206FB8" w14:textId="77777777" w:rsidR="00786B3D" w:rsidRPr="00A84374" w:rsidRDefault="00786B3D" w:rsidP="00786B3D">
      <w:pPr>
        <w:pStyle w:val="CH-1"/>
      </w:pPr>
      <w:bookmarkStart w:id="145" w:name="_Hlk51072955"/>
      <w:r w:rsidRPr="00A84374">
        <w:rPr>
          <w:rFonts w:hint="eastAsia"/>
        </w:rPr>
        <w:t>系统界面示例图如下：</w:t>
      </w:r>
    </w:p>
    <w:p w14:paraId="116AC17C" w14:textId="77777777" w:rsidR="00786B3D" w:rsidRPr="00A84374" w:rsidRDefault="00786B3D" w:rsidP="00786B3D">
      <w:pPr>
        <w:pStyle w:val="CH-2"/>
      </w:pPr>
      <w:r w:rsidRPr="00A84374">
        <w:t xml:space="preserve"> </w:t>
      </w:r>
      <w:r>
        <w:drawing>
          <wp:inline distT="0" distB="0" distL="0" distR="0" wp14:anchorId="541CB43F" wp14:editId="6C3BA79B">
            <wp:extent cx="5939464" cy="3621386"/>
            <wp:effectExtent l="0" t="0" r="4445" b="0"/>
            <wp:docPr id="27" name="Picture 26" descr="制造声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制造声明.png"/>
                    <pic:cNvPicPr/>
                  </pic:nvPicPr>
                  <pic:blipFill>
                    <a:blip r:embed="rId68" cstate="print"/>
                    <a:stretch>
                      <a:fillRect/>
                    </a:stretch>
                  </pic:blipFill>
                  <pic:spPr>
                    <a:xfrm>
                      <a:off x="0" y="0"/>
                      <a:ext cx="5953714" cy="3630074"/>
                    </a:xfrm>
                    <a:prstGeom prst="rect">
                      <a:avLst/>
                    </a:prstGeom>
                  </pic:spPr>
                </pic:pic>
              </a:graphicData>
            </a:graphic>
          </wp:inline>
        </w:drawing>
      </w:r>
    </w:p>
    <w:p w14:paraId="478D6B24" w14:textId="77777777" w:rsidR="00786B3D" w:rsidRPr="00A84374" w:rsidRDefault="00786B3D" w:rsidP="00786B3D">
      <w:pPr>
        <w:pStyle w:val="CH-3"/>
      </w:pPr>
      <w:r>
        <w:rPr>
          <w:rFonts w:hint="eastAsia"/>
        </w:rPr>
        <w:t>产出</w:t>
      </w:r>
      <w:r w:rsidRPr="00A84374">
        <w:rPr>
          <w:rFonts w:hint="eastAsia"/>
        </w:rPr>
        <w:t>界面</w:t>
      </w:r>
    </w:p>
    <w:p w14:paraId="17542DA8" w14:textId="77777777" w:rsidR="00786B3D" w:rsidRPr="0008284B" w:rsidRDefault="00786B3D" w:rsidP="004D22F3">
      <w:pPr>
        <w:pStyle w:val="CH-H3"/>
      </w:pPr>
      <w:r w:rsidRPr="000535FC">
        <w:rPr>
          <w:rFonts w:hint="eastAsia"/>
        </w:rPr>
        <w:t>物料数据管理及追溯</w:t>
      </w:r>
    </w:p>
    <w:p w14:paraId="136836E3" w14:textId="77777777" w:rsidR="00786B3D" w:rsidRPr="0008284B" w:rsidRDefault="00786B3D" w:rsidP="00B13396">
      <w:pPr>
        <w:pStyle w:val="CH-1"/>
      </w:pPr>
      <w:r w:rsidRPr="0008284B">
        <w:rPr>
          <w:rFonts w:hint="eastAsia"/>
        </w:rPr>
        <w:t>系统支持进行完整的生产物料数据及物料追溯管理。对生产过程中的物料的接收、取样、称量、拆分、投入、损耗</w:t>
      </w:r>
      <w:r>
        <w:rPr>
          <w:rFonts w:hint="eastAsia"/>
        </w:rPr>
        <w:t>、产出</w:t>
      </w:r>
      <w:r w:rsidRPr="0008284B">
        <w:rPr>
          <w:rFonts w:hint="eastAsia"/>
        </w:rPr>
        <w:t>等数据全面管控。该数据可以支持用户自定义物料相关数据报表。</w:t>
      </w:r>
    </w:p>
    <w:p w14:paraId="200E666D" w14:textId="77777777" w:rsidR="00786B3D" w:rsidRPr="0008284B" w:rsidRDefault="00786B3D" w:rsidP="00B13396">
      <w:pPr>
        <w:pStyle w:val="CH-1"/>
      </w:pPr>
      <w:r w:rsidRPr="0008284B">
        <w:rPr>
          <w:rFonts w:hint="eastAsia"/>
        </w:rPr>
        <w:t>物料追溯允许通过物料批次和子工单快速追踪追溯已生产完成的物料，并用图形显示追踪，可从物料的接收开始显示，包含物料走向（在那些子工单中消耗），子工单生成的半成品，最终成品</w:t>
      </w:r>
      <w:r w:rsidRPr="0008284B">
        <w:rPr>
          <w:rFonts w:hint="eastAsia"/>
        </w:rPr>
        <w:lastRenderedPageBreak/>
        <w:t>产出，从而实现物料在工厂内的整个生命周期的追溯追踪。系统支持物料的双向追溯，即根据物料追溯到生成它的原辅材料、中间体等，以及追溯到该物料投入到那些成品/半成品的生产中。</w:t>
      </w:r>
    </w:p>
    <w:p w14:paraId="637C33C5" w14:textId="77777777" w:rsidR="00786B3D" w:rsidRPr="0008284B" w:rsidRDefault="00786B3D" w:rsidP="00786B3D">
      <w:pPr>
        <w:pStyle w:val="CH-2"/>
      </w:pPr>
      <w:r w:rsidRPr="0008284B">
        <w:drawing>
          <wp:inline distT="0" distB="0" distL="0" distR="0" wp14:anchorId="4799D387" wp14:editId="7354C35F">
            <wp:extent cx="5945309" cy="3675707"/>
            <wp:effectExtent l="0" t="0" r="0" b="1270"/>
            <wp:docPr id="1414" name="Picture 1413" descr="PI审核-物料族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审核-物料族谱.png"/>
                    <pic:cNvPicPr/>
                  </pic:nvPicPr>
                  <pic:blipFill>
                    <a:blip r:embed="rId70" cstate="print"/>
                    <a:stretch>
                      <a:fillRect/>
                    </a:stretch>
                  </pic:blipFill>
                  <pic:spPr>
                    <a:xfrm>
                      <a:off x="0" y="0"/>
                      <a:ext cx="5940425" cy="3672688"/>
                    </a:xfrm>
                    <a:prstGeom prst="rect">
                      <a:avLst/>
                    </a:prstGeom>
                  </pic:spPr>
                </pic:pic>
              </a:graphicData>
            </a:graphic>
          </wp:inline>
        </w:drawing>
      </w:r>
    </w:p>
    <w:p w14:paraId="2EDAF40B" w14:textId="77777777" w:rsidR="00786B3D" w:rsidRDefault="00786B3D" w:rsidP="00786B3D">
      <w:pPr>
        <w:pStyle w:val="CH-3"/>
      </w:pPr>
      <w:r w:rsidRPr="0008284B">
        <w:rPr>
          <w:rFonts w:hint="eastAsia"/>
        </w:rPr>
        <w:t>物料追溯示意图</w:t>
      </w:r>
    </w:p>
    <w:p w14:paraId="20D11DEB" w14:textId="77777777" w:rsidR="00786B3D" w:rsidRPr="00DE172B" w:rsidRDefault="00786B3D" w:rsidP="00786B3D">
      <w:pPr>
        <w:pStyle w:val="CH-1"/>
      </w:pPr>
      <w:r>
        <w:rPr>
          <w:rFonts w:hint="eastAsia"/>
        </w:rPr>
        <w:t>系统提供一整套物料平衡模型，自动按最小包装，批次等多维度实现自动计算的物料平衡。</w:t>
      </w:r>
    </w:p>
    <w:p w14:paraId="117584A2" w14:textId="77777777" w:rsidR="00786B3D" w:rsidRPr="0008284B" w:rsidRDefault="00786B3D" w:rsidP="004D22F3">
      <w:pPr>
        <w:pStyle w:val="CH-H3"/>
      </w:pPr>
      <w:r w:rsidRPr="0008284B">
        <w:rPr>
          <w:rFonts w:hint="eastAsia"/>
        </w:rPr>
        <w:t>生产物料退料至仓库</w:t>
      </w:r>
    </w:p>
    <w:p w14:paraId="646E0088" w14:textId="77777777" w:rsidR="00786B3D" w:rsidRPr="0008284B" w:rsidRDefault="00786B3D" w:rsidP="00786B3D">
      <w:pPr>
        <w:ind w:left="28" w:firstLineChars="200" w:firstLine="440"/>
        <w:rPr>
          <w:rFonts w:ascii="微软雅黑" w:eastAsia="微软雅黑" w:hAnsi="微软雅黑" w:cs="Arial"/>
          <w:sz w:val="22"/>
          <w:szCs w:val="22"/>
        </w:rPr>
      </w:pPr>
      <w:r w:rsidRPr="0008284B">
        <w:rPr>
          <w:rFonts w:ascii="微软雅黑" w:eastAsia="微软雅黑" w:hAnsi="微软雅黑" w:cs="Arial" w:hint="eastAsia"/>
          <w:sz w:val="22"/>
          <w:szCs w:val="22"/>
        </w:rPr>
        <w:t>当车间物料需要进行生产退料操作时，系统可通过扫描物料条码，在界面中选择物料退料流程，生成退料单，并将退料信息发送给</w:t>
      </w:r>
      <w:r w:rsidRPr="0008284B">
        <w:rPr>
          <w:rFonts w:ascii="微软雅黑" w:eastAsia="微软雅黑" w:hAnsi="微软雅黑" w:cs="Arial"/>
          <w:sz w:val="22"/>
          <w:szCs w:val="22"/>
        </w:rPr>
        <w:t>ERP</w:t>
      </w:r>
      <w:r w:rsidRPr="0008284B">
        <w:rPr>
          <w:rFonts w:ascii="微软雅黑" w:eastAsia="微软雅黑" w:hAnsi="微软雅黑" w:cs="Arial" w:hint="eastAsia"/>
          <w:sz w:val="22"/>
          <w:szCs w:val="22"/>
        </w:rPr>
        <w:t>或WMS，操作人将物料转移至库房，完成退料操作。</w:t>
      </w:r>
    </w:p>
    <w:p w14:paraId="592B2955" w14:textId="77777777" w:rsidR="003E5164" w:rsidRPr="0036284A" w:rsidRDefault="003E5164" w:rsidP="004D22F3">
      <w:pPr>
        <w:pStyle w:val="CH-H2"/>
      </w:pPr>
      <w:bookmarkStart w:id="146" w:name="_Toc58764441"/>
      <w:bookmarkStart w:id="147" w:name="_Toc71810017"/>
      <w:bookmarkStart w:id="148" w:name="_Toc58764445"/>
      <w:bookmarkStart w:id="149" w:name="_Toc58764443"/>
      <w:r w:rsidRPr="0036284A">
        <w:rPr>
          <w:rFonts w:hint="eastAsia"/>
        </w:rPr>
        <w:t>称量管理</w:t>
      </w:r>
      <w:bookmarkEnd w:id="146"/>
      <w:r w:rsidRPr="0036284A">
        <w:rPr>
          <w:rFonts w:hint="eastAsia"/>
        </w:rPr>
        <w:t>与分发</w:t>
      </w:r>
      <w:bookmarkEnd w:id="147"/>
    </w:p>
    <w:p w14:paraId="67DD756C" w14:textId="77777777" w:rsidR="003E5164" w:rsidRPr="0008284B" w:rsidRDefault="003E5164" w:rsidP="00B13396">
      <w:pPr>
        <w:pStyle w:val="CH-1"/>
      </w:pPr>
      <w:bookmarkStart w:id="150" w:name="_Hlk22560164"/>
      <w:r>
        <w:rPr>
          <w:rFonts w:hint="eastAsia"/>
        </w:rPr>
        <w:t>Opcenter Execution Pharma</w:t>
      </w:r>
      <w:r w:rsidRPr="0008284B">
        <w:rPr>
          <w:rFonts w:hint="eastAsia"/>
        </w:rPr>
        <w:t>提供16种开箱即用的称量模式。物料定义可以配置物料的缺省称量模式和多种可选择称量模式。</w:t>
      </w:r>
    </w:p>
    <w:p w14:paraId="35EE9E61" w14:textId="77777777" w:rsidR="003E5164" w:rsidRPr="0008284B" w:rsidRDefault="003E5164" w:rsidP="00B13396">
      <w:pPr>
        <w:pStyle w:val="CH-1"/>
      </w:pPr>
      <w:bookmarkStart w:id="151" w:name="_Toc205275044"/>
      <w:bookmarkStart w:id="152" w:name="_Toc215314765"/>
      <w:bookmarkStart w:id="153" w:name="_Toc215389251"/>
      <w:r w:rsidRPr="0008284B">
        <w:rPr>
          <w:rFonts w:hint="eastAsia"/>
        </w:rPr>
        <w:t>系统具备16种称量模式：手动，净重，毛重和混合</w:t>
      </w:r>
    </w:p>
    <w:p w14:paraId="1E3EC987" w14:textId="77777777" w:rsidR="003E5164" w:rsidRPr="0008284B" w:rsidRDefault="003E5164" w:rsidP="003E5164">
      <w:pPr>
        <w:pStyle w:val="CH-"/>
      </w:pPr>
      <w:r w:rsidRPr="0008284B">
        <w:rPr>
          <w:rFonts w:hint="eastAsia"/>
        </w:rPr>
        <w:t>实现了对物料的精确称量（包括计算称量）</w:t>
      </w:r>
    </w:p>
    <w:p w14:paraId="69C61529" w14:textId="77777777" w:rsidR="003E5164" w:rsidRPr="0008284B" w:rsidRDefault="003E5164" w:rsidP="003E5164">
      <w:pPr>
        <w:pStyle w:val="CH-"/>
      </w:pPr>
      <w:r w:rsidRPr="0008284B">
        <w:rPr>
          <w:rFonts w:hint="eastAsia"/>
        </w:rPr>
        <w:t>管控了物料的效价、密度对称量的影响</w:t>
      </w:r>
    </w:p>
    <w:p w14:paraId="6F26ACEB" w14:textId="77777777" w:rsidR="003E5164" w:rsidRPr="0008284B" w:rsidRDefault="003E5164" w:rsidP="003E5164">
      <w:pPr>
        <w:pStyle w:val="CH-"/>
      </w:pPr>
      <w:r w:rsidRPr="0008284B">
        <w:rPr>
          <w:rFonts w:hint="eastAsia"/>
        </w:rPr>
        <w:t>标准的提示性图标和称量流程提升了合规性</w:t>
      </w:r>
    </w:p>
    <w:p w14:paraId="39C4AA35" w14:textId="77777777" w:rsidR="003E5164" w:rsidRPr="0008284B" w:rsidRDefault="003E5164" w:rsidP="003E5164">
      <w:pPr>
        <w:pStyle w:val="CH-"/>
      </w:pPr>
      <w:r w:rsidRPr="0008284B">
        <w:rPr>
          <w:rFonts w:hint="eastAsia"/>
        </w:rPr>
        <w:lastRenderedPageBreak/>
        <w:t>实现了天平校验流程</w:t>
      </w:r>
    </w:p>
    <w:p w14:paraId="48C29064" w14:textId="77777777" w:rsidR="003E5164" w:rsidRPr="0008284B" w:rsidRDefault="003E5164" w:rsidP="003E5164">
      <w:pPr>
        <w:pStyle w:val="CH-"/>
      </w:pPr>
      <w:r w:rsidRPr="0008284B">
        <w:rPr>
          <w:rFonts w:hint="eastAsia"/>
        </w:rPr>
        <w:t>产生标准称量报表</w:t>
      </w:r>
    </w:p>
    <w:p w14:paraId="6B2A1DB3" w14:textId="77777777" w:rsidR="003E5164" w:rsidRPr="001A70CB" w:rsidRDefault="003E5164" w:rsidP="004D22F3">
      <w:pPr>
        <w:pStyle w:val="CH-H3"/>
      </w:pPr>
      <w:bookmarkStart w:id="154" w:name="_Toc12384050"/>
      <w:bookmarkEnd w:id="151"/>
      <w:bookmarkEnd w:id="152"/>
      <w:bookmarkEnd w:id="153"/>
      <w:r w:rsidRPr="001A70CB">
        <w:rPr>
          <w:rFonts w:hint="eastAsia"/>
        </w:rPr>
        <w:t>称量单元设置</w:t>
      </w:r>
      <w:bookmarkEnd w:id="154"/>
    </w:p>
    <w:p w14:paraId="49C23FE8" w14:textId="77777777" w:rsidR="003E5164" w:rsidRPr="0008284B" w:rsidRDefault="003E5164" w:rsidP="00B13396">
      <w:pPr>
        <w:pStyle w:val="CH-1"/>
      </w:pPr>
      <w:r w:rsidRPr="0008284B">
        <w:rPr>
          <w:rFonts w:hint="eastAsia"/>
        </w:rPr>
        <w:t>称量单元指在生产过程中所使用的各种电子秤，例如台秤、天平、地磅。所有称量单元在投入使用之前必须先在MES系统进行设置、管理以及验证。只有通过验证的称量单元才允许在生产中使用。</w:t>
      </w:r>
    </w:p>
    <w:p w14:paraId="3C1A8611" w14:textId="77777777" w:rsidR="003E5164" w:rsidRPr="0008284B" w:rsidRDefault="003E5164" w:rsidP="00B13396">
      <w:pPr>
        <w:pStyle w:val="CH-1"/>
      </w:pPr>
      <w:r w:rsidRPr="0008284B">
        <w:rPr>
          <w:rFonts w:hint="eastAsia"/>
        </w:rPr>
        <w:t>称量单元设置功能包含以下子功能：</w:t>
      </w:r>
    </w:p>
    <w:p w14:paraId="60960B65" w14:textId="77777777" w:rsidR="003E5164" w:rsidRPr="0008284B" w:rsidRDefault="003E5164" w:rsidP="00B13396">
      <w:pPr>
        <w:pStyle w:val="CH-0"/>
      </w:pPr>
      <w:r w:rsidRPr="0008284B">
        <w:rPr>
          <w:rFonts w:hint="eastAsia"/>
        </w:rPr>
        <w:t>新增称量单元</w:t>
      </w:r>
    </w:p>
    <w:p w14:paraId="77401DFF" w14:textId="77777777" w:rsidR="003E5164" w:rsidRPr="0008284B" w:rsidRDefault="003E5164" w:rsidP="00B13396">
      <w:pPr>
        <w:pStyle w:val="CH-0"/>
      </w:pPr>
      <w:r w:rsidRPr="0008284B">
        <w:rPr>
          <w:rFonts w:hint="eastAsia"/>
        </w:rPr>
        <w:t>修改称量单元属性</w:t>
      </w:r>
    </w:p>
    <w:p w14:paraId="71CBA696" w14:textId="77777777" w:rsidR="003E5164" w:rsidRPr="0008284B" w:rsidRDefault="003E5164" w:rsidP="00B13396">
      <w:pPr>
        <w:pStyle w:val="CH-0"/>
      </w:pPr>
      <w:r w:rsidRPr="0008284B">
        <w:rPr>
          <w:rFonts w:hint="eastAsia"/>
        </w:rPr>
        <w:t>删除称量单元</w:t>
      </w:r>
    </w:p>
    <w:p w14:paraId="2CC2B883" w14:textId="77777777" w:rsidR="003E5164" w:rsidRPr="0008284B" w:rsidRDefault="003E5164" w:rsidP="00B13396">
      <w:pPr>
        <w:pStyle w:val="CH-0"/>
      </w:pPr>
      <w:r w:rsidRPr="0008284B">
        <w:rPr>
          <w:rFonts w:hint="eastAsia"/>
        </w:rPr>
        <w:t>查询称量单元</w:t>
      </w:r>
    </w:p>
    <w:p w14:paraId="452D4258" w14:textId="77777777" w:rsidR="003E5164" w:rsidRPr="0008284B" w:rsidRDefault="003E5164" w:rsidP="00B13396">
      <w:pPr>
        <w:pStyle w:val="CH-0"/>
      </w:pPr>
      <w:r w:rsidRPr="0008284B">
        <w:rPr>
          <w:rFonts w:hint="eastAsia"/>
        </w:rPr>
        <w:t>追踪称量单元设置</w:t>
      </w:r>
    </w:p>
    <w:p w14:paraId="7457121E" w14:textId="77777777" w:rsidR="003E5164" w:rsidRPr="0008284B" w:rsidRDefault="003E5164" w:rsidP="00B13396">
      <w:pPr>
        <w:pStyle w:val="CH-0"/>
      </w:pPr>
      <w:r w:rsidRPr="0008284B">
        <w:rPr>
          <w:rFonts w:hint="eastAsia"/>
        </w:rPr>
        <w:t>新增称量单元</w:t>
      </w:r>
    </w:p>
    <w:p w14:paraId="4B5EF52B" w14:textId="77777777" w:rsidR="003E5164" w:rsidRPr="0008284B" w:rsidRDefault="003E5164" w:rsidP="00B13396">
      <w:pPr>
        <w:pStyle w:val="CH-1"/>
      </w:pPr>
      <w:r w:rsidRPr="0008284B">
        <w:rPr>
          <w:rFonts w:hint="eastAsia"/>
        </w:rPr>
        <w:t>指定需要配置称量单元的工作站，可以在该工作站下新增一个或多个称量单元。新增一个称量单元定义称量单元的两类属性：</w:t>
      </w:r>
    </w:p>
    <w:p w14:paraId="14F05E99" w14:textId="77777777" w:rsidR="003E5164" w:rsidRPr="0008284B" w:rsidRDefault="003E5164" w:rsidP="00B13396">
      <w:pPr>
        <w:pStyle w:val="CH-0"/>
      </w:pPr>
      <w:r w:rsidRPr="0008284B">
        <w:rPr>
          <w:rFonts w:hint="eastAsia"/>
        </w:rPr>
        <w:t>技术特性。包括：名称、称量台号、设备类型（天平、地磅、虚拟称）、称的类型、称量单位、最小称量/最大称量、是否需要证书、证书有效期到期报警、一个或多个称量范围、允许风险事件、校准允许风险事件、释放控制、是否允许自动称量等参数。</w:t>
      </w:r>
    </w:p>
    <w:p w14:paraId="6469BD3E" w14:textId="77777777" w:rsidR="003E5164" w:rsidRPr="0008284B" w:rsidRDefault="003E5164" w:rsidP="00B13396">
      <w:pPr>
        <w:pStyle w:val="CH-0"/>
      </w:pPr>
      <w:r w:rsidRPr="0008284B">
        <w:rPr>
          <w:rFonts w:hint="eastAsia"/>
        </w:rPr>
        <w:t>通信参数。MES系统支持两种通信模式：串口模式和以太通信模式。无论是哪一种通信模式，需定义详细的通信参数。系统会进行通信测试以检验是否有效。</w:t>
      </w:r>
      <w:r w:rsidRPr="009A1C01">
        <w:rPr>
          <w:rFonts w:hint="eastAsia"/>
        </w:rPr>
        <w:t>系统支持主流品牌仪表的RS232</w:t>
      </w:r>
      <w:r>
        <w:rPr>
          <w:rFonts w:hint="eastAsia"/>
        </w:rPr>
        <w:t>或R</w:t>
      </w:r>
      <w:r>
        <w:t>J</w:t>
      </w:r>
      <w:r w:rsidRPr="009A1C01">
        <w:rPr>
          <w:rFonts w:hint="eastAsia"/>
        </w:rPr>
        <w:t>45接口协议，如：SICS、SBI等串口协议。支持主流品牌的接口协议。</w:t>
      </w:r>
    </w:p>
    <w:p w14:paraId="478DCD10" w14:textId="77777777" w:rsidR="003E5164" w:rsidRPr="0008284B" w:rsidRDefault="003E5164" w:rsidP="003E5164">
      <w:pPr>
        <w:pStyle w:val="CH-"/>
      </w:pPr>
      <w:r w:rsidRPr="0008284B">
        <w:rPr>
          <w:rFonts w:hint="eastAsia"/>
        </w:rPr>
        <w:t>修改称量单元属性</w:t>
      </w:r>
    </w:p>
    <w:p w14:paraId="2600BAFA" w14:textId="77777777" w:rsidR="003E5164" w:rsidRPr="0008284B" w:rsidRDefault="003E5164" w:rsidP="00B13396">
      <w:pPr>
        <w:pStyle w:val="CH-1"/>
      </w:pPr>
      <w:r w:rsidRPr="0008284B">
        <w:rPr>
          <w:rFonts w:hint="eastAsia"/>
        </w:rPr>
        <w:t>修改称量单元属性功能实现对指定称量单元的技术特性和通信参数进行修改。</w:t>
      </w:r>
    </w:p>
    <w:p w14:paraId="0511CC56" w14:textId="77777777" w:rsidR="003E5164" w:rsidRPr="0008284B" w:rsidRDefault="003E5164" w:rsidP="00B13396">
      <w:pPr>
        <w:pStyle w:val="CH-1"/>
      </w:pPr>
      <w:r w:rsidRPr="0008284B">
        <w:rPr>
          <w:rFonts w:hint="eastAsia"/>
        </w:rPr>
        <w:t>一旦修改称量单元属性，此称量单元相关的校准管理以及所有相关关联（例如与砝码的关联）都会被置为无效。用户必须确认以后修改才生效。</w:t>
      </w:r>
    </w:p>
    <w:p w14:paraId="16D8A59C" w14:textId="77777777" w:rsidR="003E5164" w:rsidRPr="0008284B" w:rsidRDefault="003E5164" w:rsidP="00B13396">
      <w:pPr>
        <w:pStyle w:val="CH-1"/>
      </w:pPr>
      <w:r w:rsidRPr="0008284B">
        <w:rPr>
          <w:rFonts w:hint="eastAsia"/>
        </w:rPr>
        <w:t>如果称量单元存在证书，必须先将证书删除，否则不允许修改。</w:t>
      </w:r>
    </w:p>
    <w:p w14:paraId="10560527" w14:textId="77777777" w:rsidR="003E5164" w:rsidRPr="0008284B" w:rsidRDefault="003E5164" w:rsidP="003E5164">
      <w:pPr>
        <w:pStyle w:val="CH-"/>
      </w:pPr>
      <w:r w:rsidRPr="0008284B">
        <w:rPr>
          <w:rFonts w:hint="eastAsia"/>
        </w:rPr>
        <w:t>删除称量单元</w:t>
      </w:r>
    </w:p>
    <w:p w14:paraId="4F10547A" w14:textId="77777777" w:rsidR="003E5164" w:rsidRPr="0008284B" w:rsidRDefault="003E5164" w:rsidP="00B13396">
      <w:pPr>
        <w:pStyle w:val="CH-1"/>
      </w:pPr>
      <w:r w:rsidRPr="0008284B">
        <w:rPr>
          <w:rFonts w:hint="eastAsia"/>
        </w:rPr>
        <w:t>删除称量单元功能实现删除指定工作站下的一个或多个称量单元。删除一个称量单元，此称量单元相关的校准管理以及所有相关关联（例如与砝码的关联）都会被置为取消。用户必须确认以后删除才生效。</w:t>
      </w:r>
    </w:p>
    <w:p w14:paraId="4085A5B6" w14:textId="77777777" w:rsidR="003E5164" w:rsidRPr="0008284B" w:rsidRDefault="003E5164" w:rsidP="003E5164">
      <w:pPr>
        <w:pStyle w:val="CH-"/>
      </w:pPr>
      <w:r w:rsidRPr="0008284B">
        <w:rPr>
          <w:rFonts w:hint="eastAsia"/>
        </w:rPr>
        <w:t>查询称量单元</w:t>
      </w:r>
    </w:p>
    <w:p w14:paraId="62330557" w14:textId="77777777" w:rsidR="003E5164" w:rsidRPr="0008284B" w:rsidRDefault="003E5164" w:rsidP="00B13396">
      <w:pPr>
        <w:pStyle w:val="CH-1"/>
      </w:pPr>
      <w:r w:rsidRPr="0008284B">
        <w:rPr>
          <w:rFonts w:hint="eastAsia"/>
        </w:rPr>
        <w:lastRenderedPageBreak/>
        <w:t>指定一个配有称量单元的工作站，可以查询该工作站下的所有称量单元及其设置属性。系统也可以生成一个pdf文档，该pdf文档包含了当前工作站下的所有称量单元及其属性参数。</w:t>
      </w:r>
    </w:p>
    <w:p w14:paraId="5A60CCB8" w14:textId="77777777" w:rsidR="003E5164" w:rsidRPr="0008284B" w:rsidRDefault="003E5164" w:rsidP="003E5164">
      <w:pPr>
        <w:pStyle w:val="CH-"/>
      </w:pPr>
      <w:r w:rsidRPr="0008284B">
        <w:rPr>
          <w:rFonts w:hint="eastAsia"/>
        </w:rPr>
        <w:t>追踪称量单元设置</w:t>
      </w:r>
    </w:p>
    <w:p w14:paraId="4E9AA12F" w14:textId="77777777" w:rsidR="003E5164" w:rsidRPr="0008284B" w:rsidRDefault="003E5164" w:rsidP="00B13396">
      <w:pPr>
        <w:pStyle w:val="CH-1"/>
      </w:pPr>
      <w:r w:rsidRPr="0008284B">
        <w:rPr>
          <w:rFonts w:hint="eastAsia"/>
        </w:rPr>
        <w:t>系统自动记录称量单元完整的维护历史，包括日期时间、操作人、调用的功能、具体操作、操作影响的属性名称、操作前属性值等。</w:t>
      </w:r>
    </w:p>
    <w:p w14:paraId="1D2668F5" w14:textId="77777777" w:rsidR="003E5164" w:rsidRPr="0008284B" w:rsidRDefault="003E5164" w:rsidP="00B13396">
      <w:pPr>
        <w:pStyle w:val="CH-1"/>
      </w:pPr>
      <w:r w:rsidRPr="0008284B">
        <w:rPr>
          <w:rFonts w:hint="eastAsia"/>
        </w:rPr>
        <w:t>可以按工作站、功能、操作日期、操作员及其任意组合对称量单元设置相关的操作进行追踪，追踪结果可以打印或导出到pdf文档。</w:t>
      </w:r>
    </w:p>
    <w:p w14:paraId="65955385" w14:textId="77777777" w:rsidR="003E5164" w:rsidRPr="0008284B" w:rsidRDefault="003E5164" w:rsidP="004D22F3">
      <w:pPr>
        <w:pStyle w:val="CH-H3"/>
      </w:pPr>
      <w:bookmarkStart w:id="155" w:name="_Toc12384051"/>
      <w:r w:rsidRPr="0008284B">
        <w:rPr>
          <w:rFonts w:hint="eastAsia"/>
        </w:rPr>
        <w:t>称量单元校准与配置</w:t>
      </w:r>
      <w:bookmarkEnd w:id="155"/>
      <w:r w:rsidRPr="0008284B">
        <w:t xml:space="preserve"> </w:t>
      </w:r>
    </w:p>
    <w:p w14:paraId="2CB21153" w14:textId="77777777" w:rsidR="003E5164" w:rsidRPr="0008284B" w:rsidRDefault="003E5164" w:rsidP="00B13396">
      <w:pPr>
        <w:pStyle w:val="CH-1"/>
      </w:pPr>
      <w:r w:rsidRPr="0008284B">
        <w:rPr>
          <w:rFonts w:hint="eastAsia"/>
        </w:rPr>
        <w:t>称量单元校准与配置功能实现车间和仓库的称量单元按标准操作规程定期进行校准，对校准过程进行完整的记录和追踪，只有通过校准且在校准有效期内的称量单元才可以使用，确保称量单元准确有效。</w:t>
      </w:r>
    </w:p>
    <w:p w14:paraId="464F683B" w14:textId="77777777" w:rsidR="003E5164" w:rsidRPr="0008284B" w:rsidRDefault="003E5164" w:rsidP="00B13396">
      <w:pPr>
        <w:pStyle w:val="CH-1"/>
      </w:pPr>
      <w:r w:rsidRPr="0008284B">
        <w:t>系统管理</w:t>
      </w:r>
      <w:r w:rsidRPr="0008284B">
        <w:rPr>
          <w:rFonts w:hint="eastAsia"/>
        </w:rPr>
        <w:t>称量单元</w:t>
      </w:r>
      <w:r w:rsidRPr="0008284B">
        <w:t>的校准有效期，内置</w:t>
      </w:r>
      <w:r w:rsidRPr="0008284B">
        <w:rPr>
          <w:rFonts w:hint="eastAsia"/>
        </w:rPr>
        <w:t>称量单元</w:t>
      </w:r>
      <w:r w:rsidRPr="0008284B">
        <w:t>标准校准以及外校证书输入，支持校准砝码配置，支持多量程，多点校准操作和校准报告自动打印。</w:t>
      </w:r>
    </w:p>
    <w:p w14:paraId="6F5E796B" w14:textId="77777777" w:rsidR="003E5164" w:rsidRPr="0008284B" w:rsidRDefault="003E5164" w:rsidP="00B13396">
      <w:pPr>
        <w:pStyle w:val="CH-1"/>
      </w:pPr>
      <w:r w:rsidRPr="0008284B">
        <w:rPr>
          <w:rFonts w:hint="eastAsia"/>
        </w:rPr>
        <w:t>称量单元设置功能包含以下子功能：</w:t>
      </w:r>
    </w:p>
    <w:p w14:paraId="166503D9" w14:textId="77777777" w:rsidR="003E5164" w:rsidRPr="0008284B" w:rsidRDefault="003E5164" w:rsidP="00B13396">
      <w:pPr>
        <w:pStyle w:val="CH-0"/>
      </w:pPr>
      <w:r w:rsidRPr="0008284B">
        <w:rPr>
          <w:rFonts w:hint="eastAsia"/>
        </w:rPr>
        <w:t>设置校准程序</w:t>
      </w:r>
    </w:p>
    <w:p w14:paraId="3C51469E" w14:textId="77777777" w:rsidR="003E5164" w:rsidRPr="0008284B" w:rsidRDefault="003E5164" w:rsidP="00B13396">
      <w:pPr>
        <w:pStyle w:val="CH-0"/>
      </w:pPr>
      <w:r w:rsidRPr="0008284B">
        <w:rPr>
          <w:rFonts w:hint="eastAsia"/>
        </w:rPr>
        <w:t>查看称量单元校准特性</w:t>
      </w:r>
    </w:p>
    <w:p w14:paraId="150EEA60" w14:textId="77777777" w:rsidR="003E5164" w:rsidRPr="0008284B" w:rsidRDefault="003E5164" w:rsidP="00B13396">
      <w:pPr>
        <w:pStyle w:val="CH-0"/>
      </w:pPr>
      <w:r w:rsidRPr="0008284B">
        <w:rPr>
          <w:rFonts w:hint="eastAsia"/>
        </w:rPr>
        <w:t>管理校准砝码</w:t>
      </w:r>
    </w:p>
    <w:p w14:paraId="78422995" w14:textId="77777777" w:rsidR="003E5164" w:rsidRPr="0008284B" w:rsidRDefault="003E5164" w:rsidP="00B13396">
      <w:pPr>
        <w:pStyle w:val="CH-0"/>
      </w:pPr>
      <w:r w:rsidRPr="0008284B">
        <w:rPr>
          <w:rFonts w:hint="eastAsia"/>
        </w:rPr>
        <w:t>指定校准砝码</w:t>
      </w:r>
    </w:p>
    <w:p w14:paraId="1D4228A0" w14:textId="77777777" w:rsidR="003E5164" w:rsidRPr="0008284B" w:rsidRDefault="003E5164" w:rsidP="00B13396">
      <w:pPr>
        <w:pStyle w:val="CH-0"/>
      </w:pPr>
      <w:r w:rsidRPr="0008284B">
        <w:rPr>
          <w:rFonts w:hint="eastAsia"/>
        </w:rPr>
        <w:t>执行校准程序</w:t>
      </w:r>
    </w:p>
    <w:p w14:paraId="0E1D4065" w14:textId="77777777" w:rsidR="003E5164" w:rsidRPr="0008284B" w:rsidRDefault="003E5164" w:rsidP="00B13396">
      <w:pPr>
        <w:pStyle w:val="CH-0"/>
      </w:pPr>
      <w:r w:rsidRPr="0008284B">
        <w:rPr>
          <w:rFonts w:hint="eastAsia"/>
        </w:rPr>
        <w:t>外校证书输入</w:t>
      </w:r>
    </w:p>
    <w:p w14:paraId="133C13FF" w14:textId="77777777" w:rsidR="003E5164" w:rsidRPr="0008284B" w:rsidRDefault="003E5164" w:rsidP="00B13396">
      <w:pPr>
        <w:pStyle w:val="CH-0"/>
      </w:pPr>
      <w:r w:rsidRPr="0008284B">
        <w:rPr>
          <w:rFonts w:hint="eastAsia"/>
        </w:rPr>
        <w:t>追踪校准过程</w:t>
      </w:r>
    </w:p>
    <w:p w14:paraId="02D7E50C" w14:textId="77777777" w:rsidR="003E5164" w:rsidRPr="0008284B" w:rsidRDefault="003E5164" w:rsidP="00B13396">
      <w:pPr>
        <w:pStyle w:val="CH-0"/>
      </w:pPr>
      <w:r w:rsidRPr="0008284B">
        <w:rPr>
          <w:rFonts w:hint="eastAsia"/>
        </w:rPr>
        <w:t>外校证书输入</w:t>
      </w:r>
    </w:p>
    <w:p w14:paraId="2F7AB4CF" w14:textId="77777777" w:rsidR="003E5164" w:rsidRPr="0008284B" w:rsidRDefault="003E5164" w:rsidP="00B13396">
      <w:pPr>
        <w:pStyle w:val="CH-1"/>
      </w:pPr>
      <w:r w:rsidRPr="0008284B">
        <w:rPr>
          <w:rFonts w:hint="eastAsia"/>
        </w:rPr>
        <w:t>系统支持外校证书输入，输入一个外校证书需要指定以下内容：</w:t>
      </w:r>
    </w:p>
    <w:p w14:paraId="11772C91" w14:textId="77777777" w:rsidR="003E5164" w:rsidRPr="00C67883" w:rsidRDefault="003E5164" w:rsidP="00B13396">
      <w:pPr>
        <w:pStyle w:val="CH-0"/>
      </w:pPr>
      <w:r w:rsidRPr="00C67883">
        <w:rPr>
          <w:rFonts w:hint="eastAsia"/>
        </w:rPr>
        <w:t>证书有效期开始日期</w:t>
      </w:r>
    </w:p>
    <w:p w14:paraId="23F5661C" w14:textId="77777777" w:rsidR="003E5164" w:rsidRPr="00C67883" w:rsidRDefault="003E5164" w:rsidP="00B13396">
      <w:pPr>
        <w:pStyle w:val="CH-0"/>
      </w:pPr>
      <w:r w:rsidRPr="00C67883">
        <w:rPr>
          <w:rFonts w:hint="eastAsia"/>
        </w:rPr>
        <w:t>证书有效期截止日期</w:t>
      </w:r>
    </w:p>
    <w:p w14:paraId="185AF2D3" w14:textId="77777777" w:rsidR="003E5164" w:rsidRPr="00C67883" w:rsidRDefault="003E5164" w:rsidP="00B13396">
      <w:pPr>
        <w:pStyle w:val="CH-0"/>
      </w:pPr>
      <w:r w:rsidRPr="00C67883">
        <w:rPr>
          <w:rFonts w:hint="eastAsia"/>
        </w:rPr>
        <w:t>校准说明</w:t>
      </w:r>
    </w:p>
    <w:p w14:paraId="74225A65" w14:textId="77777777" w:rsidR="003E5164" w:rsidRPr="0008284B" w:rsidRDefault="003E5164" w:rsidP="00B13396">
      <w:pPr>
        <w:pStyle w:val="CH-1"/>
      </w:pPr>
      <w:r w:rsidRPr="0008284B">
        <w:rPr>
          <w:rFonts w:hint="eastAsia"/>
        </w:rPr>
        <w:t>用户必须对外校证书进行确认后证书才有效。系统自动跟踪证书有效期，当临近证书截止有效期时（在新增称量单元时设置）系统会自动发出警报进行提醒。</w:t>
      </w:r>
    </w:p>
    <w:p w14:paraId="64F2DB69" w14:textId="77777777" w:rsidR="003E5164" w:rsidRPr="0008284B" w:rsidRDefault="003E5164" w:rsidP="00B13396">
      <w:pPr>
        <w:pStyle w:val="CH-"/>
      </w:pPr>
      <w:r w:rsidRPr="0008284B">
        <w:rPr>
          <w:rFonts w:hint="eastAsia"/>
        </w:rPr>
        <w:t>追踪校准过程</w:t>
      </w:r>
    </w:p>
    <w:p w14:paraId="53D83BC3" w14:textId="77777777" w:rsidR="003E5164" w:rsidRPr="0008284B" w:rsidRDefault="003E5164" w:rsidP="00B13396">
      <w:pPr>
        <w:pStyle w:val="CH-1"/>
      </w:pPr>
      <w:r w:rsidRPr="0008284B">
        <w:rPr>
          <w:rFonts w:hint="eastAsia"/>
        </w:rPr>
        <w:t>系统自动追踪称量单元校准管理的所有活动，包括：</w:t>
      </w:r>
    </w:p>
    <w:p w14:paraId="297981E8" w14:textId="77777777" w:rsidR="003E5164" w:rsidRPr="00C67883" w:rsidRDefault="003E5164" w:rsidP="00B13396">
      <w:pPr>
        <w:pStyle w:val="CH-0"/>
      </w:pPr>
      <w:r w:rsidRPr="00C67883">
        <w:rPr>
          <w:rFonts w:hint="eastAsia"/>
        </w:rPr>
        <w:t>校准程序的修改</w:t>
      </w:r>
    </w:p>
    <w:p w14:paraId="3579617F" w14:textId="77777777" w:rsidR="003E5164" w:rsidRPr="00C67883" w:rsidRDefault="003E5164" w:rsidP="00B13396">
      <w:pPr>
        <w:pStyle w:val="CH-0"/>
      </w:pPr>
      <w:r w:rsidRPr="00C67883">
        <w:rPr>
          <w:rFonts w:hint="eastAsia"/>
        </w:rPr>
        <w:t>校准执行过程</w:t>
      </w:r>
    </w:p>
    <w:p w14:paraId="0C9E122B" w14:textId="77777777" w:rsidR="003E5164" w:rsidRPr="00C67883" w:rsidRDefault="003E5164" w:rsidP="00B13396">
      <w:pPr>
        <w:pStyle w:val="CH-0"/>
      </w:pPr>
      <w:r w:rsidRPr="00C67883">
        <w:rPr>
          <w:rFonts w:hint="eastAsia"/>
        </w:rPr>
        <w:t>撤销校准</w:t>
      </w:r>
    </w:p>
    <w:p w14:paraId="272BA49C" w14:textId="77777777" w:rsidR="003E5164" w:rsidRPr="00C67883" w:rsidRDefault="003E5164" w:rsidP="00B13396">
      <w:pPr>
        <w:pStyle w:val="CH-0"/>
      </w:pPr>
      <w:r w:rsidRPr="00C67883">
        <w:rPr>
          <w:rFonts w:hint="eastAsia"/>
        </w:rPr>
        <w:lastRenderedPageBreak/>
        <w:t>校准通过</w:t>
      </w:r>
    </w:p>
    <w:p w14:paraId="5056B5DC" w14:textId="77777777" w:rsidR="003E5164" w:rsidRPr="0008284B" w:rsidRDefault="003E5164" w:rsidP="00B13396">
      <w:pPr>
        <w:pStyle w:val="CH-1"/>
      </w:pPr>
      <w:r w:rsidRPr="0008284B">
        <w:rPr>
          <w:rFonts w:hint="eastAsia"/>
        </w:rPr>
        <w:t>可以按工作中心、工作站、功能、操作日期、操作员、称量单元及其任意组合对校准相关的操作进行追踪，追踪结果可以打印或导出到pdf文档。pdf文档示例如下：</w:t>
      </w:r>
    </w:p>
    <w:p w14:paraId="298B93D0" w14:textId="77777777" w:rsidR="003E5164" w:rsidRPr="0008284B" w:rsidRDefault="003E5164" w:rsidP="003E5164">
      <w:pPr>
        <w:pStyle w:val="CH-2"/>
      </w:pPr>
      <w:r w:rsidRPr="0008284B">
        <w:rPr>
          <w:rFonts w:hint="eastAsia"/>
        </w:rPr>
        <w:drawing>
          <wp:inline distT="0" distB="0" distL="0" distR="0" wp14:anchorId="087577B3" wp14:editId="1D7DD104">
            <wp:extent cx="5674360" cy="3737602"/>
            <wp:effectExtent l="19050" t="0" r="2540" b="0"/>
            <wp:docPr id="2007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5674360" cy="3737602"/>
                    </a:xfrm>
                    <a:prstGeom prst="rect">
                      <a:avLst/>
                    </a:prstGeom>
                    <a:noFill/>
                    <a:ln w="9525">
                      <a:noFill/>
                      <a:miter lim="800000"/>
                      <a:headEnd/>
                      <a:tailEnd/>
                    </a:ln>
                  </pic:spPr>
                </pic:pic>
              </a:graphicData>
            </a:graphic>
          </wp:inline>
        </w:drawing>
      </w:r>
    </w:p>
    <w:p w14:paraId="6AB252B3" w14:textId="77777777" w:rsidR="003E5164" w:rsidRPr="0008284B" w:rsidRDefault="003E5164" w:rsidP="003E5164">
      <w:pPr>
        <w:pStyle w:val="CH-3"/>
      </w:pPr>
      <w:r w:rsidRPr="0008284B">
        <w:rPr>
          <w:rFonts w:hint="eastAsia"/>
        </w:rPr>
        <w:t>校准过程设计追踪报告示例</w:t>
      </w:r>
    </w:p>
    <w:p w14:paraId="561B8973" w14:textId="77777777" w:rsidR="003E5164" w:rsidRPr="0008284B" w:rsidRDefault="003E5164" w:rsidP="004D22F3">
      <w:pPr>
        <w:pStyle w:val="CH-H3"/>
      </w:pPr>
      <w:bookmarkStart w:id="156" w:name="_Toc12384052"/>
      <w:r w:rsidRPr="0008284B">
        <w:rPr>
          <w:rFonts w:hint="eastAsia"/>
        </w:rPr>
        <w:t>称量执行</w:t>
      </w:r>
      <w:bookmarkEnd w:id="156"/>
    </w:p>
    <w:p w14:paraId="7974D43F" w14:textId="77777777" w:rsidR="003E5164" w:rsidRPr="0008284B" w:rsidRDefault="003E5164" w:rsidP="00B13396">
      <w:pPr>
        <w:pStyle w:val="CH-1"/>
      </w:pPr>
      <w:r w:rsidRPr="0008284B">
        <w:rPr>
          <w:rFonts w:hint="eastAsia"/>
        </w:rPr>
        <w:t>本功能实现物料的称量。其总体工作流程如下图：</w:t>
      </w:r>
    </w:p>
    <w:p w14:paraId="11FF5C11" w14:textId="77777777" w:rsidR="003E5164" w:rsidRPr="0008284B" w:rsidRDefault="003E5164" w:rsidP="003E5164">
      <w:pPr>
        <w:pStyle w:val="CH-2"/>
        <w:rPr>
          <w:szCs w:val="22"/>
        </w:rPr>
      </w:pPr>
      <w:r w:rsidRPr="0008284B">
        <w:object w:dxaOrig="6206" w:dyaOrig="5384" w14:anchorId="447860EC">
          <v:shape id="_x0000_i1026" type="#_x0000_t75" style="width:5in;height:270.45pt" o:ole="">
            <v:imagedata r:id="rId72" o:title=""/>
          </v:shape>
          <o:OLEObject Type="Embed" ProgID="Visio.Drawing.11" ShapeID="_x0000_i1026" DrawAspect="Content" ObjectID="_1682428284" r:id="rId73"/>
        </w:object>
      </w:r>
    </w:p>
    <w:p w14:paraId="0C7BB04D" w14:textId="77777777" w:rsidR="003E5164" w:rsidRPr="0008284B" w:rsidRDefault="003E5164" w:rsidP="003E5164">
      <w:pPr>
        <w:pStyle w:val="CH-3"/>
      </w:pPr>
      <w:r w:rsidRPr="0008284B">
        <w:rPr>
          <w:rFonts w:hint="eastAsia"/>
        </w:rPr>
        <w:t>称量执行流程</w:t>
      </w:r>
    </w:p>
    <w:p w14:paraId="00272F53" w14:textId="77777777" w:rsidR="003E5164" w:rsidRPr="0008284B" w:rsidRDefault="003E5164" w:rsidP="003E5164">
      <w:pPr>
        <w:pStyle w:val="CH-"/>
      </w:pPr>
      <w:r w:rsidRPr="0008284B">
        <w:rPr>
          <w:rFonts w:hint="eastAsia"/>
        </w:rPr>
        <w:t>选择待称量的工单和物料</w:t>
      </w:r>
    </w:p>
    <w:p w14:paraId="7A4F4336" w14:textId="77777777" w:rsidR="003E5164" w:rsidRPr="0008284B" w:rsidRDefault="003E5164" w:rsidP="00B13396">
      <w:pPr>
        <w:pStyle w:val="CH-1"/>
      </w:pPr>
      <w:r>
        <w:rPr>
          <w:rFonts w:hint="eastAsia"/>
        </w:rPr>
        <w:t>待称量的工单根据生产计划，按设定的时间段分发到称量中心。</w:t>
      </w:r>
      <w:r w:rsidRPr="0008284B">
        <w:rPr>
          <w:rFonts w:hint="eastAsia"/>
        </w:rPr>
        <w:t>用户从工单窗口中选择待称量的工单。确定工单以后，系统自动查找该工单下称量未结束的物料，按阶段/剂型顺序推荐称量顺序。用户可以自己指定物料的称量顺序。</w:t>
      </w:r>
    </w:p>
    <w:p w14:paraId="4DD27A6F" w14:textId="77777777" w:rsidR="003E5164" w:rsidRPr="0008284B" w:rsidRDefault="003E5164" w:rsidP="003E5164">
      <w:pPr>
        <w:pStyle w:val="CH-"/>
      </w:pPr>
      <w:r w:rsidRPr="0008284B">
        <w:rPr>
          <w:rFonts w:hint="eastAsia"/>
        </w:rPr>
        <w:t>容器识别</w:t>
      </w:r>
    </w:p>
    <w:p w14:paraId="1EAFDA4E" w14:textId="77777777" w:rsidR="003E5164" w:rsidRPr="0008284B" w:rsidRDefault="003E5164" w:rsidP="00B13396">
      <w:pPr>
        <w:pStyle w:val="CH-1"/>
      </w:pPr>
      <w:r w:rsidRPr="0008284B">
        <w:rPr>
          <w:rFonts w:hint="eastAsia"/>
        </w:rPr>
        <w:t>用户通过条形码扫描器扫描容器标签，或者通过人工录入的方式录入容器标签。人工录入的方式需要更高的权限。系统对容器标签进行一些列检查，包括：</w:t>
      </w:r>
    </w:p>
    <w:p w14:paraId="5B569DFA" w14:textId="77777777" w:rsidR="003E5164" w:rsidRPr="00462B3D" w:rsidRDefault="003E5164" w:rsidP="00B13396">
      <w:pPr>
        <w:pStyle w:val="CH-0"/>
      </w:pPr>
      <w:r w:rsidRPr="00462B3D">
        <w:rPr>
          <w:rFonts w:hint="eastAsia"/>
        </w:rPr>
        <w:t>批次是否存在。如果批次不存在则称量过程被阻止。</w:t>
      </w:r>
    </w:p>
    <w:p w14:paraId="24F77024" w14:textId="77777777" w:rsidR="003E5164" w:rsidRPr="0008284B" w:rsidRDefault="003E5164" w:rsidP="00B13396">
      <w:pPr>
        <w:pStyle w:val="CH-0"/>
      </w:pPr>
      <w:r w:rsidRPr="0008284B">
        <w:rPr>
          <w:rFonts w:hint="eastAsia"/>
        </w:rPr>
        <w:t>批次与物料是否匹配。如果不匹配则称量过程被阻止。</w:t>
      </w:r>
    </w:p>
    <w:p w14:paraId="4395D345" w14:textId="77777777" w:rsidR="003E5164" w:rsidRPr="0008284B" w:rsidRDefault="003E5164" w:rsidP="00B13396">
      <w:pPr>
        <w:pStyle w:val="CH-0"/>
      </w:pPr>
      <w:r w:rsidRPr="0008284B">
        <w:rPr>
          <w:rFonts w:hint="eastAsia"/>
        </w:rPr>
        <w:t>容器有效期。包括开瓶（袋）有效期，容器有效期。如果超过了有效期则称量过程被阻止。如果容器有效期未录入，系统会以容器确认日期加上有效时间以推算一个有效期。</w:t>
      </w:r>
    </w:p>
    <w:p w14:paraId="65D6CEC3" w14:textId="77777777" w:rsidR="003E5164" w:rsidRPr="0008284B" w:rsidRDefault="003E5164" w:rsidP="00B13396">
      <w:pPr>
        <w:pStyle w:val="CH-0"/>
      </w:pPr>
      <w:r w:rsidRPr="0008284B">
        <w:rPr>
          <w:rFonts w:hint="eastAsia"/>
        </w:rPr>
        <w:t>物料有效期。如果物料有效期超过，则称量过程被阻止。</w:t>
      </w:r>
    </w:p>
    <w:p w14:paraId="7CC700BA" w14:textId="77777777" w:rsidR="003E5164" w:rsidRPr="0008284B" w:rsidRDefault="003E5164" w:rsidP="00B13396">
      <w:pPr>
        <w:pStyle w:val="CH-0"/>
      </w:pPr>
      <w:r w:rsidRPr="0008284B">
        <w:rPr>
          <w:rFonts w:hint="eastAsia"/>
        </w:rPr>
        <w:t>容器状态与批次状态是否匹配。如果不匹配，则称量过程被阻止。</w:t>
      </w:r>
    </w:p>
    <w:p w14:paraId="7973E35E" w14:textId="77777777" w:rsidR="003E5164" w:rsidRPr="0008284B" w:rsidRDefault="003E5164" w:rsidP="00B13396">
      <w:pPr>
        <w:pStyle w:val="CH-0"/>
      </w:pPr>
      <w:r w:rsidRPr="0008284B">
        <w:rPr>
          <w:rFonts w:hint="eastAsia"/>
        </w:rPr>
        <w:t>物料是否超过了使用期限（LDU）。如果超过了，系统要求用户确认是否使用。</w:t>
      </w:r>
    </w:p>
    <w:p w14:paraId="6DE67A77" w14:textId="77777777" w:rsidR="003E5164" w:rsidRPr="0008284B" w:rsidRDefault="003E5164" w:rsidP="00B13396">
      <w:pPr>
        <w:pStyle w:val="CH-0"/>
      </w:pPr>
      <w:r w:rsidRPr="0008284B">
        <w:rPr>
          <w:rFonts w:hint="eastAsia"/>
        </w:rPr>
        <w:t>FIFO规则检查。如果分配的物料不是最早入库的料，系统提示用户进行确认。</w:t>
      </w:r>
    </w:p>
    <w:p w14:paraId="3DF52808" w14:textId="77777777" w:rsidR="003E5164" w:rsidRPr="0008284B" w:rsidRDefault="003E5164" w:rsidP="00B13396">
      <w:pPr>
        <w:pStyle w:val="CH-0"/>
      </w:pPr>
      <w:r w:rsidRPr="0008284B">
        <w:rPr>
          <w:rFonts w:hint="eastAsia"/>
        </w:rPr>
        <w:t>FEFO规则检查。如果分配的物料不是近效期最早的料，系统提示用户进行确认。</w:t>
      </w:r>
    </w:p>
    <w:p w14:paraId="010D9E0A" w14:textId="77777777" w:rsidR="003E5164" w:rsidRPr="0008284B" w:rsidRDefault="003E5164" w:rsidP="00B13396">
      <w:pPr>
        <w:pStyle w:val="CH-0"/>
      </w:pPr>
      <w:r w:rsidRPr="0008284B">
        <w:rPr>
          <w:rFonts w:hint="eastAsia"/>
        </w:rPr>
        <w:t>容器量是否大于0。如果容器量小于0，系统提示用户进行确认。</w:t>
      </w:r>
    </w:p>
    <w:p w14:paraId="0274A507" w14:textId="77777777" w:rsidR="003E5164" w:rsidRPr="0008284B" w:rsidRDefault="003E5164" w:rsidP="00B13396">
      <w:pPr>
        <w:pStyle w:val="CH-0"/>
      </w:pPr>
      <w:r w:rsidRPr="0008284B">
        <w:rPr>
          <w:rFonts w:hint="eastAsia"/>
        </w:rPr>
        <w:t>物料的批次量是否大于0。如果批次量小于0，系统提示用户进行确认。</w:t>
      </w:r>
    </w:p>
    <w:p w14:paraId="4FEBA448" w14:textId="77777777" w:rsidR="003E5164" w:rsidRPr="0008284B" w:rsidRDefault="003E5164" w:rsidP="00B13396">
      <w:pPr>
        <w:pStyle w:val="CH-0"/>
      </w:pPr>
      <w:r w:rsidRPr="0008284B">
        <w:rPr>
          <w:rFonts w:hint="eastAsia"/>
        </w:rPr>
        <w:lastRenderedPageBreak/>
        <w:t>如果工单指定了强制批，但是系统推荐了其它批次的物料，系统提示用户进行确认。</w:t>
      </w:r>
    </w:p>
    <w:p w14:paraId="1E0A3FFA" w14:textId="77777777" w:rsidR="003E5164" w:rsidRPr="0008284B" w:rsidRDefault="003E5164" w:rsidP="003E5164">
      <w:pPr>
        <w:pStyle w:val="CH-"/>
      </w:pPr>
      <w:r w:rsidRPr="0008284B">
        <w:rPr>
          <w:rFonts w:hint="eastAsia"/>
        </w:rPr>
        <w:t>称量前后提示</w:t>
      </w:r>
    </w:p>
    <w:p w14:paraId="0A450E93" w14:textId="77777777" w:rsidR="003E5164" w:rsidRPr="0008284B" w:rsidRDefault="003E5164" w:rsidP="003E5164">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称量前后提示包括工单、物料、称、称量模式、容器等。这些信息会被系统自动保存，以便下一次称量时可以从系统中自动调出来。提示</w:t>
      </w:r>
      <w:r>
        <w:rPr>
          <w:rFonts w:ascii="微软雅黑" w:eastAsia="微软雅黑" w:hAnsi="微软雅黑" w:cs="仿宋" w:hint="eastAsia"/>
          <w:sz w:val="22"/>
          <w:szCs w:val="18"/>
        </w:rPr>
        <w:t>包括如下内容</w:t>
      </w:r>
      <w:r w:rsidRPr="0008284B">
        <w:rPr>
          <w:rFonts w:ascii="微软雅黑" w:eastAsia="微软雅黑" w:hAnsi="微软雅黑" w:cs="仿宋" w:hint="eastAsia"/>
          <w:sz w:val="22"/>
          <w:szCs w:val="18"/>
        </w:rPr>
        <w:t>：</w:t>
      </w:r>
    </w:p>
    <w:p w14:paraId="164CCC16" w14:textId="77777777" w:rsidR="003E5164" w:rsidRDefault="003E5164" w:rsidP="00B13396">
      <w:pPr>
        <w:pStyle w:val="CH-0"/>
      </w:pPr>
      <w:r>
        <w:rPr>
          <w:rFonts w:hint="eastAsia"/>
        </w:rPr>
        <w:t>称量前，称量间物料数量检查</w:t>
      </w:r>
    </w:p>
    <w:p w14:paraId="1B3E21B1" w14:textId="77777777" w:rsidR="003E5164" w:rsidRPr="00462B3D" w:rsidRDefault="003E5164" w:rsidP="00B13396">
      <w:pPr>
        <w:pStyle w:val="CH-0"/>
      </w:pPr>
      <w:r w:rsidRPr="00462B3D">
        <w:rPr>
          <w:rFonts w:hint="eastAsia"/>
        </w:rPr>
        <w:t>称量所用的称具</w:t>
      </w:r>
      <w:r>
        <w:rPr>
          <w:rFonts w:hint="eastAsia"/>
        </w:rPr>
        <w:t>提示</w:t>
      </w:r>
    </w:p>
    <w:p w14:paraId="399F3188" w14:textId="77777777" w:rsidR="003E5164" w:rsidRPr="00462B3D" w:rsidRDefault="003E5164" w:rsidP="00B13396">
      <w:pPr>
        <w:pStyle w:val="CH-0"/>
      </w:pPr>
      <w:r w:rsidRPr="00462B3D">
        <w:rPr>
          <w:rFonts w:hint="eastAsia"/>
        </w:rPr>
        <w:t>指定称量模式。系统预制了16种称量模式（净重、毛重、减重、计数、包装等），系统针对每一种称量模式定义了后续具体操作方法及相关算法。</w:t>
      </w:r>
    </w:p>
    <w:p w14:paraId="2B3C0B05" w14:textId="77777777" w:rsidR="003E5164" w:rsidRDefault="003E5164" w:rsidP="00B13396">
      <w:pPr>
        <w:pStyle w:val="CH-0"/>
      </w:pPr>
      <w:r w:rsidRPr="00462B3D">
        <w:rPr>
          <w:rFonts w:hint="eastAsia"/>
        </w:rPr>
        <w:t>打印托盘标签。在称量过程中可以随时打印托盘标签。</w:t>
      </w:r>
    </w:p>
    <w:p w14:paraId="397F85C6" w14:textId="77777777" w:rsidR="003E5164" w:rsidRPr="00462B3D" w:rsidRDefault="003E5164" w:rsidP="00B13396">
      <w:pPr>
        <w:pStyle w:val="CH-0"/>
      </w:pPr>
      <w:r>
        <w:rPr>
          <w:rFonts w:hint="eastAsia"/>
        </w:rPr>
        <w:t>称量过程中可以向W</w:t>
      </w:r>
      <w:r>
        <w:t>MS</w:t>
      </w:r>
      <w:r>
        <w:rPr>
          <w:rFonts w:hint="eastAsia"/>
        </w:rPr>
        <w:t>提出领料申请。</w:t>
      </w:r>
    </w:p>
    <w:p w14:paraId="6C3BD74A" w14:textId="77777777" w:rsidR="003E5164" w:rsidRPr="00462B3D" w:rsidRDefault="003E5164" w:rsidP="003E5164">
      <w:pPr>
        <w:pStyle w:val="CH-"/>
      </w:pPr>
      <w:r w:rsidRPr="00462B3D">
        <w:rPr>
          <w:rFonts w:hint="eastAsia"/>
        </w:rPr>
        <w:t>指定了称量模式以后，系统后台自动执行一系列检查，包括：</w:t>
      </w:r>
    </w:p>
    <w:p w14:paraId="4EBF3455" w14:textId="77777777" w:rsidR="003E5164" w:rsidRPr="00462B3D" w:rsidRDefault="003E5164" w:rsidP="00B13396">
      <w:pPr>
        <w:pStyle w:val="CH-0"/>
      </w:pPr>
      <w:r w:rsidRPr="00462B3D">
        <w:rPr>
          <w:rFonts w:hint="eastAsia"/>
        </w:rPr>
        <w:t>物料是否可称量</w:t>
      </w:r>
    </w:p>
    <w:p w14:paraId="184783DD" w14:textId="77777777" w:rsidR="003E5164" w:rsidRPr="00462B3D" w:rsidRDefault="003E5164" w:rsidP="00B13396">
      <w:pPr>
        <w:pStyle w:val="CH-0"/>
      </w:pPr>
      <w:r w:rsidRPr="00462B3D">
        <w:rPr>
          <w:rFonts w:hint="eastAsia"/>
        </w:rPr>
        <w:t>物料称量未完成</w:t>
      </w:r>
    </w:p>
    <w:p w14:paraId="0A9A66BE" w14:textId="77777777" w:rsidR="003E5164" w:rsidRPr="00462B3D" w:rsidRDefault="003E5164" w:rsidP="00B13396">
      <w:pPr>
        <w:pStyle w:val="CH-0"/>
      </w:pPr>
      <w:r w:rsidRPr="00462B3D">
        <w:rPr>
          <w:rFonts w:hint="eastAsia"/>
        </w:rPr>
        <w:t>物料未在其它工作站称量</w:t>
      </w:r>
    </w:p>
    <w:p w14:paraId="60643600" w14:textId="77777777" w:rsidR="003E5164" w:rsidRPr="00462B3D" w:rsidRDefault="003E5164" w:rsidP="00B13396">
      <w:pPr>
        <w:pStyle w:val="CH-0"/>
      </w:pPr>
      <w:r>
        <w:rPr>
          <w:rFonts w:hint="eastAsia"/>
        </w:rPr>
        <w:t>秤</w:t>
      </w:r>
      <w:r w:rsidRPr="00462B3D">
        <w:rPr>
          <w:rFonts w:hint="eastAsia"/>
        </w:rPr>
        <w:t>是否可用</w:t>
      </w:r>
      <w:r>
        <w:rPr>
          <w:rFonts w:hint="eastAsia"/>
        </w:rPr>
        <w:t>，称量系统是否存在通讯故障</w:t>
      </w:r>
    </w:p>
    <w:p w14:paraId="7F7899EE" w14:textId="77777777" w:rsidR="003E5164" w:rsidRPr="00462B3D" w:rsidRDefault="003E5164" w:rsidP="00B13396">
      <w:pPr>
        <w:pStyle w:val="CH-0"/>
      </w:pPr>
      <w:r>
        <w:rPr>
          <w:rFonts w:hint="eastAsia"/>
        </w:rPr>
        <w:t>秤</w:t>
      </w:r>
      <w:r w:rsidRPr="00462B3D">
        <w:rPr>
          <w:rFonts w:hint="eastAsia"/>
        </w:rPr>
        <w:t>的证书是否有效</w:t>
      </w:r>
    </w:p>
    <w:p w14:paraId="50B629EF" w14:textId="77777777" w:rsidR="003E5164" w:rsidRPr="00462B3D" w:rsidRDefault="003E5164" w:rsidP="00B13396">
      <w:pPr>
        <w:pStyle w:val="CH-0"/>
      </w:pPr>
      <w:r>
        <w:rPr>
          <w:rFonts w:hint="eastAsia"/>
        </w:rPr>
        <w:t>秤</w:t>
      </w:r>
      <w:r w:rsidRPr="00462B3D">
        <w:rPr>
          <w:rFonts w:hint="eastAsia"/>
        </w:rPr>
        <w:t>是否已校准</w:t>
      </w:r>
    </w:p>
    <w:p w14:paraId="77739402" w14:textId="77777777" w:rsidR="003E5164" w:rsidRPr="00462B3D" w:rsidRDefault="003E5164" w:rsidP="00B13396">
      <w:pPr>
        <w:pStyle w:val="CH-0"/>
      </w:pPr>
      <w:r>
        <w:rPr>
          <w:rFonts w:hint="eastAsia"/>
        </w:rPr>
        <w:t>秤</w:t>
      </w:r>
      <w:r w:rsidRPr="00462B3D">
        <w:rPr>
          <w:rFonts w:hint="eastAsia"/>
        </w:rPr>
        <w:t>的称量精度</w:t>
      </w:r>
    </w:p>
    <w:p w14:paraId="2801F6EE" w14:textId="77777777" w:rsidR="003E5164" w:rsidRPr="00462B3D" w:rsidRDefault="003E5164" w:rsidP="00B13396">
      <w:pPr>
        <w:pStyle w:val="CH-0"/>
      </w:pPr>
      <w:r w:rsidRPr="00462B3D">
        <w:rPr>
          <w:rFonts w:hint="eastAsia"/>
        </w:rPr>
        <w:t>使用同一容器时，容器重量未改变</w:t>
      </w:r>
    </w:p>
    <w:p w14:paraId="6E6AD902" w14:textId="77777777" w:rsidR="003E5164" w:rsidRPr="00462B3D" w:rsidRDefault="003E5164" w:rsidP="00B13396">
      <w:pPr>
        <w:pStyle w:val="CH-0"/>
      </w:pPr>
      <w:r w:rsidRPr="00462B3D">
        <w:rPr>
          <w:rFonts w:hint="eastAsia"/>
        </w:rPr>
        <w:t>上一次称量是否已完成</w:t>
      </w:r>
    </w:p>
    <w:p w14:paraId="141405AF" w14:textId="77777777" w:rsidR="003E5164" w:rsidRPr="00462B3D" w:rsidRDefault="003E5164" w:rsidP="00B13396">
      <w:pPr>
        <w:pStyle w:val="CH-0"/>
      </w:pPr>
      <w:r w:rsidRPr="00462B3D">
        <w:rPr>
          <w:rFonts w:hint="eastAsia"/>
        </w:rPr>
        <w:t>称量单元是否已清场</w:t>
      </w:r>
    </w:p>
    <w:p w14:paraId="5F2ACA09" w14:textId="77777777" w:rsidR="003E5164" w:rsidRPr="0008284B" w:rsidRDefault="003E5164" w:rsidP="003E5164">
      <w:pPr>
        <w:pStyle w:val="CH-"/>
      </w:pPr>
      <w:r w:rsidRPr="0008284B">
        <w:rPr>
          <w:rFonts w:hint="eastAsia"/>
        </w:rPr>
        <w:t>计算待称量的量</w:t>
      </w:r>
    </w:p>
    <w:p w14:paraId="0795B5B5" w14:textId="77777777" w:rsidR="003E5164" w:rsidRPr="0008284B" w:rsidRDefault="003E5164" w:rsidP="00B13396">
      <w:pPr>
        <w:pStyle w:val="CH-1"/>
      </w:pPr>
      <w:r w:rsidRPr="0008284B">
        <w:rPr>
          <w:rFonts w:hint="eastAsia"/>
        </w:rPr>
        <w:t>物料待称量的量的计算需考虑下列因素：</w:t>
      </w:r>
    </w:p>
    <w:p w14:paraId="15688C97" w14:textId="77777777" w:rsidR="003E5164" w:rsidRPr="00462B3D" w:rsidRDefault="003E5164" w:rsidP="00B13396">
      <w:pPr>
        <w:pStyle w:val="CH-0"/>
      </w:pPr>
      <w:r w:rsidRPr="00462B3D">
        <w:rPr>
          <w:rFonts w:hint="eastAsia"/>
        </w:rPr>
        <w:t>称重模式。不同的称重模式计算算法不同。</w:t>
      </w:r>
    </w:p>
    <w:p w14:paraId="66E63A4B" w14:textId="77777777" w:rsidR="003E5164" w:rsidRPr="00462B3D" w:rsidRDefault="003E5164" w:rsidP="00B13396">
      <w:pPr>
        <w:pStyle w:val="CH-0"/>
      </w:pPr>
      <w:r w:rsidRPr="00462B3D">
        <w:rPr>
          <w:rFonts w:hint="eastAsia"/>
        </w:rPr>
        <w:t>如果物料使用效价，为确保有效组分，需考虑该物料关联的补偿。</w:t>
      </w:r>
    </w:p>
    <w:p w14:paraId="29574D5A" w14:textId="77777777" w:rsidR="003E5164" w:rsidRPr="00462B3D" w:rsidRDefault="003E5164" w:rsidP="00B13396">
      <w:pPr>
        <w:pStyle w:val="CH-0"/>
      </w:pPr>
      <w:r w:rsidRPr="00462B3D">
        <w:rPr>
          <w:rFonts w:hint="eastAsia"/>
        </w:rPr>
        <w:t>如果物料是QS物料，为确保工单总量不变，需考虑QS重量。</w:t>
      </w:r>
    </w:p>
    <w:p w14:paraId="153F4413" w14:textId="77777777" w:rsidR="003E5164" w:rsidRPr="00462B3D" w:rsidRDefault="003E5164" w:rsidP="00B13396">
      <w:pPr>
        <w:pStyle w:val="CH-0"/>
      </w:pPr>
      <w:r w:rsidRPr="00462B3D">
        <w:rPr>
          <w:rFonts w:hint="eastAsia"/>
        </w:rPr>
        <w:t>数值单位转换。</w:t>
      </w:r>
    </w:p>
    <w:p w14:paraId="3723403B" w14:textId="77777777" w:rsidR="003E5164" w:rsidRPr="0008284B" w:rsidRDefault="003E5164" w:rsidP="003E5164">
      <w:pPr>
        <w:pStyle w:val="CH-"/>
      </w:pPr>
      <w:r w:rsidRPr="0008284B">
        <w:rPr>
          <w:rFonts w:hint="eastAsia"/>
        </w:rPr>
        <w:t>按称重模式称量</w:t>
      </w:r>
    </w:p>
    <w:p w14:paraId="5E63DB2B" w14:textId="77777777" w:rsidR="003E5164" w:rsidRPr="0008284B" w:rsidRDefault="003E5164" w:rsidP="00B13396">
      <w:pPr>
        <w:pStyle w:val="CH-1"/>
      </w:pPr>
      <w:r w:rsidRPr="0008284B">
        <w:rPr>
          <w:rFonts w:hint="eastAsia"/>
        </w:rPr>
        <w:t>称重界面如下图所示：</w:t>
      </w:r>
    </w:p>
    <w:p w14:paraId="37DBE241" w14:textId="77777777" w:rsidR="003E5164" w:rsidRPr="0008284B" w:rsidRDefault="003E5164" w:rsidP="003E5164">
      <w:pPr>
        <w:pStyle w:val="CH-2"/>
      </w:pPr>
      <w:r w:rsidRPr="0008284B">
        <w:lastRenderedPageBreak/>
        <w:drawing>
          <wp:inline distT="0" distB="0" distL="0" distR="0" wp14:anchorId="7EC848C3" wp14:editId="649C5786">
            <wp:extent cx="5509640" cy="2881512"/>
            <wp:effectExtent l="0" t="0" r="0" b="0"/>
            <wp:docPr id="200761" name="Picture 18" descr="称量过程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称量过程中.png"/>
                    <pic:cNvPicPr/>
                  </pic:nvPicPr>
                  <pic:blipFill>
                    <a:blip r:embed="rId74" cstate="print"/>
                    <a:stretch>
                      <a:fillRect/>
                    </a:stretch>
                  </pic:blipFill>
                  <pic:spPr>
                    <a:xfrm>
                      <a:off x="0" y="0"/>
                      <a:ext cx="5541635" cy="2898245"/>
                    </a:xfrm>
                    <a:prstGeom prst="rect">
                      <a:avLst/>
                    </a:prstGeom>
                  </pic:spPr>
                </pic:pic>
              </a:graphicData>
            </a:graphic>
          </wp:inline>
        </w:drawing>
      </w:r>
    </w:p>
    <w:p w14:paraId="0983A518" w14:textId="77777777" w:rsidR="003E5164" w:rsidRPr="0008284B" w:rsidRDefault="003E5164" w:rsidP="003E5164">
      <w:pPr>
        <w:pStyle w:val="CH-3"/>
      </w:pPr>
      <w:r w:rsidRPr="0008284B">
        <w:rPr>
          <w:rFonts w:hint="eastAsia"/>
        </w:rPr>
        <w:t>称重界面</w:t>
      </w:r>
    </w:p>
    <w:p w14:paraId="1A613627" w14:textId="77777777" w:rsidR="003E5164" w:rsidRPr="0008284B" w:rsidRDefault="003E5164" w:rsidP="00B13396">
      <w:pPr>
        <w:pStyle w:val="CH-1"/>
      </w:pPr>
      <w:r w:rsidRPr="0008284B">
        <w:rPr>
          <w:rFonts w:hint="eastAsia"/>
        </w:rPr>
        <w:t>系统根据称重结果自动打印称量标签。标签内容至少包含但不限于产品名称、产品批号、物料名称、物料批号）、称量方法、皮重、称量重量、总重、称量人、称量日期事件、条码（一维/二维码。</w:t>
      </w:r>
    </w:p>
    <w:p w14:paraId="1E6744FF" w14:textId="77777777" w:rsidR="003E5164" w:rsidRPr="0008284B" w:rsidRDefault="003E5164" w:rsidP="003E5164">
      <w:pPr>
        <w:pStyle w:val="CH-"/>
      </w:pPr>
      <w:r w:rsidRPr="0008284B">
        <w:rPr>
          <w:rFonts w:hint="eastAsia"/>
        </w:rPr>
        <w:t>库存更新</w:t>
      </w:r>
    </w:p>
    <w:p w14:paraId="7ACEA168" w14:textId="77777777" w:rsidR="003E5164" w:rsidRPr="0008284B" w:rsidRDefault="003E5164" w:rsidP="00B13396">
      <w:pPr>
        <w:pStyle w:val="CH-1"/>
      </w:pPr>
      <w:r w:rsidRPr="0008284B">
        <w:rPr>
          <w:rFonts w:hint="eastAsia"/>
        </w:rPr>
        <w:t>库存更新包括：</w:t>
      </w:r>
    </w:p>
    <w:p w14:paraId="64130A84" w14:textId="77777777" w:rsidR="003E5164" w:rsidRPr="00462B3D" w:rsidRDefault="003E5164" w:rsidP="00B13396">
      <w:pPr>
        <w:pStyle w:val="CH-0"/>
      </w:pPr>
      <w:r w:rsidRPr="00462B3D">
        <w:rPr>
          <w:rFonts w:hint="eastAsia"/>
        </w:rPr>
        <w:t>每次称量后仓库库存更新。其计算方法由所选择的称重模式决定。</w:t>
      </w:r>
    </w:p>
    <w:p w14:paraId="49874DFB" w14:textId="77777777" w:rsidR="003E5164" w:rsidRPr="00462B3D" w:rsidRDefault="003E5164" w:rsidP="00B13396">
      <w:pPr>
        <w:pStyle w:val="CH-0"/>
      </w:pPr>
      <w:r w:rsidRPr="00462B3D">
        <w:rPr>
          <w:rFonts w:hint="eastAsia"/>
        </w:rPr>
        <w:t>管理称量间创建的容器标签。</w:t>
      </w:r>
    </w:p>
    <w:p w14:paraId="66C782D4" w14:textId="77777777" w:rsidR="003E5164" w:rsidRPr="0008284B" w:rsidRDefault="003E5164" w:rsidP="003E5164">
      <w:pPr>
        <w:pStyle w:val="CH-"/>
      </w:pPr>
      <w:bookmarkStart w:id="157" w:name="_Toc12384053"/>
      <w:r w:rsidRPr="0008284B">
        <w:rPr>
          <w:rFonts w:hint="eastAsia"/>
        </w:rPr>
        <w:t>称量历史查询</w:t>
      </w:r>
      <w:bookmarkEnd w:id="157"/>
    </w:p>
    <w:p w14:paraId="0EF2E765" w14:textId="77777777" w:rsidR="003E5164" w:rsidRPr="0008284B" w:rsidRDefault="003E5164" w:rsidP="00B13396">
      <w:pPr>
        <w:pStyle w:val="CH-1"/>
      </w:pPr>
      <w:r w:rsidRPr="0008284B">
        <w:rPr>
          <w:rFonts w:hint="eastAsia"/>
        </w:rPr>
        <w:t>系统自动记录每一次称量操作，并提供报表生成功能。可以按工作中心、工作站、功能、操作日期、操作员、称量单元及其任意组合查询相关的称量操作，查询结果可以打印或导出到pdf文档。pdf文档示例如下：</w:t>
      </w:r>
    </w:p>
    <w:p w14:paraId="17A3C225" w14:textId="77777777" w:rsidR="003E5164" w:rsidRPr="0008284B" w:rsidRDefault="003E5164" w:rsidP="003E5164">
      <w:pPr>
        <w:pStyle w:val="CH-2"/>
      </w:pPr>
      <w:r w:rsidRPr="0008284B">
        <w:lastRenderedPageBreak/>
        <w:drawing>
          <wp:inline distT="0" distB="0" distL="0" distR="0" wp14:anchorId="5CD6A517" wp14:editId="31885566">
            <wp:extent cx="6040804" cy="3219610"/>
            <wp:effectExtent l="0" t="0" r="0" b="0"/>
            <wp:docPr id="200762" name="Picture 19" descr="称量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称量报告.png"/>
                    <pic:cNvPicPr/>
                  </pic:nvPicPr>
                  <pic:blipFill>
                    <a:blip r:embed="rId75" cstate="print"/>
                    <a:stretch>
                      <a:fillRect/>
                    </a:stretch>
                  </pic:blipFill>
                  <pic:spPr>
                    <a:xfrm>
                      <a:off x="0" y="0"/>
                      <a:ext cx="6077851" cy="3239355"/>
                    </a:xfrm>
                    <a:prstGeom prst="rect">
                      <a:avLst/>
                    </a:prstGeom>
                  </pic:spPr>
                </pic:pic>
              </a:graphicData>
            </a:graphic>
          </wp:inline>
        </w:drawing>
      </w:r>
    </w:p>
    <w:p w14:paraId="005BBE9E" w14:textId="77777777" w:rsidR="003E5164" w:rsidRPr="0008284B" w:rsidRDefault="003E5164" w:rsidP="003E5164">
      <w:pPr>
        <w:pStyle w:val="CH-3"/>
      </w:pPr>
      <w:r w:rsidRPr="0008284B">
        <w:rPr>
          <w:rFonts w:hint="eastAsia"/>
        </w:rPr>
        <w:t>称量报告示例</w:t>
      </w:r>
    </w:p>
    <w:p w14:paraId="5AAC5736" w14:textId="77777777" w:rsidR="003E5164" w:rsidRPr="0008284B" w:rsidRDefault="003E5164" w:rsidP="003E5164">
      <w:pPr>
        <w:pStyle w:val="CH-"/>
      </w:pPr>
      <w:bookmarkStart w:id="158" w:name="_Toc12384054"/>
      <w:r w:rsidRPr="0008284B">
        <w:rPr>
          <w:rFonts w:hint="eastAsia"/>
        </w:rPr>
        <w:t>称量单元清场</w:t>
      </w:r>
      <w:bookmarkEnd w:id="158"/>
    </w:p>
    <w:p w14:paraId="209AAC14" w14:textId="77777777" w:rsidR="003E5164" w:rsidRPr="0008284B" w:rsidRDefault="003E5164" w:rsidP="00B13396">
      <w:pPr>
        <w:pStyle w:val="CH-1"/>
      </w:pPr>
      <w:r w:rsidRPr="0008284B">
        <w:rPr>
          <w:rFonts w:hint="eastAsia"/>
        </w:rPr>
        <w:t>为避免交叉污染，称量单元在执行称量操作前后应进行清场。用户可以在批记录中设计称量单元清场触发时机和相关操作（即PI）。</w:t>
      </w:r>
    </w:p>
    <w:p w14:paraId="68C84DFC" w14:textId="77777777" w:rsidR="003E5164" w:rsidRPr="0008284B" w:rsidRDefault="003E5164" w:rsidP="00B13396">
      <w:pPr>
        <w:pStyle w:val="CH-1"/>
        <w:rPr>
          <w:rFonts w:cs="仿宋"/>
        </w:rPr>
      </w:pPr>
      <w:r w:rsidRPr="0008284B">
        <w:rPr>
          <w:rFonts w:cs="仿宋" w:hint="eastAsia"/>
        </w:rPr>
        <w:t>此功能为调用称量单元清洁操作提供另一种更方便、灵活的机制，只需要在一处即可设置称量单元清场操作。</w:t>
      </w:r>
    </w:p>
    <w:p w14:paraId="6764AAC4" w14:textId="77777777" w:rsidR="003E5164" w:rsidRPr="0008284B" w:rsidRDefault="003E5164" w:rsidP="00B13396">
      <w:pPr>
        <w:pStyle w:val="CH-1"/>
        <w:rPr>
          <w:rFonts w:cs="仿宋"/>
        </w:rPr>
      </w:pPr>
      <w:r w:rsidRPr="0008284B">
        <w:rPr>
          <w:rFonts w:cs="仿宋" w:hint="eastAsia"/>
        </w:rPr>
        <w:t>系统预定义了四种称量单元清场操作触发时机：</w:t>
      </w:r>
    </w:p>
    <w:p w14:paraId="1BF80276" w14:textId="77777777" w:rsidR="003E5164" w:rsidRPr="0008284B" w:rsidRDefault="003E5164" w:rsidP="00B13396">
      <w:pPr>
        <w:pStyle w:val="CH-0"/>
      </w:pPr>
      <w:r w:rsidRPr="0008284B">
        <w:rPr>
          <w:rFonts w:hint="eastAsia"/>
        </w:rPr>
        <w:t>称量开始之前和称量结束之后</w:t>
      </w:r>
    </w:p>
    <w:p w14:paraId="148339DE" w14:textId="77777777" w:rsidR="003E5164" w:rsidRPr="0008284B" w:rsidRDefault="003E5164" w:rsidP="00B13396">
      <w:pPr>
        <w:pStyle w:val="CH-0"/>
      </w:pPr>
      <w:r w:rsidRPr="0008284B">
        <w:rPr>
          <w:rFonts w:hint="eastAsia"/>
        </w:rPr>
        <w:t>每天第一次称量之前</w:t>
      </w:r>
    </w:p>
    <w:p w14:paraId="094FBAB1" w14:textId="77777777" w:rsidR="003E5164" w:rsidRPr="0008284B" w:rsidRDefault="003E5164" w:rsidP="00B13396">
      <w:pPr>
        <w:pStyle w:val="CH-0"/>
      </w:pPr>
      <w:r w:rsidRPr="0008284B">
        <w:rPr>
          <w:rFonts w:hint="eastAsia"/>
        </w:rPr>
        <w:t>两个不同的工单之间</w:t>
      </w:r>
    </w:p>
    <w:p w14:paraId="52B9BEE3" w14:textId="77777777" w:rsidR="003E5164" w:rsidRPr="0008284B" w:rsidRDefault="003E5164" w:rsidP="00B13396">
      <w:pPr>
        <w:pStyle w:val="CH-0"/>
      </w:pPr>
      <w:r w:rsidRPr="0008284B">
        <w:rPr>
          <w:rFonts w:hint="eastAsia"/>
        </w:rPr>
        <w:t>两个不同的物料之间</w:t>
      </w:r>
    </w:p>
    <w:p w14:paraId="3ADCF936" w14:textId="77777777" w:rsidR="003E5164" w:rsidRPr="0008284B" w:rsidRDefault="003E5164" w:rsidP="00B13396">
      <w:pPr>
        <w:pStyle w:val="CH-1"/>
      </w:pPr>
      <w:r w:rsidRPr="0008284B">
        <w:rPr>
          <w:rFonts w:hint="eastAsia"/>
        </w:rPr>
        <w:t>用户可以根据业务需求任意组合上述四种情况。同时，可以在此功能中维护称量单元清场标准操作规程。每次执行称量前后，系统根据触发规则自动产生前清场、后清场任务。</w:t>
      </w:r>
    </w:p>
    <w:p w14:paraId="4A5151ED" w14:textId="77777777" w:rsidR="003E5164" w:rsidRPr="0008284B" w:rsidRDefault="003E5164" w:rsidP="003E5164">
      <w:pPr>
        <w:pStyle w:val="CH-"/>
      </w:pPr>
      <w:bookmarkStart w:id="159" w:name="_Toc12384055"/>
      <w:r w:rsidRPr="0008284B">
        <w:rPr>
          <w:rFonts w:hint="eastAsia"/>
        </w:rPr>
        <w:t>称量复核</w:t>
      </w:r>
      <w:bookmarkEnd w:id="159"/>
    </w:p>
    <w:p w14:paraId="2CC0CB9D" w14:textId="77777777" w:rsidR="003E5164" w:rsidRPr="0008284B" w:rsidRDefault="003E5164" w:rsidP="009B34C8">
      <w:pPr>
        <w:pStyle w:val="CH-1"/>
      </w:pPr>
      <w:r w:rsidRPr="0008284B">
        <w:rPr>
          <w:rFonts w:hint="eastAsia"/>
        </w:rPr>
        <w:t>此功能实现工单称量过程中或称量结束后，工单投料之前对所有的物料的称量标签进行检查，确保称量、投料过程准确性，防止出错。</w:t>
      </w:r>
    </w:p>
    <w:p w14:paraId="7B5009B1" w14:textId="77777777" w:rsidR="003E5164" w:rsidRPr="0008284B" w:rsidRDefault="003E5164" w:rsidP="009B34C8">
      <w:pPr>
        <w:pStyle w:val="CH-1"/>
      </w:pPr>
      <w:r w:rsidRPr="0008284B">
        <w:rPr>
          <w:rFonts w:hint="eastAsia"/>
        </w:rPr>
        <w:t>标签识别可以通过条形码扫描器，也可以通过手工输入。</w:t>
      </w:r>
    </w:p>
    <w:p w14:paraId="4890CC54" w14:textId="77777777" w:rsidR="003E5164" w:rsidRPr="0008284B" w:rsidRDefault="003E5164" w:rsidP="009B34C8">
      <w:pPr>
        <w:pStyle w:val="CH-1"/>
      </w:pPr>
      <w:r w:rsidRPr="0008284B">
        <w:rPr>
          <w:rFonts w:hint="eastAsia"/>
        </w:rPr>
        <w:t>可以在称量过程中执行本功能，也可以在称量结束后、投料之前执行本功能。</w:t>
      </w:r>
    </w:p>
    <w:p w14:paraId="75FB8442" w14:textId="77777777" w:rsidR="003E5164" w:rsidRPr="0008284B" w:rsidRDefault="003E5164" w:rsidP="009B34C8">
      <w:pPr>
        <w:pStyle w:val="CH-1"/>
      </w:pPr>
      <w:r w:rsidRPr="0008284B">
        <w:rPr>
          <w:rFonts w:hint="eastAsia"/>
        </w:rPr>
        <w:t>称量复核的顺序有两种：</w:t>
      </w:r>
    </w:p>
    <w:p w14:paraId="4D0DDEB2" w14:textId="77777777" w:rsidR="003E5164" w:rsidRPr="00462B3D" w:rsidRDefault="003E5164" w:rsidP="00B13396">
      <w:pPr>
        <w:pStyle w:val="CH-0"/>
      </w:pPr>
      <w:r w:rsidRPr="00462B3D">
        <w:rPr>
          <w:rFonts w:hint="eastAsia"/>
        </w:rPr>
        <w:t>标准复核。由用户任意指定标签识别顺序。</w:t>
      </w:r>
    </w:p>
    <w:p w14:paraId="28254348" w14:textId="77777777" w:rsidR="003E5164" w:rsidRPr="00462B3D" w:rsidRDefault="003E5164" w:rsidP="00B13396">
      <w:pPr>
        <w:pStyle w:val="CH-0"/>
      </w:pPr>
      <w:r w:rsidRPr="00462B3D">
        <w:rPr>
          <w:rFonts w:hint="eastAsia"/>
        </w:rPr>
        <w:lastRenderedPageBreak/>
        <w:t>按阶段/剂型复核。由系统指定标签识别顺序。仅当同一剂型的所有标签都被识别，才开始下一剂型的标签识别。仅当同一阶段下的所有剂型都被识别，才开始下一阶段的标签识别。</w:t>
      </w:r>
    </w:p>
    <w:p w14:paraId="3892FB39" w14:textId="77777777" w:rsidR="003E5164" w:rsidRPr="0008284B" w:rsidRDefault="003E5164" w:rsidP="003E5164">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系统在识别标签过程中进行下列检查：</w:t>
      </w:r>
    </w:p>
    <w:p w14:paraId="79BC79EB" w14:textId="77777777" w:rsidR="003E5164" w:rsidRPr="00462B3D" w:rsidRDefault="003E5164" w:rsidP="00B13396">
      <w:pPr>
        <w:pStyle w:val="CH-0"/>
      </w:pPr>
      <w:r w:rsidRPr="00462B3D">
        <w:rPr>
          <w:rFonts w:hint="eastAsia"/>
        </w:rPr>
        <w:t>该标签是否已知</w:t>
      </w:r>
    </w:p>
    <w:p w14:paraId="4E9E1FC3" w14:textId="77777777" w:rsidR="003E5164" w:rsidRPr="00462B3D" w:rsidRDefault="003E5164" w:rsidP="00B13396">
      <w:pPr>
        <w:pStyle w:val="CH-0"/>
      </w:pPr>
      <w:r w:rsidRPr="00462B3D">
        <w:rPr>
          <w:rFonts w:hint="eastAsia"/>
        </w:rPr>
        <w:t>该标签是否关联指定的工单</w:t>
      </w:r>
    </w:p>
    <w:p w14:paraId="23354B31" w14:textId="77777777" w:rsidR="003E5164" w:rsidRPr="00462B3D" w:rsidRDefault="003E5164" w:rsidP="00B13396">
      <w:pPr>
        <w:pStyle w:val="CH-0"/>
      </w:pPr>
      <w:r w:rsidRPr="00462B3D">
        <w:rPr>
          <w:rFonts w:hint="eastAsia"/>
        </w:rPr>
        <w:t>该标签是否已被识别</w:t>
      </w:r>
    </w:p>
    <w:p w14:paraId="4E9257FD" w14:textId="77777777" w:rsidR="003E5164" w:rsidRPr="0008284B" w:rsidRDefault="003E5164" w:rsidP="00B13396">
      <w:pPr>
        <w:pStyle w:val="CH-1"/>
      </w:pPr>
      <w:r w:rsidRPr="0008284B">
        <w:rPr>
          <w:rFonts w:hint="eastAsia"/>
        </w:rPr>
        <w:t>工单下的某一物料仅当所有称量标签复核完毕，该物料才复核完毕。仅当工单下的所有物料都复核完毕，工单才复核完毕。称量复核结束后，系统自动生成记录。</w:t>
      </w:r>
    </w:p>
    <w:p w14:paraId="5F465FCC" w14:textId="77777777" w:rsidR="003E5164" w:rsidRPr="0008284B" w:rsidRDefault="003E5164" w:rsidP="003E5164">
      <w:pPr>
        <w:pStyle w:val="CH-"/>
      </w:pPr>
      <w:bookmarkStart w:id="160" w:name="_Toc12384056"/>
      <w:r w:rsidRPr="0008284B">
        <w:rPr>
          <w:rFonts w:hint="eastAsia"/>
        </w:rPr>
        <w:t>称量相关的追踪</w:t>
      </w:r>
      <w:bookmarkEnd w:id="160"/>
    </w:p>
    <w:p w14:paraId="29D5FB9D" w14:textId="77777777" w:rsidR="003E5164" w:rsidRPr="0008284B" w:rsidRDefault="003E5164" w:rsidP="00B13396">
      <w:pPr>
        <w:pStyle w:val="CH-1"/>
      </w:pPr>
      <w:r w:rsidRPr="0008284B">
        <w:rPr>
          <w:rFonts w:hint="eastAsia"/>
        </w:rPr>
        <w:t>系统自动追踪校准管理的所有活动，包括：</w:t>
      </w:r>
    </w:p>
    <w:p w14:paraId="11227C19" w14:textId="77777777" w:rsidR="003E5164" w:rsidRPr="00462B3D" w:rsidRDefault="003E5164" w:rsidP="00B13396">
      <w:pPr>
        <w:pStyle w:val="CH-0"/>
      </w:pPr>
      <w:r w:rsidRPr="00462B3D">
        <w:rPr>
          <w:rFonts w:hint="eastAsia"/>
        </w:rPr>
        <w:t>校准程序的修改</w:t>
      </w:r>
    </w:p>
    <w:p w14:paraId="72FF7830" w14:textId="77777777" w:rsidR="003E5164" w:rsidRPr="00462B3D" w:rsidRDefault="003E5164" w:rsidP="00B13396">
      <w:pPr>
        <w:pStyle w:val="CH-0"/>
      </w:pPr>
      <w:r w:rsidRPr="00462B3D">
        <w:rPr>
          <w:rFonts w:hint="eastAsia"/>
        </w:rPr>
        <w:t>校准执行过程</w:t>
      </w:r>
    </w:p>
    <w:p w14:paraId="4DB2B09D" w14:textId="77777777" w:rsidR="003E5164" w:rsidRPr="00462B3D" w:rsidRDefault="003E5164" w:rsidP="00B13396">
      <w:pPr>
        <w:pStyle w:val="CH-0"/>
      </w:pPr>
      <w:r w:rsidRPr="00462B3D">
        <w:rPr>
          <w:rFonts w:hint="eastAsia"/>
        </w:rPr>
        <w:t>撤销校准</w:t>
      </w:r>
    </w:p>
    <w:p w14:paraId="5B2E5585" w14:textId="77777777" w:rsidR="003E5164" w:rsidRPr="00462B3D" w:rsidRDefault="003E5164" w:rsidP="00B13396">
      <w:pPr>
        <w:pStyle w:val="CH-0"/>
      </w:pPr>
      <w:r w:rsidRPr="00462B3D">
        <w:rPr>
          <w:rFonts w:hint="eastAsia"/>
        </w:rPr>
        <w:t>校准通过</w:t>
      </w:r>
    </w:p>
    <w:bookmarkEnd w:id="150"/>
    <w:p w14:paraId="1B93AB08" w14:textId="77777777" w:rsidR="003E5164" w:rsidRPr="0008284B" w:rsidRDefault="003E5164" w:rsidP="004D22F3">
      <w:pPr>
        <w:pStyle w:val="CH-H3"/>
      </w:pPr>
      <w:r w:rsidRPr="007D3CA6">
        <w:rPr>
          <w:rFonts w:hint="eastAsia"/>
        </w:rPr>
        <w:t>物料集中</w:t>
      </w:r>
      <w:r>
        <w:rPr>
          <w:rFonts w:hint="eastAsia"/>
        </w:rPr>
        <w:t>及分发</w:t>
      </w:r>
    </w:p>
    <w:p w14:paraId="0B1511F9" w14:textId="77777777" w:rsidR="003E5164" w:rsidRPr="0008284B" w:rsidRDefault="003E5164" w:rsidP="009B34C8">
      <w:pPr>
        <w:pStyle w:val="CH-1"/>
      </w:pPr>
      <w:r>
        <w:rPr>
          <w:rFonts w:hint="eastAsia"/>
        </w:rPr>
        <w:t>Opcenter Execution Pharma</w:t>
      </w:r>
      <w:r w:rsidRPr="0008284B">
        <w:rPr>
          <w:rFonts w:hint="eastAsia"/>
        </w:rPr>
        <w:t>支持称量后以及投料前的物料集中交接操作，防止物料差错和遗漏。需执行集中的物料可按子工单/工序配置。</w:t>
      </w:r>
    </w:p>
    <w:p w14:paraId="425F3C8C" w14:textId="77777777" w:rsidR="003E5164" w:rsidRPr="0008284B" w:rsidRDefault="003E5164" w:rsidP="009B34C8">
      <w:pPr>
        <w:pStyle w:val="CH-1"/>
      </w:pPr>
      <w:r w:rsidRPr="0008284B">
        <w:rPr>
          <w:rFonts w:hint="eastAsia"/>
        </w:rPr>
        <w:t>物料集中执行时操作员依次扫描称量标签，系统复核扫描的称量标签并显示物料信息（物料名称，物料批次信息，物料效期，供应商信息等），同时核对该物料是否属于对应的子工单/工序。只有所有的集中称量标签扫描完成后，系统允许结束集中任务，并生成投料集中交接报告。投料集中交接报告示例如下：</w:t>
      </w:r>
    </w:p>
    <w:p w14:paraId="5AA29E73" w14:textId="77777777" w:rsidR="003E5164" w:rsidRPr="0008284B" w:rsidRDefault="003E5164" w:rsidP="003E5164">
      <w:pPr>
        <w:pStyle w:val="CH-2"/>
      </w:pPr>
      <w:r w:rsidRPr="0008284B">
        <w:rPr>
          <w:rFonts w:hint="eastAsia"/>
        </w:rPr>
        <w:lastRenderedPageBreak/>
        <w:drawing>
          <wp:inline distT="0" distB="0" distL="0" distR="0" wp14:anchorId="5640EF10" wp14:editId="14201DD2">
            <wp:extent cx="5676668" cy="3327400"/>
            <wp:effectExtent l="0" t="0" r="635" b="635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674360" cy="3326047"/>
                    </a:xfrm>
                    <a:prstGeom prst="rect">
                      <a:avLst/>
                    </a:prstGeom>
                    <a:noFill/>
                    <a:ln w="9525">
                      <a:noFill/>
                      <a:miter lim="800000"/>
                      <a:headEnd/>
                      <a:tailEnd/>
                    </a:ln>
                  </pic:spPr>
                </pic:pic>
              </a:graphicData>
            </a:graphic>
          </wp:inline>
        </w:drawing>
      </w:r>
    </w:p>
    <w:p w14:paraId="2BA58895" w14:textId="77777777" w:rsidR="003E5164" w:rsidRPr="0008284B" w:rsidRDefault="003E5164" w:rsidP="003E5164">
      <w:pPr>
        <w:pStyle w:val="CH-3"/>
      </w:pPr>
      <w:r w:rsidRPr="0008284B">
        <w:rPr>
          <w:rFonts w:hint="eastAsia"/>
        </w:rPr>
        <w:t>集中交接记录示例</w:t>
      </w:r>
    </w:p>
    <w:p w14:paraId="77027AF0" w14:textId="77777777" w:rsidR="00DC1374" w:rsidRPr="0008284B" w:rsidRDefault="00DC1374" w:rsidP="004D22F3">
      <w:pPr>
        <w:pStyle w:val="CH-H2"/>
      </w:pPr>
      <w:bookmarkStart w:id="161" w:name="_Toc71810018"/>
      <w:r w:rsidRPr="0008284B">
        <w:rPr>
          <w:rFonts w:hint="eastAsia"/>
        </w:rPr>
        <w:t>设备</w:t>
      </w:r>
      <w:r>
        <w:rPr>
          <w:rFonts w:hint="eastAsia"/>
        </w:rPr>
        <w:t>、容器、耗材、计量器具</w:t>
      </w:r>
      <w:r w:rsidRPr="0008284B">
        <w:rPr>
          <w:rFonts w:hint="eastAsia"/>
        </w:rPr>
        <w:t>管理</w:t>
      </w:r>
      <w:bookmarkEnd w:id="148"/>
      <w:bookmarkEnd w:id="161"/>
    </w:p>
    <w:p w14:paraId="35334964" w14:textId="77777777" w:rsidR="00DC1374" w:rsidRPr="0008284B" w:rsidRDefault="00DC1374" w:rsidP="00DC1374">
      <w:pPr>
        <w:ind w:firstLineChars="200" w:firstLine="440"/>
        <w:rPr>
          <w:rFonts w:ascii="微软雅黑" w:eastAsia="微软雅黑" w:hAnsi="微软雅黑" w:cs="仿宋"/>
          <w:sz w:val="22"/>
          <w:szCs w:val="18"/>
          <w:lang w:val="en-US"/>
        </w:rPr>
      </w:pPr>
      <w:r>
        <w:rPr>
          <w:rFonts w:ascii="微软雅黑" w:eastAsia="微软雅黑" w:hAnsi="微软雅黑" w:cs="仿宋" w:hint="eastAsia"/>
          <w:sz w:val="22"/>
          <w:szCs w:val="18"/>
          <w:lang w:val="en-US"/>
        </w:rPr>
        <w:t>系统实现了对</w:t>
      </w:r>
      <w:r w:rsidRPr="0008284B">
        <w:rPr>
          <w:rFonts w:ascii="微软雅黑" w:eastAsia="微软雅黑" w:hAnsi="微软雅黑" w:cs="仿宋" w:hint="eastAsia"/>
          <w:sz w:val="22"/>
          <w:szCs w:val="18"/>
          <w:lang w:val="en-US"/>
        </w:rPr>
        <w:t>设备、容器具、耗材</w:t>
      </w:r>
      <w:r>
        <w:rPr>
          <w:rFonts w:ascii="微软雅黑" w:eastAsia="微软雅黑" w:hAnsi="微软雅黑" w:cs="仿宋" w:hint="eastAsia"/>
          <w:sz w:val="22"/>
          <w:szCs w:val="18"/>
          <w:lang w:val="en-US"/>
        </w:rPr>
        <w:t>、计量器具的</w:t>
      </w:r>
      <w:r w:rsidRPr="0008284B">
        <w:rPr>
          <w:rFonts w:ascii="微软雅黑" w:eastAsia="微软雅黑" w:hAnsi="微软雅黑" w:cs="仿宋" w:hint="eastAsia"/>
          <w:sz w:val="22"/>
          <w:szCs w:val="18"/>
          <w:lang w:val="en-US"/>
        </w:rPr>
        <w:t>运行管理、生产作业容器（料桶、托盘等）管理，并且根据设备、生产作业容器（料桶、托盘、耗材等）、洁净服等生产运行记录，提供系统跟踪功能以帮助管理人员对生产过程中物料使用的设备、生产作业容器（料桶、托盘等）进行批次信息跟踪， 并通过OPC 接口和自动化SCADA 系统相连，可下发、上传相关设备运行数据，并对相关设备的有效期、CIP/SIP 状态、设备校验、附属设备管理、设备之间物料转移等进行管理、跟踪。设备模型/设备信息管理、基础数据管理/基础类别、设备档案管理/电子手册。</w:t>
      </w:r>
    </w:p>
    <w:p w14:paraId="0B935314" w14:textId="77777777" w:rsidR="00DC1374" w:rsidRPr="0008284B" w:rsidRDefault="00DC1374" w:rsidP="004D22F3">
      <w:pPr>
        <w:pStyle w:val="CH-H3"/>
      </w:pPr>
      <w:r w:rsidRPr="0008284B">
        <w:rPr>
          <w:rFonts w:hint="eastAsia"/>
        </w:rPr>
        <w:t>设备</w:t>
      </w:r>
      <w:r>
        <w:rPr>
          <w:rFonts w:hint="eastAsia"/>
        </w:rPr>
        <w:t>、容器</w:t>
      </w:r>
      <w:r w:rsidRPr="0008284B">
        <w:rPr>
          <w:rFonts w:hint="eastAsia"/>
        </w:rPr>
        <w:t>主数据</w:t>
      </w:r>
    </w:p>
    <w:p w14:paraId="2DE6E043" w14:textId="77777777" w:rsidR="00DC1374" w:rsidRPr="0008284B" w:rsidRDefault="00DC1374" w:rsidP="00DC1374">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设备管理模块能管理一系列的设施、设备和容器具：罐子，反应罐，漏斗，称量仪器，过滤器和任何生产过程中需跟踪和/或限制的设备。所有的房间和设备在系统用条码唯一标识。</w:t>
      </w:r>
    </w:p>
    <w:p w14:paraId="0D363473" w14:textId="77777777" w:rsidR="00DC1374" w:rsidRPr="0008284B" w:rsidRDefault="00DC1374" w:rsidP="00DC1374">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设备管理工具包含设备模块管理，允许用户按照ISA-95第一部分和ISA88.01标准定义设备。设备数据包括如下内容：</w:t>
      </w:r>
    </w:p>
    <w:p w14:paraId="7386C58A" w14:textId="77777777" w:rsidR="00DC1374" w:rsidRPr="0008284B" w:rsidRDefault="00DC1374" w:rsidP="00DC1374">
      <w:pPr>
        <w:pStyle w:val="CH-"/>
      </w:pPr>
      <w:r w:rsidRPr="0008284B">
        <w:rPr>
          <w:rFonts w:hint="eastAsia"/>
        </w:rPr>
        <w:t>设备编号（ID）</w:t>
      </w:r>
    </w:p>
    <w:p w14:paraId="14552DF4" w14:textId="77777777" w:rsidR="00DC1374" w:rsidRPr="0008284B" w:rsidRDefault="00DC1374" w:rsidP="00DC1374">
      <w:pPr>
        <w:pStyle w:val="CH-0"/>
      </w:pPr>
      <w:r w:rsidRPr="0008284B">
        <w:rPr>
          <w:rFonts w:hint="eastAsia"/>
        </w:rPr>
        <w:t>设备名称</w:t>
      </w:r>
    </w:p>
    <w:p w14:paraId="22D0B5FF" w14:textId="77777777" w:rsidR="00DC1374" w:rsidRPr="0008284B" w:rsidRDefault="00DC1374" w:rsidP="00DC1374">
      <w:pPr>
        <w:pStyle w:val="CH-0"/>
      </w:pPr>
      <w:r w:rsidRPr="0008284B">
        <w:rPr>
          <w:rFonts w:hint="eastAsia"/>
        </w:rPr>
        <w:t>其它属性（固定资产编号）</w:t>
      </w:r>
    </w:p>
    <w:p w14:paraId="3BE2AEA2" w14:textId="77777777" w:rsidR="00DC1374" w:rsidRPr="0008284B" w:rsidRDefault="00DC1374" w:rsidP="00DC1374">
      <w:pPr>
        <w:pStyle w:val="CH-0"/>
      </w:pPr>
      <w:r w:rsidRPr="0008284B">
        <w:rPr>
          <w:rFonts w:hint="eastAsia"/>
        </w:rPr>
        <w:lastRenderedPageBreak/>
        <w:t>设备位置（可移动设备的位置信息允许变化）</w:t>
      </w:r>
    </w:p>
    <w:p w14:paraId="02526322" w14:textId="77777777" w:rsidR="00DC1374" w:rsidRPr="0008284B" w:rsidRDefault="00DC1374" w:rsidP="00DC1374">
      <w:pPr>
        <w:pStyle w:val="CH-0"/>
      </w:pPr>
      <w:r w:rsidRPr="0008284B">
        <w:rPr>
          <w:rFonts w:hint="eastAsia"/>
        </w:rPr>
        <w:t>物理特性（质量，容量，位置，理论毛重、单位时间能源消耗值等）</w:t>
      </w:r>
    </w:p>
    <w:p w14:paraId="2DB1C082" w14:textId="77777777" w:rsidR="00DC1374" w:rsidRPr="0008284B" w:rsidRDefault="00DC1374" w:rsidP="00DC1374">
      <w:pPr>
        <w:pStyle w:val="CH-0"/>
      </w:pPr>
      <w:r w:rsidRPr="0008284B">
        <w:rPr>
          <w:rFonts w:hint="eastAsia"/>
        </w:rPr>
        <w:t>设备条码标签打印和管理</w:t>
      </w:r>
      <w:r>
        <w:rPr>
          <w:rFonts w:hint="eastAsia"/>
        </w:rPr>
        <w:t>，</w:t>
      </w:r>
      <w:r w:rsidRPr="006C7AF3">
        <w:rPr>
          <w:rFonts w:hint="eastAsia"/>
        </w:rPr>
        <w:t>系统支持用户重新打印标签，重复打印标签存在一些质量风险，因此需要特殊的权限，并生成审计追踪信息。标签中会显示打印次数。</w:t>
      </w:r>
    </w:p>
    <w:p w14:paraId="1732F4B4" w14:textId="77777777" w:rsidR="00DC1374" w:rsidRPr="0008284B" w:rsidRDefault="00DC1374" w:rsidP="00DC1374">
      <w:pPr>
        <w:pStyle w:val="CH-0"/>
      </w:pPr>
      <w:r w:rsidRPr="0008284B">
        <w:rPr>
          <w:rFonts w:hint="eastAsia"/>
        </w:rPr>
        <w:t>状态种类（清洁状态，灭菌状态，检验状态，生产状态，校准状态，维修状态，封存状态，停用状态，待清洗有效期等）管理，系统支持用户添加自定义状态。</w:t>
      </w:r>
    </w:p>
    <w:p w14:paraId="18E24DB9" w14:textId="77777777" w:rsidR="00DC1374" w:rsidRPr="0008284B" w:rsidRDefault="00DC1374" w:rsidP="00DC1374">
      <w:pPr>
        <w:pStyle w:val="CH-0"/>
      </w:pPr>
      <w:r w:rsidRPr="0008284B">
        <w:rPr>
          <w:rFonts w:hint="eastAsia"/>
        </w:rPr>
        <w:t>从一个状态转换到另外一个状态的条件（如：“使用中”到“待清洁”）。条件可能基于时间，循环或者时间，也支持手动修改并记录到审计追踪中。</w:t>
      </w:r>
    </w:p>
    <w:p w14:paraId="3CCC6BC1" w14:textId="77777777" w:rsidR="00DC1374" w:rsidRPr="0008284B" w:rsidRDefault="00DC1374" w:rsidP="00DC1374">
      <w:pPr>
        <w:pStyle w:val="CH-0"/>
      </w:pPr>
      <w:r w:rsidRPr="0008284B">
        <w:rPr>
          <w:rFonts w:hint="eastAsia"/>
        </w:rPr>
        <w:t>设备类（罐，机械，仪器仪表）和它们的类型</w:t>
      </w:r>
    </w:p>
    <w:p w14:paraId="094E91C6" w14:textId="77777777" w:rsidR="00DC1374" w:rsidRPr="0008284B" w:rsidRDefault="00DC1374" w:rsidP="00DC1374">
      <w:pPr>
        <w:pStyle w:val="CH-0"/>
      </w:pPr>
      <w:r w:rsidRPr="0008284B">
        <w:rPr>
          <w:rFonts w:hint="eastAsia"/>
        </w:rPr>
        <w:t>设备部件（子设备）管理（如：安全阀、证书及效期）</w:t>
      </w:r>
    </w:p>
    <w:p w14:paraId="263B176C" w14:textId="77777777" w:rsidR="00DC1374" w:rsidRPr="0008284B" w:rsidRDefault="00DC1374" w:rsidP="00DC1374">
      <w:pPr>
        <w:pStyle w:val="CH-0"/>
      </w:pPr>
      <w:r w:rsidRPr="0008284B">
        <w:rPr>
          <w:rFonts w:hint="eastAsia"/>
        </w:rPr>
        <w:t>设备清洗计划及对应的工作流程</w:t>
      </w:r>
    </w:p>
    <w:p w14:paraId="43FE5071" w14:textId="77777777" w:rsidR="00DC1374" w:rsidRPr="0008284B" w:rsidRDefault="00DC1374" w:rsidP="00DC1374">
      <w:pPr>
        <w:pStyle w:val="CH-2"/>
      </w:pPr>
      <w:r w:rsidRPr="0008284B">
        <w:drawing>
          <wp:inline distT="0" distB="0" distL="0" distR="0" wp14:anchorId="25F7FFC4" wp14:editId="361BD3F3">
            <wp:extent cx="5568950" cy="2968122"/>
            <wp:effectExtent l="0" t="0" r="0" b="3810"/>
            <wp:docPr id="13921" name="Picture 1422" descr="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列表.png"/>
                    <pic:cNvPicPr/>
                  </pic:nvPicPr>
                  <pic:blipFill>
                    <a:blip r:embed="rId77" cstate="print"/>
                    <a:stretch>
                      <a:fillRect/>
                    </a:stretch>
                  </pic:blipFill>
                  <pic:spPr>
                    <a:xfrm>
                      <a:off x="0" y="0"/>
                      <a:ext cx="5572870" cy="2970211"/>
                    </a:xfrm>
                    <a:prstGeom prst="rect">
                      <a:avLst/>
                    </a:prstGeom>
                  </pic:spPr>
                </pic:pic>
              </a:graphicData>
            </a:graphic>
          </wp:inline>
        </w:drawing>
      </w:r>
    </w:p>
    <w:p w14:paraId="0E60E076" w14:textId="77777777" w:rsidR="00DC1374" w:rsidRPr="0008284B" w:rsidRDefault="00DC1374" w:rsidP="00DC1374">
      <w:pPr>
        <w:pStyle w:val="CH-3"/>
      </w:pPr>
      <w:r w:rsidRPr="0008284B">
        <w:rPr>
          <w:rFonts w:hint="eastAsia"/>
        </w:rPr>
        <w:t>设备管理界面</w:t>
      </w:r>
    </w:p>
    <w:p w14:paraId="358FC770" w14:textId="77777777" w:rsidR="00DC1374" w:rsidRPr="0008284B" w:rsidRDefault="00DC1374" w:rsidP="00DC1374">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系统允许为设备配置EPE自动化接口，通过OPC等方式采集设备的参数。EPE允许定义属性为输入，事件，输出或同步信号的不同参数，通过这些参数实现对自动设备数据的采集或设定参数的下发。</w:t>
      </w:r>
    </w:p>
    <w:p w14:paraId="67E2F2D8" w14:textId="77777777" w:rsidR="00DC1374" w:rsidRPr="0008284B" w:rsidRDefault="00DC1374" w:rsidP="00DC1374">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所有定义的设备数据的修改，使用和状态的改变都支持电子签名管理，并生成使用日志，可以通过审计追踪被跟踪，以及能方便的打印或检索。</w:t>
      </w:r>
    </w:p>
    <w:p w14:paraId="088B3C89" w14:textId="77777777" w:rsidR="00DC1374" w:rsidRPr="0008284B" w:rsidRDefault="00DC1374" w:rsidP="00DC1374">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耗材主数据管理方式参考设备主数据管理方式，使用同一功能模块。</w:t>
      </w:r>
    </w:p>
    <w:p w14:paraId="609E151B" w14:textId="77777777" w:rsidR="00DC1374" w:rsidRPr="0008284B" w:rsidRDefault="00DC1374" w:rsidP="00DC1374">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器具管理方式可以与设备管理方式保持一致，使用同一功能模块，包括对每一个（套）器具赋码打印标签，进行精细化管理。但由于器具数量较多，精细化管理会带来较复杂的操作和</w:t>
      </w:r>
      <w:r w:rsidRPr="0008284B">
        <w:rPr>
          <w:rFonts w:ascii="微软雅黑" w:eastAsia="微软雅黑" w:hAnsi="微软雅黑" w:cs="仿宋" w:hint="eastAsia"/>
          <w:sz w:val="22"/>
          <w:szCs w:val="18"/>
        </w:rPr>
        <w:lastRenderedPageBreak/>
        <w:t>大量的工作量，可以考虑成套管理等多种模式，具体管理颗粒度和模式建议在详细设计期间充分讨论后确定。</w:t>
      </w:r>
    </w:p>
    <w:p w14:paraId="2B9C95A3" w14:textId="77777777" w:rsidR="00DC1374" w:rsidRPr="0008284B" w:rsidRDefault="00DC1374" w:rsidP="004D22F3">
      <w:pPr>
        <w:pStyle w:val="CH-H3"/>
      </w:pPr>
      <w:r w:rsidRPr="0008284B">
        <w:rPr>
          <w:rFonts w:hint="eastAsia"/>
        </w:rPr>
        <w:t>设备、容器具使用及状态管理</w:t>
      </w:r>
    </w:p>
    <w:p w14:paraId="3125461D" w14:textId="77777777" w:rsidR="00DC1374" w:rsidRPr="0008284B" w:rsidRDefault="00DC1374" w:rsidP="00DC1374">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MES对设备、容器具的使用主要有如下功能的应用：</w:t>
      </w:r>
    </w:p>
    <w:p w14:paraId="7DFF8D57" w14:textId="77777777" w:rsidR="00DC1374" w:rsidRDefault="00DC1374" w:rsidP="00DC1374">
      <w:pPr>
        <w:pStyle w:val="CH-"/>
      </w:pPr>
      <w:r w:rsidRPr="0008284B">
        <w:rPr>
          <w:rFonts w:hint="eastAsia"/>
        </w:rPr>
        <w:t>设备使用前提管理：预先检查并判断设备、容器具的有效期</w:t>
      </w:r>
    </w:p>
    <w:p w14:paraId="4FDE3565" w14:textId="77777777" w:rsidR="00DC1374" w:rsidRDefault="00DC1374" w:rsidP="00DC1374">
      <w:pPr>
        <w:pStyle w:val="CH-"/>
      </w:pPr>
      <w:r>
        <w:rPr>
          <w:rFonts w:hint="eastAsia"/>
        </w:rPr>
        <w:t>设备状态到期提醒</w:t>
      </w:r>
    </w:p>
    <w:p w14:paraId="1AB34806" w14:textId="77777777" w:rsidR="00DC1374" w:rsidRPr="0008284B" w:rsidRDefault="00DC1374" w:rsidP="00DC1374">
      <w:pPr>
        <w:pStyle w:val="CH-"/>
      </w:pPr>
      <w:r>
        <w:rPr>
          <w:rFonts w:hint="eastAsia"/>
        </w:rPr>
        <w:t>清洗计划及流程管理</w:t>
      </w:r>
    </w:p>
    <w:p w14:paraId="6ADEC9F8" w14:textId="77777777" w:rsidR="00DC1374" w:rsidRPr="0008284B" w:rsidRDefault="00DC1374" w:rsidP="00DC1374">
      <w:pPr>
        <w:pStyle w:val="CH-"/>
      </w:pPr>
      <w:r w:rsidRPr="0008284B">
        <w:rPr>
          <w:rFonts w:hint="eastAsia"/>
        </w:rPr>
        <w:t>设备的</w:t>
      </w:r>
      <w:r w:rsidRPr="0008284B">
        <w:t>CIP/SIP</w:t>
      </w:r>
      <w:r w:rsidRPr="0008284B">
        <w:rPr>
          <w:rFonts w:hint="eastAsia"/>
        </w:rPr>
        <w:t>状态变化控制管理</w:t>
      </w:r>
    </w:p>
    <w:p w14:paraId="7FF72D58" w14:textId="77777777" w:rsidR="00DC1374" w:rsidRPr="0008284B" w:rsidRDefault="00DC1374" w:rsidP="00DC1374">
      <w:pPr>
        <w:pStyle w:val="CH-"/>
      </w:pPr>
      <w:r w:rsidRPr="0008284B">
        <w:rPr>
          <w:rFonts w:hint="eastAsia"/>
        </w:rPr>
        <w:t>设施状态变化控制管理</w:t>
      </w:r>
    </w:p>
    <w:p w14:paraId="48938BB8" w14:textId="77777777" w:rsidR="00DC1374" w:rsidRPr="0008284B" w:rsidRDefault="00DC1374" w:rsidP="00DC1374">
      <w:pPr>
        <w:pStyle w:val="CH-"/>
      </w:pPr>
      <w:r w:rsidRPr="0008284B">
        <w:rPr>
          <w:rFonts w:hint="eastAsia"/>
        </w:rPr>
        <w:t>称量仪表的校验状态及效期管理</w:t>
      </w:r>
    </w:p>
    <w:p w14:paraId="5F63EA55" w14:textId="77777777" w:rsidR="00DC1374" w:rsidRPr="0008284B" w:rsidRDefault="00DC1374" w:rsidP="00DC1374">
      <w:pPr>
        <w:pStyle w:val="CH-"/>
      </w:pPr>
      <w:r w:rsidRPr="0008284B">
        <w:rPr>
          <w:rFonts w:hint="eastAsia"/>
        </w:rPr>
        <w:t>设备的附属设备的管理： 如设备上附属仪表的校验期管理。</w:t>
      </w:r>
    </w:p>
    <w:p w14:paraId="1721AC94" w14:textId="77777777" w:rsidR="00DC1374" w:rsidRPr="0008284B" w:rsidRDefault="00DC1374" w:rsidP="00DC1374">
      <w:pPr>
        <w:pStyle w:val="CH-"/>
      </w:pPr>
      <w:r w:rsidRPr="0008284B">
        <w:rPr>
          <w:rFonts w:hint="eastAsia"/>
        </w:rPr>
        <w:t>物料状态（包括：占用状态，清洁状态，消毒状态及各个状态有效期管理）</w:t>
      </w:r>
    </w:p>
    <w:p w14:paraId="01E65A40" w14:textId="77777777" w:rsidR="00DC1374" w:rsidRPr="0008284B" w:rsidRDefault="00DC1374" w:rsidP="00DC1374">
      <w:pPr>
        <w:pStyle w:val="CH-"/>
      </w:pPr>
      <w:r w:rsidRPr="0008284B">
        <w:rPr>
          <w:rFonts w:hint="eastAsia"/>
        </w:rPr>
        <w:t>设备内物料类别和数量管理</w:t>
      </w:r>
    </w:p>
    <w:p w14:paraId="7D20EA5D" w14:textId="77777777" w:rsidR="00DC1374" w:rsidRPr="0008284B" w:rsidRDefault="00DC1374" w:rsidP="00DC1374">
      <w:pPr>
        <w:pStyle w:val="CH-"/>
      </w:pPr>
      <w:r w:rsidRPr="0008284B">
        <w:rPr>
          <w:rFonts w:hint="eastAsia"/>
        </w:rPr>
        <w:t>设备容量和相关属性的管理</w:t>
      </w:r>
    </w:p>
    <w:p w14:paraId="72CBFCED" w14:textId="77777777" w:rsidR="00DC1374" w:rsidRPr="0008284B" w:rsidRDefault="00DC1374" w:rsidP="00DC1374">
      <w:pPr>
        <w:pStyle w:val="CH-"/>
      </w:pPr>
      <w:r w:rsidRPr="0008284B">
        <w:rPr>
          <w:rFonts w:hint="eastAsia"/>
        </w:rPr>
        <w:t>有限状态循环次数管理</w:t>
      </w:r>
    </w:p>
    <w:p w14:paraId="16B30CB5" w14:textId="77777777" w:rsidR="00DC1374" w:rsidRPr="0008284B" w:rsidRDefault="00DC1374" w:rsidP="00DC1374">
      <w:pPr>
        <w:pStyle w:val="CH-"/>
      </w:pPr>
      <w:r w:rsidRPr="0008284B">
        <w:rPr>
          <w:rFonts w:hint="eastAsia"/>
        </w:rPr>
        <w:t>设备之间物料转移前提管理：如对一个设备投料需对多个相关设备或管路的清洁状态判断</w:t>
      </w:r>
    </w:p>
    <w:p w14:paraId="6DFB31ED" w14:textId="77777777" w:rsidR="00DC1374" w:rsidRPr="0008284B" w:rsidRDefault="00DC1374" w:rsidP="00DC1374">
      <w:pPr>
        <w:pStyle w:val="CH-"/>
      </w:pPr>
      <w:r w:rsidRPr="0008284B">
        <w:rPr>
          <w:rFonts w:hint="eastAsia"/>
        </w:rPr>
        <w:t>通过S</w:t>
      </w:r>
      <w:r w:rsidRPr="0008284B">
        <w:t>CADA</w:t>
      </w:r>
      <w:r w:rsidRPr="0008284B">
        <w:rPr>
          <w:rFonts w:hint="eastAsia"/>
        </w:rPr>
        <w:t>连接实体设备，获取生产过程设备数据（例如：设备运行参数，设备使用时长等，需设备厂商支持）。</w:t>
      </w:r>
    </w:p>
    <w:p w14:paraId="58B73773" w14:textId="77777777" w:rsidR="00DC1374" w:rsidRPr="0008284B" w:rsidRDefault="00DC1374" w:rsidP="00DC1374">
      <w:pPr>
        <w:ind w:firstLineChars="200" w:firstLine="440"/>
        <w:rPr>
          <w:rFonts w:ascii="微软雅黑" w:eastAsia="微软雅黑" w:hAnsi="微软雅黑" w:cs="仿宋"/>
          <w:sz w:val="22"/>
          <w:szCs w:val="22"/>
          <w:lang w:val="en-US"/>
        </w:rPr>
      </w:pPr>
      <w:r w:rsidRPr="0008284B">
        <w:rPr>
          <w:rFonts w:ascii="微软雅黑" w:eastAsia="微软雅黑" w:hAnsi="微软雅黑" w:cs="仿宋" w:hint="eastAsia"/>
          <w:sz w:val="22"/>
          <w:szCs w:val="22"/>
          <w:lang w:val="en-US"/>
        </w:rPr>
        <w:t>系统允许为设备配置</w:t>
      </w:r>
      <w:r w:rsidRPr="0008284B">
        <w:rPr>
          <w:rFonts w:ascii="微软雅黑" w:eastAsia="微软雅黑" w:hAnsi="微软雅黑" w:cs="仿宋"/>
          <w:sz w:val="22"/>
          <w:szCs w:val="22"/>
          <w:lang w:val="en-US"/>
        </w:rPr>
        <w:t>EPE</w:t>
      </w:r>
      <w:r w:rsidRPr="0008284B">
        <w:rPr>
          <w:rFonts w:ascii="微软雅黑" w:eastAsia="微软雅黑" w:hAnsi="微软雅黑" w:cs="仿宋" w:hint="eastAsia"/>
          <w:sz w:val="22"/>
          <w:szCs w:val="22"/>
          <w:lang w:val="en-US"/>
        </w:rPr>
        <w:t>自动化接口，通过</w:t>
      </w:r>
      <w:r>
        <w:rPr>
          <w:rFonts w:ascii="微软雅黑" w:eastAsia="微软雅黑" w:hAnsi="微软雅黑" w:cs="仿宋" w:hint="eastAsia"/>
          <w:sz w:val="22"/>
          <w:szCs w:val="22"/>
          <w:lang w:val="en-US"/>
        </w:rPr>
        <w:t>O</w:t>
      </w:r>
      <w:r>
        <w:rPr>
          <w:rFonts w:ascii="微软雅黑" w:eastAsia="微软雅黑" w:hAnsi="微软雅黑" w:cs="仿宋"/>
          <w:sz w:val="22"/>
          <w:szCs w:val="22"/>
          <w:lang w:val="en-US"/>
        </w:rPr>
        <w:t xml:space="preserve">PC DA </w:t>
      </w:r>
      <w:r>
        <w:rPr>
          <w:rFonts w:ascii="微软雅黑" w:eastAsia="微软雅黑" w:hAnsi="微软雅黑" w:cs="仿宋" w:hint="eastAsia"/>
          <w:sz w:val="22"/>
          <w:szCs w:val="22"/>
          <w:lang w:val="en-US"/>
        </w:rPr>
        <w:t xml:space="preserve">或 </w:t>
      </w:r>
      <w:r w:rsidRPr="0008284B">
        <w:rPr>
          <w:rFonts w:ascii="微软雅黑" w:eastAsia="微软雅黑" w:hAnsi="微软雅黑" w:cs="仿宋"/>
          <w:sz w:val="22"/>
          <w:szCs w:val="22"/>
          <w:lang w:val="en-US"/>
        </w:rPr>
        <w:t>OPC</w:t>
      </w:r>
      <w:r>
        <w:rPr>
          <w:rFonts w:ascii="微软雅黑" w:eastAsia="微软雅黑" w:hAnsi="微软雅黑" w:cs="仿宋"/>
          <w:sz w:val="22"/>
          <w:szCs w:val="22"/>
          <w:lang w:val="en-US"/>
        </w:rPr>
        <w:t xml:space="preserve"> UA</w:t>
      </w:r>
      <w:r w:rsidRPr="0008284B">
        <w:rPr>
          <w:rFonts w:ascii="微软雅黑" w:eastAsia="微软雅黑" w:hAnsi="微软雅黑" w:cs="仿宋" w:hint="eastAsia"/>
          <w:sz w:val="22"/>
          <w:szCs w:val="22"/>
          <w:lang w:val="en-US"/>
        </w:rPr>
        <w:t>等方式采集设备的运行的实际参数。例如：过程控制点参数（温度、压力等）。</w:t>
      </w:r>
    </w:p>
    <w:p w14:paraId="07D7156A" w14:textId="77777777" w:rsidR="00DC1374" w:rsidRPr="0008284B" w:rsidRDefault="00DC1374" w:rsidP="00DC1374">
      <w:pPr>
        <w:ind w:firstLineChars="200" w:firstLine="440"/>
        <w:rPr>
          <w:rFonts w:ascii="微软雅黑" w:eastAsia="微软雅黑" w:hAnsi="微软雅黑" w:cs="仿宋"/>
          <w:sz w:val="22"/>
          <w:szCs w:val="22"/>
          <w:lang w:val="en-US"/>
        </w:rPr>
      </w:pPr>
      <w:r w:rsidRPr="0008284B">
        <w:rPr>
          <w:rFonts w:ascii="微软雅黑" w:eastAsia="微软雅黑" w:hAnsi="微软雅黑" w:cs="仿宋"/>
          <w:sz w:val="22"/>
          <w:szCs w:val="22"/>
          <w:lang w:val="en-US"/>
        </w:rPr>
        <w:t>EPE</w:t>
      </w:r>
      <w:r w:rsidRPr="0008284B">
        <w:rPr>
          <w:rFonts w:ascii="微软雅黑" w:eastAsia="微软雅黑" w:hAnsi="微软雅黑" w:cs="仿宋" w:hint="eastAsia"/>
          <w:sz w:val="22"/>
          <w:szCs w:val="22"/>
          <w:lang w:val="en-US"/>
        </w:rPr>
        <w:t>允许定义属性为输入、事件、输出或同步信号的不同参数，通过这些参数实现对自动设备数据的采集或设定参数的下发。所有定义的设备的修改，使用和状态的改变都将会通过审计追踪被跟踪，以及能方便的检索。样例图如下：</w:t>
      </w:r>
    </w:p>
    <w:p w14:paraId="615D46CB" w14:textId="77777777" w:rsidR="00DC1374" w:rsidRPr="0008284B" w:rsidRDefault="00DC1374" w:rsidP="00DC1374">
      <w:pPr>
        <w:pStyle w:val="CH-2"/>
      </w:pPr>
      <w:r w:rsidRPr="0008284B">
        <w:lastRenderedPageBreak/>
        <w:drawing>
          <wp:inline distT="0" distB="0" distL="0" distR="0" wp14:anchorId="649EF1A2" wp14:editId="40A8C452">
            <wp:extent cx="5505450" cy="3105150"/>
            <wp:effectExtent l="0" t="0" r="0" b="0"/>
            <wp:docPr id="13933" name="Picture 1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450" cy="3105150"/>
                    </a:xfrm>
                    <a:prstGeom prst="rect">
                      <a:avLst/>
                    </a:prstGeom>
                    <a:noFill/>
                    <a:ln>
                      <a:noFill/>
                    </a:ln>
                  </pic:spPr>
                </pic:pic>
              </a:graphicData>
            </a:graphic>
          </wp:inline>
        </w:drawing>
      </w:r>
    </w:p>
    <w:p w14:paraId="5271B7EE" w14:textId="77777777" w:rsidR="00DC1374" w:rsidRPr="0008284B" w:rsidRDefault="00DC1374" w:rsidP="00DC1374">
      <w:pPr>
        <w:pStyle w:val="CH-3"/>
      </w:pPr>
      <w:r w:rsidRPr="0008284B">
        <w:rPr>
          <w:rFonts w:hint="eastAsia"/>
        </w:rPr>
        <w:t>设备追踪</w:t>
      </w:r>
    </w:p>
    <w:p w14:paraId="6FAA0BA9" w14:textId="77777777" w:rsidR="00DC1374" w:rsidRPr="0008284B" w:rsidRDefault="00DC1374" w:rsidP="00DC1374">
      <w:pPr>
        <w:ind w:firstLineChars="200" w:firstLine="440"/>
        <w:rPr>
          <w:rFonts w:ascii="微软雅黑" w:eastAsia="微软雅黑" w:hAnsi="微软雅黑" w:cs="仿宋"/>
          <w:sz w:val="22"/>
          <w:szCs w:val="18"/>
          <w:lang w:val="en-US"/>
        </w:rPr>
      </w:pPr>
      <w:r w:rsidRPr="0008284B">
        <w:rPr>
          <w:rFonts w:ascii="微软雅黑" w:eastAsia="微软雅黑" w:hAnsi="微软雅黑" w:cs="仿宋" w:hint="eastAsia"/>
          <w:sz w:val="22"/>
          <w:szCs w:val="18"/>
          <w:lang w:val="en-US"/>
        </w:rPr>
        <w:t>设备和容器在使用前可以通过扫描设备条码标签来判定是否满足使用条件。如容器中装载着物料，扫描容器条码标签也可以识别物料信息。</w:t>
      </w:r>
    </w:p>
    <w:p w14:paraId="698E494E" w14:textId="77777777" w:rsidR="00DC1374" w:rsidRPr="0008284B" w:rsidRDefault="00DC1374" w:rsidP="00DC1374">
      <w:pPr>
        <w:ind w:firstLineChars="200" w:firstLine="440"/>
        <w:rPr>
          <w:rFonts w:ascii="微软雅黑" w:eastAsia="微软雅黑" w:hAnsi="微软雅黑" w:cs="仿宋"/>
          <w:sz w:val="22"/>
          <w:szCs w:val="18"/>
          <w:lang w:val="en-US"/>
        </w:rPr>
      </w:pPr>
      <w:r w:rsidRPr="0008284B">
        <w:rPr>
          <w:rFonts w:ascii="微软雅黑" w:eastAsia="微软雅黑" w:hAnsi="微软雅黑" w:cs="仿宋" w:hint="eastAsia"/>
          <w:sz w:val="22"/>
          <w:szCs w:val="18"/>
          <w:lang w:val="en-US"/>
        </w:rPr>
        <w:t>设备和容器具的使用情况伴随生产被M</w:t>
      </w:r>
      <w:r w:rsidRPr="0008284B">
        <w:rPr>
          <w:rFonts w:ascii="微软雅黑" w:eastAsia="微软雅黑" w:hAnsi="微软雅黑" w:cs="仿宋"/>
          <w:sz w:val="22"/>
          <w:szCs w:val="18"/>
          <w:lang w:val="en-US"/>
        </w:rPr>
        <w:t>ES</w:t>
      </w:r>
      <w:r w:rsidRPr="0008284B">
        <w:rPr>
          <w:rFonts w:ascii="微软雅黑" w:eastAsia="微软雅黑" w:hAnsi="微软雅黑" w:cs="仿宋" w:hint="eastAsia"/>
          <w:sz w:val="22"/>
          <w:szCs w:val="18"/>
          <w:lang w:val="en-US"/>
        </w:rPr>
        <w:t>自动记录。系统支持用户查看设备及容器具使用台账和日志。</w:t>
      </w:r>
    </w:p>
    <w:p w14:paraId="73B182A2" w14:textId="77777777" w:rsidR="004826AA" w:rsidRPr="0008284B" w:rsidRDefault="004826AA" w:rsidP="004D22F3">
      <w:pPr>
        <w:pStyle w:val="CH-H2"/>
      </w:pPr>
      <w:bookmarkStart w:id="162" w:name="_Toc71810019"/>
      <w:bookmarkStart w:id="163" w:name="_Toc58764444"/>
      <w:bookmarkEnd w:id="145"/>
      <w:bookmarkEnd w:id="149"/>
      <w:r w:rsidRPr="0008284B">
        <w:rPr>
          <w:rFonts w:hint="eastAsia"/>
        </w:rPr>
        <w:t>生产管理</w:t>
      </w:r>
      <w:bookmarkEnd w:id="162"/>
    </w:p>
    <w:p w14:paraId="73B02763" w14:textId="2E71E190" w:rsidR="004826AA" w:rsidRPr="0008284B" w:rsidRDefault="004826AA" w:rsidP="004D22F3">
      <w:pPr>
        <w:pStyle w:val="CH-H3"/>
      </w:pPr>
      <w:r w:rsidRPr="0008284B">
        <w:rPr>
          <w:rFonts w:hint="eastAsia"/>
        </w:rPr>
        <w:t>创建生产</w:t>
      </w:r>
      <w:r>
        <w:rPr>
          <w:rFonts w:hint="eastAsia"/>
        </w:rPr>
        <w:t>指令</w:t>
      </w:r>
    </w:p>
    <w:p w14:paraId="47E40763" w14:textId="77777777" w:rsidR="004826AA" w:rsidRPr="0008284B" w:rsidRDefault="004826AA" w:rsidP="004826AA">
      <w:pPr>
        <w:pStyle w:val="CH-1"/>
      </w:pPr>
      <w:r w:rsidRPr="0008284B">
        <w:rPr>
          <w:rFonts w:hint="eastAsia"/>
        </w:rPr>
        <w:t>生产计划的创建可以通过以下两个途径进行：</w:t>
      </w:r>
    </w:p>
    <w:p w14:paraId="11FC35B6" w14:textId="77777777" w:rsidR="004826AA" w:rsidRPr="0008284B" w:rsidRDefault="004826AA" w:rsidP="004826AA">
      <w:pPr>
        <w:pStyle w:val="CH-"/>
      </w:pPr>
      <w:r w:rsidRPr="0008284B">
        <w:rPr>
          <w:rFonts w:hint="eastAsia"/>
        </w:rPr>
        <w:t>通过</w:t>
      </w:r>
      <w:r>
        <w:rPr>
          <w:rFonts w:hint="eastAsia"/>
        </w:rPr>
        <w:t>E</w:t>
      </w:r>
      <w:r>
        <w:t>RP</w:t>
      </w:r>
      <w:r>
        <w:rPr>
          <w:rFonts w:hint="eastAsia"/>
        </w:rPr>
        <w:t>接</w:t>
      </w:r>
      <w:r w:rsidRPr="0008284B">
        <w:rPr>
          <w:rFonts w:hint="eastAsia"/>
        </w:rPr>
        <w:t>口通过通讯自动将</w:t>
      </w:r>
      <w:r w:rsidRPr="0008284B">
        <w:t xml:space="preserve">ERP </w:t>
      </w:r>
      <w:r w:rsidRPr="0008284B">
        <w:rPr>
          <w:rFonts w:hint="eastAsia"/>
        </w:rPr>
        <w:t>排产任务对应</w:t>
      </w:r>
      <w:r w:rsidRPr="0008284B">
        <w:t xml:space="preserve">MES </w:t>
      </w:r>
      <w:r w:rsidRPr="0008284B">
        <w:rPr>
          <w:rFonts w:hint="eastAsia"/>
        </w:rPr>
        <w:t>系统中的生产计划模板，分解为生产工单</w:t>
      </w:r>
      <w:r w:rsidRPr="0008284B">
        <w:t>。</w:t>
      </w:r>
    </w:p>
    <w:p w14:paraId="13A54B4E" w14:textId="77777777" w:rsidR="004826AA" w:rsidRPr="0008284B" w:rsidRDefault="004826AA" w:rsidP="004826AA">
      <w:pPr>
        <w:pStyle w:val="CH-"/>
      </w:pPr>
      <w:r w:rsidRPr="0008284B">
        <w:rPr>
          <w:rFonts w:hint="eastAsia"/>
        </w:rPr>
        <w:t>在</w:t>
      </w:r>
      <w:r w:rsidRPr="0008284B">
        <w:t xml:space="preserve">MES </w:t>
      </w:r>
      <w:r w:rsidRPr="0008284B">
        <w:rPr>
          <w:rFonts w:hint="eastAsia"/>
        </w:rPr>
        <w:t>系统中通过手工选择已审核通过的生产计划模板，指定产量需求和生产时间，创建生产计划，并自动分解为生产工单。</w:t>
      </w:r>
    </w:p>
    <w:p w14:paraId="4746AE0D" w14:textId="77777777" w:rsidR="004826AA" w:rsidRPr="0008284B" w:rsidRDefault="004826AA" w:rsidP="004826AA">
      <w:pPr>
        <w:pStyle w:val="CH-1"/>
      </w:pPr>
      <w:r w:rsidRPr="0008284B">
        <w:rPr>
          <w:rFonts w:hint="eastAsia"/>
        </w:rPr>
        <w:t>一套标准的工单包含如下信息：</w:t>
      </w:r>
    </w:p>
    <w:p w14:paraId="7D9003D5" w14:textId="77777777" w:rsidR="004826AA" w:rsidRPr="0008284B" w:rsidRDefault="004826AA" w:rsidP="004826AA">
      <w:pPr>
        <w:pStyle w:val="CH-"/>
      </w:pPr>
      <w:r w:rsidRPr="0008284B">
        <w:rPr>
          <w:rFonts w:hint="eastAsia"/>
        </w:rPr>
        <w:t>工单号：工单唯一标识符；</w:t>
      </w:r>
    </w:p>
    <w:p w14:paraId="18EFFDCA" w14:textId="77777777" w:rsidR="004826AA" w:rsidRPr="0008284B" w:rsidRDefault="004826AA" w:rsidP="004826AA">
      <w:pPr>
        <w:pStyle w:val="CH-"/>
      </w:pPr>
      <w:r w:rsidRPr="0008284B">
        <w:rPr>
          <w:rFonts w:hint="eastAsia"/>
        </w:rPr>
        <w:t>生产日期；</w:t>
      </w:r>
    </w:p>
    <w:p w14:paraId="49E7E827" w14:textId="77777777" w:rsidR="004826AA" w:rsidRPr="0008284B" w:rsidRDefault="004826AA" w:rsidP="004826AA">
      <w:pPr>
        <w:pStyle w:val="CH-"/>
      </w:pPr>
      <w:r w:rsidRPr="0008284B">
        <w:rPr>
          <w:rFonts w:hint="eastAsia"/>
        </w:rPr>
        <w:t>配方信息；</w:t>
      </w:r>
    </w:p>
    <w:p w14:paraId="60C1FBBB" w14:textId="77777777" w:rsidR="004826AA" w:rsidRPr="0008284B" w:rsidRDefault="004826AA" w:rsidP="004826AA">
      <w:pPr>
        <w:pStyle w:val="CH-"/>
      </w:pPr>
      <w:r w:rsidRPr="0008284B">
        <w:rPr>
          <w:rFonts w:hint="eastAsia"/>
        </w:rPr>
        <w:t>产品信息：工单生产的产品</w:t>
      </w:r>
      <w:r w:rsidRPr="0008284B">
        <w:t>/</w:t>
      </w:r>
      <w:r w:rsidRPr="0008284B">
        <w:rPr>
          <w:rFonts w:hint="eastAsia"/>
        </w:rPr>
        <w:t>中间品的物料编码；</w:t>
      </w:r>
    </w:p>
    <w:p w14:paraId="0CE30D6D" w14:textId="77777777" w:rsidR="004826AA" w:rsidRPr="0008284B" w:rsidRDefault="004826AA" w:rsidP="004826AA">
      <w:pPr>
        <w:pStyle w:val="CH-"/>
      </w:pPr>
      <w:r w:rsidRPr="0008284B">
        <w:rPr>
          <w:rFonts w:hint="eastAsia"/>
        </w:rPr>
        <w:t>生产单元：计划执行该生产指令的生产单元；</w:t>
      </w:r>
    </w:p>
    <w:p w14:paraId="7D86D5ED" w14:textId="77777777" w:rsidR="004826AA" w:rsidRPr="0008284B" w:rsidRDefault="004826AA" w:rsidP="004826AA">
      <w:pPr>
        <w:pStyle w:val="CH-"/>
      </w:pPr>
      <w:r w:rsidRPr="0008284B">
        <w:rPr>
          <w:rFonts w:hint="eastAsia"/>
        </w:rPr>
        <w:lastRenderedPageBreak/>
        <w:t>计划产出数量；</w:t>
      </w:r>
    </w:p>
    <w:p w14:paraId="38C9E24E" w14:textId="77777777" w:rsidR="004826AA" w:rsidRPr="0008284B" w:rsidRDefault="004826AA" w:rsidP="004826AA">
      <w:pPr>
        <w:pStyle w:val="CH-"/>
      </w:pPr>
      <w:r w:rsidRPr="0008284B">
        <w:rPr>
          <w:rFonts w:hint="eastAsia"/>
        </w:rPr>
        <w:t>批次信息：工单的产品批次（产品的批次号依据编码规则自动生成）；</w:t>
      </w:r>
      <w:r w:rsidRPr="0008284B">
        <w:t xml:space="preserve"> </w:t>
      </w:r>
    </w:p>
    <w:p w14:paraId="33FB91E5" w14:textId="77777777" w:rsidR="004826AA" w:rsidRPr="0008284B" w:rsidRDefault="004826AA" w:rsidP="004826AA">
      <w:pPr>
        <w:pStyle w:val="CH-"/>
      </w:pPr>
      <w:r w:rsidRPr="0008284B">
        <w:rPr>
          <w:rFonts w:hint="eastAsia"/>
        </w:rPr>
        <w:t>工单类型；</w:t>
      </w:r>
    </w:p>
    <w:p w14:paraId="5518C393" w14:textId="77777777" w:rsidR="004826AA" w:rsidRPr="0008284B" w:rsidRDefault="004826AA" w:rsidP="004826AA">
      <w:pPr>
        <w:pStyle w:val="CH-"/>
      </w:pPr>
      <w:r w:rsidRPr="0008284B">
        <w:rPr>
          <w:rFonts w:hint="eastAsia"/>
        </w:rPr>
        <w:t>工单状态等</w:t>
      </w:r>
    </w:p>
    <w:p w14:paraId="3213BFE3" w14:textId="0A67C007" w:rsidR="004826AA" w:rsidRPr="0008284B" w:rsidRDefault="004826AA" w:rsidP="004D22F3">
      <w:pPr>
        <w:pStyle w:val="CH-H3"/>
      </w:pPr>
      <w:r w:rsidRPr="0008284B">
        <w:rPr>
          <w:rFonts w:hint="eastAsia"/>
        </w:rPr>
        <w:t>创建辅助</w:t>
      </w:r>
      <w:r>
        <w:rPr>
          <w:rFonts w:hint="eastAsia"/>
        </w:rPr>
        <w:t>生产指令</w:t>
      </w:r>
    </w:p>
    <w:p w14:paraId="3AB52701" w14:textId="77777777" w:rsidR="004826AA" w:rsidRPr="0008284B" w:rsidRDefault="004826AA" w:rsidP="003E5164">
      <w:pPr>
        <w:pStyle w:val="CH-1"/>
      </w:pPr>
      <w:r w:rsidRPr="0008284B">
        <w:rPr>
          <w:rFonts w:hint="eastAsia"/>
        </w:rPr>
        <w:t>辅助计划的创建按如下几种类型创建：</w:t>
      </w:r>
    </w:p>
    <w:p w14:paraId="52A62C66" w14:textId="77777777" w:rsidR="004826AA" w:rsidRPr="0008284B" w:rsidRDefault="004826AA" w:rsidP="004826AA">
      <w:pPr>
        <w:pStyle w:val="CH-"/>
      </w:pPr>
      <w:r w:rsidRPr="0008284B">
        <w:rPr>
          <w:rFonts w:hint="eastAsia"/>
        </w:rPr>
        <w:t>与批生产相关的辅助计划：在生产计划模板中定义，伴随批生产计划（指令）分解为“辅助工单”并下发到相应的生产单元。</w:t>
      </w:r>
    </w:p>
    <w:p w14:paraId="4C02397E" w14:textId="77777777" w:rsidR="004826AA" w:rsidRPr="0008284B" w:rsidRDefault="004826AA" w:rsidP="004826AA">
      <w:pPr>
        <w:pStyle w:val="CH-"/>
      </w:pPr>
      <w:r w:rsidRPr="0008284B">
        <w:t>与</w:t>
      </w:r>
      <w:r w:rsidRPr="0008284B">
        <w:rPr>
          <w:rFonts w:hint="eastAsia"/>
        </w:rPr>
        <w:t>时间周期相关的辅助计划（例如：计量器具检定计划等）：在（设备、设施）定义中规定其有效期，根据其有效期自动创建“辅助工单”并下发到相应的生产单元。</w:t>
      </w:r>
    </w:p>
    <w:p w14:paraId="0C647AF5" w14:textId="77777777" w:rsidR="004826AA" w:rsidRPr="0008284B" w:rsidRDefault="004826AA" w:rsidP="004826AA">
      <w:pPr>
        <w:pStyle w:val="CH-"/>
      </w:pPr>
      <w:r w:rsidRPr="0008284B">
        <w:rPr>
          <w:rFonts w:hint="eastAsia"/>
        </w:rPr>
        <w:t>手动创建计划：在生产执行过程中，用户可以根据需要，手动创建辅助计划，例如：配液计划、Buffer配置计划、C</w:t>
      </w:r>
      <w:r w:rsidRPr="0008284B">
        <w:t>IP</w:t>
      </w:r>
      <w:r w:rsidRPr="0008284B">
        <w:rPr>
          <w:rFonts w:hint="eastAsia"/>
        </w:rPr>
        <w:t>计划、消洗计划等。</w:t>
      </w:r>
    </w:p>
    <w:p w14:paraId="05CDB6DD" w14:textId="77777777" w:rsidR="004826AA" w:rsidRPr="0008284B" w:rsidRDefault="004826AA" w:rsidP="004826AA">
      <w:pPr>
        <w:pStyle w:val="CH-"/>
      </w:pPr>
      <w:r w:rsidRPr="0008284B">
        <w:rPr>
          <w:rFonts w:hint="eastAsia"/>
        </w:rPr>
        <w:t>根据生产流程自动创建计划：在生产执行过程中，根据预定义的生产工艺工艺流程，自动创建辅助计划。例如：C</w:t>
      </w:r>
      <w:r w:rsidRPr="0008284B">
        <w:t>IP</w:t>
      </w:r>
      <w:r w:rsidRPr="0008284B">
        <w:rPr>
          <w:rFonts w:hint="eastAsia"/>
        </w:rPr>
        <w:t>计划、消洗计划等。流程举例如下：在生物反应器中的培养液传出，生物反应器使用完毕后，自动创建C</w:t>
      </w:r>
      <w:r w:rsidRPr="0008284B">
        <w:t>IP</w:t>
      </w:r>
      <w:r w:rsidRPr="0008284B">
        <w:rPr>
          <w:rFonts w:hint="eastAsia"/>
        </w:rPr>
        <w:t>计划并下发到相应的工作站。</w:t>
      </w:r>
    </w:p>
    <w:p w14:paraId="3FECF60E" w14:textId="77777777" w:rsidR="004826AA" w:rsidRPr="0008284B" w:rsidRDefault="004826AA" w:rsidP="004D22F3">
      <w:pPr>
        <w:pStyle w:val="CH-H3"/>
      </w:pPr>
      <w:r w:rsidRPr="0008284B">
        <w:rPr>
          <w:rFonts w:hint="eastAsia"/>
        </w:rPr>
        <w:t>工单状态管理</w:t>
      </w:r>
    </w:p>
    <w:p w14:paraId="00A852A7" w14:textId="47EE8215" w:rsidR="004826AA" w:rsidRPr="005049DE" w:rsidRDefault="004826AA" w:rsidP="004826AA">
      <w:pPr>
        <w:pStyle w:val="CH-1"/>
      </w:pPr>
      <w:r w:rsidRPr="005049DE">
        <w:rPr>
          <w:rFonts w:hint="eastAsia"/>
        </w:rPr>
        <w:t>生产工单的发放、接受、执行、审核等情况均有记录并可追溯。系统允许用户实时监控制造批号及相关工单状态，并可以根据生产实际情况，中止、暂停或取消工单。</w:t>
      </w:r>
    </w:p>
    <w:p w14:paraId="00C18EF6" w14:textId="24013E7D" w:rsidR="003E5164" w:rsidRDefault="004826AA" w:rsidP="004826AA">
      <w:pPr>
        <w:pStyle w:val="CH-1"/>
      </w:pPr>
      <w:r w:rsidRPr="005049DE">
        <w:t>工单状态的管理用于跟踪生产过程，在每个状态中，需要系统及操作人员处理相应的工作流程，其于业务流程紧密结合在一起。工单状态通常包含：新建，发布，运行，修改，结束，关闭，中止，取消等；具体状态设置需要根据实施过程中实际情况进行设计。</w:t>
      </w:r>
    </w:p>
    <w:p w14:paraId="172DFAC5" w14:textId="77777777" w:rsidR="00291D08" w:rsidRPr="005049DE" w:rsidRDefault="00291D08" w:rsidP="00291D08">
      <w:pPr>
        <w:pStyle w:val="CH-1"/>
      </w:pPr>
      <w:r>
        <w:rPr>
          <w:rFonts w:hint="eastAsia"/>
        </w:rPr>
        <w:t>工单的状态与E</w:t>
      </w:r>
      <w:r>
        <w:t>RP</w:t>
      </w:r>
      <w:r>
        <w:rPr>
          <w:rFonts w:hint="eastAsia"/>
        </w:rPr>
        <w:t>同步，E</w:t>
      </w:r>
      <w:r>
        <w:t>RP</w:t>
      </w:r>
      <w:r>
        <w:rPr>
          <w:rFonts w:hint="eastAsia"/>
        </w:rPr>
        <w:t>下发给M</w:t>
      </w:r>
      <w:r>
        <w:t>ES</w:t>
      </w:r>
      <w:r>
        <w:rPr>
          <w:rFonts w:hint="eastAsia"/>
        </w:rPr>
        <w:t>的工单在正式启动之前可以修改并同步给M</w:t>
      </w:r>
      <w:r>
        <w:t>ES</w:t>
      </w:r>
      <w:r>
        <w:rPr>
          <w:rFonts w:hint="eastAsia"/>
        </w:rPr>
        <w:t>。当工单启动生产后，不在接受E</w:t>
      </w:r>
      <w:r>
        <w:t>RP</w:t>
      </w:r>
      <w:r>
        <w:rPr>
          <w:rFonts w:hint="eastAsia"/>
        </w:rPr>
        <w:t>的更新指令，但是用户可以在M</w:t>
      </w:r>
      <w:r>
        <w:t>ES</w:t>
      </w:r>
      <w:r>
        <w:rPr>
          <w:rFonts w:hint="eastAsia"/>
        </w:rPr>
        <w:t>中直接更改工单状态，并将最终状态同步给E</w:t>
      </w:r>
      <w:r>
        <w:t>RP</w:t>
      </w:r>
      <w:r>
        <w:rPr>
          <w:rFonts w:hint="eastAsia"/>
        </w:rPr>
        <w:t>。</w:t>
      </w:r>
    </w:p>
    <w:p w14:paraId="547782CB" w14:textId="493E9406" w:rsidR="004826AA" w:rsidRPr="005049DE" w:rsidRDefault="004826AA" w:rsidP="004826AA">
      <w:pPr>
        <w:pStyle w:val="CH-1"/>
      </w:pPr>
      <w:r w:rsidRPr="005049DE">
        <w:t xml:space="preserve">其转换流程示意图如下： </w:t>
      </w:r>
    </w:p>
    <w:p w14:paraId="07E19372" w14:textId="77777777" w:rsidR="004826AA" w:rsidRPr="0008284B" w:rsidRDefault="004826AA" w:rsidP="004826AA">
      <w:pPr>
        <w:pStyle w:val="CH-2"/>
      </w:pPr>
      <w:r w:rsidRPr="0008284B">
        <w:object w:dxaOrig="4704" w:dyaOrig="4732" w14:anchorId="4A993C77">
          <v:shape id="_x0000_i1027" type="#_x0000_t75" style="width:3in;height:3in" o:ole="">
            <v:imagedata r:id="rId79" o:title=""/>
          </v:shape>
          <o:OLEObject Type="Embed" ProgID="Visio.Drawing.11" ShapeID="_x0000_i1027" DrawAspect="Content" ObjectID="_1682428285" r:id="rId80"/>
        </w:object>
      </w:r>
    </w:p>
    <w:p w14:paraId="73E2385B" w14:textId="77777777" w:rsidR="004826AA" w:rsidRPr="0008284B" w:rsidRDefault="004826AA" w:rsidP="004826AA">
      <w:pPr>
        <w:pStyle w:val="CH-3"/>
      </w:pPr>
      <w:r w:rsidRPr="0008284B">
        <w:t>工单转换流程图</w:t>
      </w:r>
    </w:p>
    <w:p w14:paraId="4898E0E3" w14:textId="77777777" w:rsidR="004826AA" w:rsidRPr="0008284B" w:rsidRDefault="004826AA" w:rsidP="004826AA">
      <w:pPr>
        <w:pStyle w:val="CH-1"/>
      </w:pPr>
      <w:r w:rsidRPr="005049DE">
        <w:t>系统</w:t>
      </w:r>
      <w:r w:rsidRPr="005049DE">
        <w:rPr>
          <w:rFonts w:hint="eastAsia"/>
        </w:rPr>
        <w:t>限制</w:t>
      </w:r>
      <w:r w:rsidRPr="005049DE">
        <w:t>只有关闭状态的生产工单数据才能进行归档操作</w:t>
      </w:r>
      <w:r w:rsidRPr="0008284B">
        <w:rPr>
          <w:b/>
        </w:rPr>
        <w:t>。</w:t>
      </w:r>
    </w:p>
    <w:p w14:paraId="2BF8389C" w14:textId="77777777" w:rsidR="004826AA" w:rsidRPr="0008284B" w:rsidRDefault="004826AA" w:rsidP="004D22F3">
      <w:pPr>
        <w:pStyle w:val="CH-H3"/>
      </w:pPr>
      <w:r w:rsidRPr="0008284B">
        <w:rPr>
          <w:rFonts w:hint="eastAsia"/>
        </w:rPr>
        <w:t>生产执行</w:t>
      </w:r>
    </w:p>
    <w:p w14:paraId="6CA091D6" w14:textId="77777777" w:rsidR="004826AA" w:rsidRPr="0008284B" w:rsidRDefault="004826AA" w:rsidP="00291D08">
      <w:pPr>
        <w:pStyle w:val="CH-1"/>
      </w:pPr>
      <w:r w:rsidRPr="0008284B">
        <w:t>生产过程执行模块式是根据动态处理树管理生产指令的整个执行过程的</w:t>
      </w:r>
      <w:r w:rsidRPr="0008284B">
        <w:rPr>
          <w:rFonts w:hint="eastAsia"/>
        </w:rPr>
        <w:t>友好</w:t>
      </w:r>
      <w:r w:rsidRPr="0008284B">
        <w:t>的人机界面。</w:t>
      </w:r>
    </w:p>
    <w:p w14:paraId="67079E6C" w14:textId="77777777" w:rsidR="004826AA" w:rsidRPr="0008284B" w:rsidRDefault="004826AA" w:rsidP="00291D08">
      <w:pPr>
        <w:pStyle w:val="CH-1"/>
        <w:rPr>
          <w:rFonts w:cs="仿宋"/>
        </w:rPr>
      </w:pPr>
      <w:r w:rsidRPr="0008284B">
        <w:rPr>
          <w:rFonts w:cs="仿宋" w:hint="eastAsia"/>
        </w:rPr>
        <w:t>生产过程</w:t>
      </w:r>
      <w:r w:rsidRPr="0008284B">
        <w:rPr>
          <w:rFonts w:cs="仿宋"/>
        </w:rPr>
        <w:t>是在遵从配方预定义的工艺指导的前提下通过操作人员或自动化系统执行的，它结合的生产工单并确保好的生产产品质量。</w:t>
      </w:r>
    </w:p>
    <w:p w14:paraId="2A5593CA" w14:textId="77777777" w:rsidR="004826AA" w:rsidRPr="0008284B" w:rsidRDefault="004826AA" w:rsidP="00291D08">
      <w:pPr>
        <w:pStyle w:val="CH-1"/>
        <w:rPr>
          <w:rFonts w:cs="仿宋"/>
        </w:rPr>
      </w:pPr>
      <w:r w:rsidRPr="0008284B">
        <w:rPr>
          <w:rFonts w:cs="仿宋"/>
        </w:rPr>
        <w:t>在执行过程中系统</w:t>
      </w:r>
      <w:r w:rsidRPr="0008284B">
        <w:rPr>
          <w:rFonts w:cs="仿宋" w:hint="eastAsia"/>
        </w:rPr>
        <w:t>进行如下管控</w:t>
      </w:r>
      <w:r w:rsidRPr="0008284B">
        <w:rPr>
          <w:rFonts w:cs="仿宋"/>
        </w:rPr>
        <w:t>：</w:t>
      </w:r>
    </w:p>
    <w:p w14:paraId="30137E35" w14:textId="77777777" w:rsidR="004826AA" w:rsidRPr="0008284B" w:rsidRDefault="004826AA" w:rsidP="00A0708A">
      <w:pPr>
        <w:pStyle w:val="Style8"/>
        <w:numPr>
          <w:ilvl w:val="0"/>
          <w:numId w:val="50"/>
        </w:numPr>
      </w:pPr>
      <w:r w:rsidRPr="0008284B">
        <w:rPr>
          <w:rFonts w:hint="eastAsia"/>
        </w:rPr>
        <w:t>在指定岗位的操作终端中，自动实时显示当前岗位需要进行的各个工单的操作步骤</w:t>
      </w:r>
    </w:p>
    <w:p w14:paraId="76DD7837" w14:textId="77777777" w:rsidR="004826AA" w:rsidRPr="0008284B" w:rsidRDefault="004826AA" w:rsidP="00A0708A">
      <w:pPr>
        <w:pStyle w:val="Style8"/>
        <w:numPr>
          <w:ilvl w:val="0"/>
          <w:numId w:val="50"/>
        </w:numPr>
      </w:pPr>
      <w:r w:rsidRPr="0008284B">
        <w:rPr>
          <w:rFonts w:hint="eastAsia"/>
        </w:rPr>
        <w:t>选择相应的操作步骤，系统提示生产步骤</w:t>
      </w:r>
      <w:r w:rsidRPr="0008284B">
        <w:t>指导</w:t>
      </w:r>
      <w:r w:rsidRPr="0008284B">
        <w:rPr>
          <w:rFonts w:hint="eastAsia"/>
        </w:rPr>
        <w:t>（电子S</w:t>
      </w:r>
      <w:r w:rsidRPr="0008284B">
        <w:t>OPs</w:t>
      </w:r>
      <w:r w:rsidRPr="0008284B">
        <w:rPr>
          <w:rFonts w:hint="eastAsia"/>
        </w:rPr>
        <w:t>），指导的内容可以由用户灵活配置</w:t>
      </w:r>
      <w:r>
        <w:rPr>
          <w:rFonts w:hint="eastAsia"/>
        </w:rPr>
        <w:t>，</w:t>
      </w:r>
      <w:r w:rsidRPr="0008284B">
        <w:rPr>
          <w:rFonts w:hint="eastAsia"/>
        </w:rPr>
        <w:t>用户可以根据预先配置的工艺流程进行逐步操作</w:t>
      </w:r>
    </w:p>
    <w:p w14:paraId="2959C254" w14:textId="77777777" w:rsidR="004826AA" w:rsidRPr="0008284B" w:rsidRDefault="004826AA" w:rsidP="00A0708A">
      <w:pPr>
        <w:pStyle w:val="Style8"/>
        <w:numPr>
          <w:ilvl w:val="0"/>
          <w:numId w:val="50"/>
        </w:numPr>
      </w:pPr>
      <w:r w:rsidRPr="0008284B">
        <w:rPr>
          <w:rFonts w:hint="eastAsia"/>
        </w:rPr>
        <w:t>伴随生产过程，实时记录</w:t>
      </w:r>
      <w:r w:rsidRPr="0008284B">
        <w:t>生产过程中的</w:t>
      </w:r>
      <w:r w:rsidRPr="0008284B">
        <w:rPr>
          <w:rFonts w:hint="eastAsia"/>
        </w:rPr>
        <w:t>工艺过程数据和记录，包括：</w:t>
      </w:r>
      <w:r w:rsidRPr="0008284B">
        <w:t>工艺参数、设备状态、运行参数、环境参数、报警数据、超限处理情况</w:t>
      </w:r>
      <w:r w:rsidRPr="0008284B">
        <w:rPr>
          <w:rFonts w:hint="eastAsia"/>
        </w:rPr>
        <w:t>的数据和</w:t>
      </w:r>
      <w:r w:rsidRPr="0008284B">
        <w:t>记录</w:t>
      </w:r>
    </w:p>
    <w:p w14:paraId="7380DD2A" w14:textId="77777777" w:rsidR="004826AA" w:rsidRPr="0008284B" w:rsidRDefault="004826AA" w:rsidP="00A0708A">
      <w:pPr>
        <w:pStyle w:val="Style8"/>
        <w:numPr>
          <w:ilvl w:val="0"/>
          <w:numId w:val="50"/>
        </w:numPr>
      </w:pPr>
      <w:r w:rsidRPr="0008284B">
        <w:rPr>
          <w:rFonts w:hint="eastAsia"/>
        </w:rPr>
        <w:t>伴随生产过程，记录</w:t>
      </w:r>
      <w:r w:rsidRPr="0008284B">
        <w:t>人工操作</w:t>
      </w:r>
      <w:r w:rsidRPr="0008284B">
        <w:rPr>
          <w:rFonts w:hint="eastAsia"/>
        </w:rPr>
        <w:t>、人工确认、人工复核的数据和记录</w:t>
      </w:r>
    </w:p>
    <w:p w14:paraId="31B18D7E" w14:textId="77777777" w:rsidR="004826AA" w:rsidRPr="0008284B" w:rsidRDefault="004826AA" w:rsidP="00A0708A">
      <w:pPr>
        <w:pStyle w:val="Style8"/>
        <w:numPr>
          <w:ilvl w:val="0"/>
          <w:numId w:val="50"/>
        </w:numPr>
      </w:pPr>
      <w:r w:rsidRPr="0008284B">
        <w:rPr>
          <w:rFonts w:hint="eastAsia"/>
        </w:rPr>
        <w:t>记录中控及中间体相关的数据，例如：活性、效价、含量、p</w:t>
      </w:r>
      <w:r w:rsidRPr="0008284B">
        <w:t>H</w:t>
      </w:r>
      <w:r w:rsidRPr="0008284B">
        <w:rPr>
          <w:rFonts w:hint="eastAsia"/>
        </w:rPr>
        <w:t>值等。</w:t>
      </w:r>
    </w:p>
    <w:p w14:paraId="038DF0B8" w14:textId="77777777" w:rsidR="004826AA" w:rsidRPr="0008284B" w:rsidRDefault="004826AA" w:rsidP="00A0708A">
      <w:pPr>
        <w:pStyle w:val="Style8"/>
        <w:numPr>
          <w:ilvl w:val="0"/>
          <w:numId w:val="50"/>
        </w:numPr>
      </w:pPr>
      <w:r w:rsidRPr="0008284B">
        <w:t>控制执行多样</w:t>
      </w:r>
      <w:r w:rsidRPr="0008284B">
        <w:rPr>
          <w:rFonts w:hint="eastAsia"/>
        </w:rPr>
        <w:t>化</w:t>
      </w:r>
      <w:r w:rsidRPr="0008284B">
        <w:t>的</w:t>
      </w:r>
      <w:r w:rsidRPr="0008284B">
        <w:rPr>
          <w:rFonts w:hint="eastAsia"/>
        </w:rPr>
        <w:t>生产</w:t>
      </w:r>
      <w:r w:rsidRPr="0008284B">
        <w:t>任务</w:t>
      </w:r>
      <w:r w:rsidRPr="0008284B">
        <w:rPr>
          <w:rFonts w:hint="eastAsia"/>
        </w:rPr>
        <w:t>和步骤</w:t>
      </w:r>
    </w:p>
    <w:p w14:paraId="7758836E" w14:textId="77777777" w:rsidR="004826AA" w:rsidRPr="0008284B" w:rsidRDefault="004826AA" w:rsidP="00A0708A">
      <w:pPr>
        <w:pStyle w:val="Style8"/>
        <w:numPr>
          <w:ilvl w:val="0"/>
          <w:numId w:val="50"/>
        </w:numPr>
      </w:pPr>
      <w:r w:rsidRPr="0008284B">
        <w:rPr>
          <w:rFonts w:hint="eastAsia"/>
        </w:rPr>
        <w:t>通过扫描条码标签（例如：物料条码，设备条码等），系统复核该条码关联的信息（例如：检查状态及有效期），并指导操作人员正确操作</w:t>
      </w:r>
    </w:p>
    <w:p w14:paraId="19B702D5" w14:textId="77777777" w:rsidR="004826AA" w:rsidRPr="0008284B" w:rsidRDefault="004826AA" w:rsidP="00A0708A">
      <w:pPr>
        <w:pStyle w:val="Style8"/>
        <w:numPr>
          <w:ilvl w:val="0"/>
          <w:numId w:val="50"/>
        </w:numPr>
      </w:pPr>
      <w:r w:rsidRPr="0008284B">
        <w:rPr>
          <w:rFonts w:hint="eastAsia"/>
        </w:rPr>
        <w:t>按预定义的工艺流程，待清洁设备自动创建清洁任务，并管理待清洁有效期</w:t>
      </w:r>
    </w:p>
    <w:p w14:paraId="1CF46033" w14:textId="77777777" w:rsidR="004826AA" w:rsidRPr="0008284B" w:rsidRDefault="004826AA" w:rsidP="00A0708A">
      <w:pPr>
        <w:pStyle w:val="Style8"/>
        <w:numPr>
          <w:ilvl w:val="0"/>
          <w:numId w:val="50"/>
        </w:numPr>
      </w:pPr>
      <w:r w:rsidRPr="0008284B">
        <w:rPr>
          <w:rFonts w:hint="eastAsia"/>
        </w:rPr>
        <w:t>生产过程参数不符合预先设定的工艺要求时，系统自动产生风险事件生产过程参数不符合预先设定的工艺要求时，系统自动产生风险事件</w:t>
      </w:r>
    </w:p>
    <w:p w14:paraId="661B4E8E" w14:textId="77777777" w:rsidR="004826AA" w:rsidRPr="0008284B" w:rsidRDefault="004826AA" w:rsidP="00A0708A">
      <w:pPr>
        <w:pStyle w:val="Style8"/>
        <w:numPr>
          <w:ilvl w:val="0"/>
          <w:numId w:val="50"/>
        </w:numPr>
      </w:pPr>
      <w:r w:rsidRPr="0008284B">
        <w:t>实时管理风险事件</w:t>
      </w:r>
    </w:p>
    <w:p w14:paraId="40A1891C" w14:textId="77777777" w:rsidR="004826AA" w:rsidRPr="0008284B" w:rsidRDefault="004826AA" w:rsidP="00A0708A">
      <w:pPr>
        <w:pStyle w:val="Style8"/>
        <w:numPr>
          <w:ilvl w:val="0"/>
          <w:numId w:val="50"/>
        </w:numPr>
      </w:pPr>
      <w:r w:rsidRPr="0008284B">
        <w:lastRenderedPageBreak/>
        <w:t>自动产生批记录</w:t>
      </w:r>
    </w:p>
    <w:p w14:paraId="1015C3C0" w14:textId="77777777" w:rsidR="004826AA" w:rsidRPr="0008284B" w:rsidRDefault="004826AA" w:rsidP="00A0708A">
      <w:pPr>
        <w:pStyle w:val="Style8"/>
        <w:numPr>
          <w:ilvl w:val="0"/>
          <w:numId w:val="50"/>
        </w:numPr>
      </w:pPr>
      <w:r w:rsidRPr="0008284B">
        <w:t>自动计算生产相关KPI指标（</w:t>
      </w:r>
      <w:r w:rsidRPr="0008284B">
        <w:rPr>
          <w:rFonts w:hint="eastAsia"/>
        </w:rPr>
        <w:t>例如：</w:t>
      </w:r>
      <w:r w:rsidRPr="0008284B">
        <w:t>收率、物料平衡、投入产出比等），并记录到电子批记录中</w:t>
      </w:r>
      <w:r w:rsidRPr="0008284B">
        <w:rPr>
          <w:rFonts w:hint="eastAsia"/>
        </w:rPr>
        <w:t>。</w:t>
      </w:r>
    </w:p>
    <w:p w14:paraId="2E0368A7" w14:textId="77777777" w:rsidR="004826AA" w:rsidRPr="0008284B" w:rsidRDefault="004826AA" w:rsidP="00291D08">
      <w:pPr>
        <w:pStyle w:val="CH-1"/>
      </w:pPr>
      <w:r w:rsidRPr="0008284B">
        <w:rPr>
          <w:rFonts w:hint="eastAsia"/>
        </w:rPr>
        <w:t>工单</w:t>
      </w:r>
      <w:r w:rsidRPr="0008284B">
        <w:t>的执行提供以下功能：</w:t>
      </w:r>
    </w:p>
    <w:p w14:paraId="53D2A895" w14:textId="77777777" w:rsidR="004826AA" w:rsidRPr="0008284B" w:rsidRDefault="004826AA" w:rsidP="00A0708A">
      <w:pPr>
        <w:pStyle w:val="Style8"/>
        <w:numPr>
          <w:ilvl w:val="0"/>
          <w:numId w:val="51"/>
        </w:numPr>
      </w:pPr>
      <w:r w:rsidRPr="0008284B">
        <w:t>电子批记录生成时自动带有系统时间戳</w:t>
      </w:r>
    </w:p>
    <w:p w14:paraId="539A34C5" w14:textId="77777777" w:rsidR="004826AA" w:rsidRPr="0008284B" w:rsidRDefault="004826AA" w:rsidP="00A0708A">
      <w:pPr>
        <w:pStyle w:val="Style8"/>
        <w:numPr>
          <w:ilvl w:val="0"/>
          <w:numId w:val="51"/>
        </w:numPr>
      </w:pPr>
      <w:r w:rsidRPr="0008284B">
        <w:t>事实控制和记录生产数据：通过和预定值做比较，控制每一个关键的过程参数，避免人为错误</w:t>
      </w:r>
    </w:p>
    <w:p w14:paraId="5DE73ED5" w14:textId="77777777" w:rsidR="004826AA" w:rsidRPr="0008284B" w:rsidRDefault="004826AA" w:rsidP="00A0708A">
      <w:pPr>
        <w:pStyle w:val="Style8"/>
        <w:numPr>
          <w:ilvl w:val="0"/>
          <w:numId w:val="51"/>
        </w:numPr>
      </w:pPr>
      <w:r w:rsidRPr="0008284B">
        <w:t>可强制</w:t>
      </w:r>
      <w:r w:rsidRPr="0008284B">
        <w:rPr>
          <w:rFonts w:hint="eastAsia"/>
        </w:rPr>
        <w:t>跳过</w:t>
      </w:r>
      <w:r w:rsidRPr="0008284B">
        <w:t>任务或事件</w:t>
      </w:r>
      <w:r w:rsidRPr="0008284B">
        <w:rPr>
          <w:rFonts w:hint="eastAsia"/>
        </w:rPr>
        <w:t>，</w:t>
      </w:r>
      <w:r>
        <w:rPr>
          <w:rFonts w:hint="eastAsia"/>
        </w:rPr>
        <w:t>允许生产过程返工，</w:t>
      </w:r>
      <w:r w:rsidRPr="0008284B">
        <w:rPr>
          <w:rFonts w:hint="eastAsia"/>
        </w:rPr>
        <w:t>且同步自动生成风险记录</w:t>
      </w:r>
    </w:p>
    <w:p w14:paraId="0B626658" w14:textId="77777777" w:rsidR="004826AA" w:rsidRPr="0008284B" w:rsidRDefault="004826AA" w:rsidP="00A0708A">
      <w:pPr>
        <w:pStyle w:val="Style8"/>
        <w:numPr>
          <w:ilvl w:val="0"/>
          <w:numId w:val="51"/>
        </w:numPr>
      </w:pPr>
      <w:r w:rsidRPr="0008284B">
        <w:t>在生产的任何阶段，允许</w:t>
      </w:r>
      <w:r w:rsidRPr="0008284B">
        <w:rPr>
          <w:rFonts w:hint="eastAsia"/>
        </w:rPr>
        <w:t>授权的</w:t>
      </w:r>
      <w:r w:rsidRPr="0008284B">
        <w:t>用户</w:t>
      </w:r>
      <w:r w:rsidRPr="0008284B">
        <w:rPr>
          <w:rFonts w:hint="eastAsia"/>
        </w:rPr>
        <w:t>（更高权限的用户）</w:t>
      </w:r>
      <w:r w:rsidRPr="0008284B">
        <w:t>激活再打印标签</w:t>
      </w:r>
      <w:r w:rsidRPr="0008284B">
        <w:rPr>
          <w:rFonts w:hint="eastAsia"/>
        </w:rPr>
        <w:t>，并记录再打印的原因、人员和时间</w:t>
      </w:r>
    </w:p>
    <w:p w14:paraId="58FD0633" w14:textId="77777777" w:rsidR="004826AA" w:rsidRPr="0008284B" w:rsidRDefault="004826AA" w:rsidP="00A0708A">
      <w:pPr>
        <w:pStyle w:val="Style8"/>
        <w:numPr>
          <w:ilvl w:val="0"/>
          <w:numId w:val="51"/>
        </w:numPr>
      </w:pPr>
      <w:r w:rsidRPr="0008284B">
        <w:t>在生产的任何阶段，</w:t>
      </w:r>
      <w:r w:rsidRPr="0008284B">
        <w:rPr>
          <w:rFonts w:hint="eastAsia"/>
        </w:rPr>
        <w:t>允许授权的用户可</w:t>
      </w:r>
      <w:r>
        <w:rPr>
          <w:rFonts w:hint="eastAsia"/>
        </w:rPr>
        <w:t>在任意终端</w:t>
      </w:r>
      <w:r w:rsidRPr="0008284B">
        <w:rPr>
          <w:rFonts w:hint="eastAsia"/>
        </w:rPr>
        <w:t>实时查看</w:t>
      </w:r>
      <w:r>
        <w:rPr>
          <w:rFonts w:hint="eastAsia"/>
        </w:rPr>
        <w:t>其权限范围内</w:t>
      </w:r>
      <w:r w:rsidRPr="0008284B">
        <w:rPr>
          <w:rFonts w:hint="eastAsia"/>
        </w:rPr>
        <w:t>电子工艺流中个工序、生产单元和操作步骤执行的进展</w:t>
      </w:r>
      <w:r>
        <w:rPr>
          <w:rFonts w:hint="eastAsia"/>
        </w:rPr>
        <w:t>和执行情况</w:t>
      </w:r>
    </w:p>
    <w:p w14:paraId="7DE3B042" w14:textId="77777777" w:rsidR="004826AA" w:rsidRDefault="004826AA" w:rsidP="00A0708A">
      <w:pPr>
        <w:pStyle w:val="Style8"/>
        <w:numPr>
          <w:ilvl w:val="0"/>
          <w:numId w:val="51"/>
        </w:numPr>
      </w:pPr>
      <w:r w:rsidRPr="0008284B">
        <w:t>授权一个纠正模式修改填写的</w:t>
      </w:r>
      <w:r>
        <w:rPr>
          <w:rFonts w:hint="eastAsia"/>
        </w:rPr>
        <w:t>数据</w:t>
      </w:r>
      <w:r w:rsidRPr="0008284B">
        <w:t>，</w:t>
      </w:r>
      <w:r>
        <w:rPr>
          <w:rFonts w:hint="eastAsia"/>
        </w:rPr>
        <w:t>修正数据后提示用户自动重新计算公式，</w:t>
      </w:r>
      <w:r w:rsidRPr="0008284B">
        <w:t>并跟踪该记录。</w:t>
      </w:r>
      <w:r>
        <w:rPr>
          <w:rFonts w:hint="eastAsia"/>
        </w:rPr>
        <w:t>系统支持清晰可见可追溯的修改前后值，修改原因，修改人及时间戳。</w:t>
      </w:r>
    </w:p>
    <w:p w14:paraId="22EDDD19" w14:textId="77777777" w:rsidR="004826AA" w:rsidRDefault="004826AA" w:rsidP="00A0708A">
      <w:pPr>
        <w:pStyle w:val="Style8"/>
        <w:numPr>
          <w:ilvl w:val="0"/>
          <w:numId w:val="51"/>
        </w:numPr>
      </w:pPr>
      <w:r>
        <w:rPr>
          <w:rFonts w:hint="eastAsia"/>
        </w:rPr>
        <w:t>授权一个补料模式，对物料进行补充称量和领用。</w:t>
      </w:r>
    </w:p>
    <w:p w14:paraId="1A47CB25" w14:textId="77777777" w:rsidR="004826AA" w:rsidRDefault="004826AA" w:rsidP="00A0708A">
      <w:pPr>
        <w:pStyle w:val="Style8"/>
        <w:numPr>
          <w:ilvl w:val="0"/>
          <w:numId w:val="51"/>
        </w:numPr>
      </w:pPr>
      <w:r>
        <w:rPr>
          <w:rFonts w:hint="eastAsia"/>
        </w:rPr>
        <w:t>根据生产流程的需要，计算并调整物料的使用量。</w:t>
      </w:r>
    </w:p>
    <w:p w14:paraId="4F4913B8" w14:textId="77777777" w:rsidR="004826AA" w:rsidRPr="0008284B" w:rsidRDefault="004826AA" w:rsidP="00A0708A">
      <w:pPr>
        <w:pStyle w:val="Style8"/>
        <w:numPr>
          <w:ilvl w:val="0"/>
          <w:numId w:val="51"/>
        </w:numPr>
      </w:pPr>
      <w:r>
        <w:rPr>
          <w:rFonts w:hint="eastAsia"/>
        </w:rPr>
        <w:t>配合主生产需要，启动辅助工单。</w:t>
      </w:r>
    </w:p>
    <w:p w14:paraId="41866C69" w14:textId="77777777" w:rsidR="004826AA" w:rsidRPr="0008284B" w:rsidRDefault="004826AA" w:rsidP="00A0708A">
      <w:pPr>
        <w:pStyle w:val="Style8"/>
        <w:numPr>
          <w:ilvl w:val="0"/>
          <w:numId w:val="51"/>
        </w:numPr>
      </w:pPr>
      <w:r w:rsidRPr="0008284B">
        <w:t>自动记录超出容忍值得参数风险事件</w:t>
      </w:r>
    </w:p>
    <w:p w14:paraId="5CF9C791" w14:textId="77777777" w:rsidR="004826AA" w:rsidRPr="0008284B" w:rsidRDefault="004826AA" w:rsidP="00A0708A">
      <w:pPr>
        <w:pStyle w:val="Style8"/>
        <w:numPr>
          <w:ilvl w:val="0"/>
          <w:numId w:val="51"/>
        </w:numPr>
      </w:pPr>
      <w:r w:rsidRPr="0008284B">
        <w:t>在任何时候允许手动记录注释和风险事件</w:t>
      </w:r>
    </w:p>
    <w:p w14:paraId="7569F431" w14:textId="77777777" w:rsidR="004826AA" w:rsidRPr="0008284B" w:rsidRDefault="004826AA" w:rsidP="00A0708A">
      <w:pPr>
        <w:pStyle w:val="Style8"/>
        <w:numPr>
          <w:ilvl w:val="0"/>
          <w:numId w:val="51"/>
        </w:numPr>
      </w:pPr>
      <w:r w:rsidRPr="0008284B">
        <w:t>批记录执行过程中的所有人员登录、操作都将被记录，用于审计追踪</w:t>
      </w:r>
    </w:p>
    <w:p w14:paraId="7CC9F8ED" w14:textId="77777777" w:rsidR="004826AA" w:rsidRPr="0008284B" w:rsidRDefault="004826AA" w:rsidP="00A0708A">
      <w:pPr>
        <w:pStyle w:val="Style8"/>
        <w:numPr>
          <w:ilvl w:val="0"/>
          <w:numId w:val="51"/>
        </w:numPr>
      </w:pPr>
      <w:r w:rsidRPr="0008284B">
        <w:t>电子批记录生成后，任何对批记录的修改都被记录，并保留原始批记录文档用于审计追踪</w:t>
      </w:r>
    </w:p>
    <w:p w14:paraId="6B5FA97C" w14:textId="77777777" w:rsidR="004826AA" w:rsidRPr="0008284B" w:rsidRDefault="004826AA" w:rsidP="00A0708A">
      <w:pPr>
        <w:pStyle w:val="Style8"/>
        <w:numPr>
          <w:ilvl w:val="0"/>
          <w:numId w:val="51"/>
        </w:numPr>
      </w:pPr>
      <w:r w:rsidRPr="0008284B">
        <w:t>授权人员允许查询、导出和打印电子批记录。</w:t>
      </w:r>
    </w:p>
    <w:p w14:paraId="4FF5F0F5" w14:textId="77777777" w:rsidR="004826AA" w:rsidRPr="0008284B" w:rsidRDefault="004826AA" w:rsidP="00291D08">
      <w:pPr>
        <w:pStyle w:val="CH-1"/>
      </w:pPr>
      <w:r>
        <w:t>Opcenter Execution Pharma</w:t>
      </w:r>
      <w:r w:rsidRPr="0008284B">
        <w:t>系统支持OPC协议和数据库访问方式</w:t>
      </w:r>
      <w:r w:rsidRPr="0008284B">
        <w:rPr>
          <w:rFonts w:hint="eastAsia"/>
        </w:rPr>
        <w:t>（中间表方式）</w:t>
      </w:r>
      <w:r w:rsidRPr="0008284B">
        <w:t>和自动化系统通信，可以把自动化的过程参数和系统质量参数按照批生产步骤的起止时间，以表格或趋势的形式显示到电子批记录中。</w:t>
      </w:r>
    </w:p>
    <w:p w14:paraId="2929CB09" w14:textId="77777777" w:rsidR="004826AA" w:rsidRPr="0008284B" w:rsidRDefault="004826AA" w:rsidP="004826AA">
      <w:pPr>
        <w:pStyle w:val="CH-2"/>
      </w:pPr>
      <w:r w:rsidRPr="0008284B">
        <w:lastRenderedPageBreak/>
        <w:drawing>
          <wp:inline distT="0" distB="0" distL="0" distR="0" wp14:anchorId="734CE205" wp14:editId="6787C796">
            <wp:extent cx="4097216" cy="2304685"/>
            <wp:effectExtent l="0" t="0" r="0" b="635"/>
            <wp:docPr id="2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a:srcRect/>
                    <a:stretch>
                      <a:fillRect/>
                    </a:stretch>
                  </pic:blipFill>
                  <pic:spPr bwMode="auto">
                    <a:xfrm>
                      <a:off x="0" y="0"/>
                      <a:ext cx="4127150" cy="2321523"/>
                    </a:xfrm>
                    <a:prstGeom prst="rect">
                      <a:avLst/>
                    </a:prstGeom>
                    <a:noFill/>
                    <a:ln w="9525">
                      <a:noFill/>
                      <a:miter lim="800000"/>
                      <a:headEnd/>
                      <a:tailEnd/>
                    </a:ln>
                  </pic:spPr>
                </pic:pic>
              </a:graphicData>
            </a:graphic>
          </wp:inline>
        </w:drawing>
      </w:r>
    </w:p>
    <w:p w14:paraId="435EDE8D" w14:textId="77777777" w:rsidR="004826AA" w:rsidRPr="0008284B" w:rsidRDefault="004826AA" w:rsidP="004826AA">
      <w:pPr>
        <w:pStyle w:val="CH-3"/>
      </w:pPr>
      <w:r w:rsidRPr="0008284B">
        <w:t>工作站任务清单展示</w:t>
      </w:r>
    </w:p>
    <w:p w14:paraId="298CAF99" w14:textId="77777777" w:rsidR="004826AA" w:rsidRPr="0008284B" w:rsidRDefault="004826AA" w:rsidP="004826AA">
      <w:pPr>
        <w:pStyle w:val="CH-2"/>
      </w:pPr>
      <w:r w:rsidRPr="0008284B">
        <w:drawing>
          <wp:inline distT="0" distB="0" distL="0" distR="0" wp14:anchorId="5F00A360" wp14:editId="36888A91">
            <wp:extent cx="4220308" cy="3028690"/>
            <wp:effectExtent l="0" t="0" r="8890" b="635"/>
            <wp:docPr id="7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srcRect/>
                    <a:stretch>
                      <a:fillRect/>
                    </a:stretch>
                  </pic:blipFill>
                  <pic:spPr bwMode="auto">
                    <a:xfrm>
                      <a:off x="0" y="0"/>
                      <a:ext cx="4243877" cy="3045604"/>
                    </a:xfrm>
                    <a:prstGeom prst="rect">
                      <a:avLst/>
                    </a:prstGeom>
                  </pic:spPr>
                </pic:pic>
              </a:graphicData>
            </a:graphic>
          </wp:inline>
        </w:drawing>
      </w:r>
    </w:p>
    <w:p w14:paraId="15395B66" w14:textId="77777777" w:rsidR="004826AA" w:rsidRPr="0008284B" w:rsidRDefault="004826AA" w:rsidP="004826AA">
      <w:pPr>
        <w:pStyle w:val="CH-3"/>
      </w:pPr>
      <w:r w:rsidRPr="0008284B">
        <w:rPr>
          <w:rFonts w:hint="eastAsia"/>
        </w:rPr>
        <w:t>生产</w:t>
      </w:r>
      <w:r w:rsidRPr="0008284B">
        <w:t>执行界面</w:t>
      </w:r>
      <w:r w:rsidRPr="0008284B">
        <w:rPr>
          <w:rFonts w:hint="eastAsia"/>
        </w:rPr>
        <w:t>展示</w:t>
      </w:r>
    </w:p>
    <w:p w14:paraId="54741139" w14:textId="77777777" w:rsidR="004826AA" w:rsidRPr="0008284B" w:rsidRDefault="004826AA" w:rsidP="004D22F3">
      <w:pPr>
        <w:pStyle w:val="CH-H3"/>
      </w:pPr>
      <w:r w:rsidRPr="0008284B">
        <w:rPr>
          <w:rFonts w:hint="eastAsia"/>
        </w:rPr>
        <w:t>投料操作及控制</w:t>
      </w:r>
    </w:p>
    <w:p w14:paraId="03C5A841" w14:textId="77777777" w:rsidR="004826AA" w:rsidRPr="0008284B" w:rsidRDefault="004826AA" w:rsidP="00291D08">
      <w:pPr>
        <w:pStyle w:val="CH-1"/>
      </w:pPr>
      <w:r>
        <w:t>Opcenter Execution Pharma</w:t>
      </w:r>
      <w:r w:rsidRPr="0008284B">
        <w:t>按工单的阶段</w:t>
      </w:r>
      <w:r w:rsidRPr="0008284B">
        <w:rPr>
          <w:rFonts w:hint="eastAsia"/>
        </w:rPr>
        <w:t>/次序/剂范围配置投料。系统允许按称量标签投料和仓库包装投料。投料可在工单级执行，也可以投料到设备。投料操作如下：</w:t>
      </w:r>
    </w:p>
    <w:p w14:paraId="50D47258" w14:textId="77777777" w:rsidR="004826AA" w:rsidRPr="0008284B" w:rsidRDefault="004826AA" w:rsidP="00A0708A">
      <w:pPr>
        <w:pStyle w:val="Style8"/>
        <w:numPr>
          <w:ilvl w:val="0"/>
          <w:numId w:val="56"/>
        </w:numPr>
      </w:pPr>
      <w:r w:rsidRPr="0008284B">
        <w:t>系统支持扫描称量标签</w:t>
      </w:r>
      <w:r w:rsidRPr="0008284B">
        <w:rPr>
          <w:rFonts w:hint="eastAsia"/>
        </w:rPr>
        <w:t>/仓库包装条码标签手动投料，也支持按输入参数自动投料。</w:t>
      </w:r>
    </w:p>
    <w:p w14:paraId="013384AC" w14:textId="77777777" w:rsidR="004826AA" w:rsidRPr="0008284B" w:rsidRDefault="004826AA" w:rsidP="00A0708A">
      <w:pPr>
        <w:pStyle w:val="Style8"/>
        <w:numPr>
          <w:ilvl w:val="0"/>
          <w:numId w:val="56"/>
        </w:numPr>
      </w:pPr>
      <w:r w:rsidRPr="0008284B">
        <w:t>投料到设备时，系统支持按设备类或设备编码扫描设备条码复核设备。</w:t>
      </w:r>
    </w:p>
    <w:p w14:paraId="307560C6" w14:textId="77777777" w:rsidR="004826AA" w:rsidRPr="0008284B" w:rsidRDefault="004826AA" w:rsidP="00A0708A">
      <w:pPr>
        <w:pStyle w:val="Style8"/>
        <w:numPr>
          <w:ilvl w:val="0"/>
          <w:numId w:val="56"/>
        </w:numPr>
      </w:pPr>
      <w:r w:rsidRPr="0008284B">
        <w:t>系统支持按配置阶段</w:t>
      </w:r>
      <w:r w:rsidRPr="0008284B">
        <w:rPr>
          <w:rFonts w:hint="eastAsia"/>
        </w:rPr>
        <w:t>/次序/剂控制投料顺序。</w:t>
      </w:r>
    </w:p>
    <w:p w14:paraId="220E5ECE" w14:textId="77777777" w:rsidR="004826AA" w:rsidRPr="0008284B" w:rsidRDefault="004826AA" w:rsidP="00A0708A">
      <w:pPr>
        <w:pStyle w:val="Style8"/>
        <w:numPr>
          <w:ilvl w:val="0"/>
          <w:numId w:val="56"/>
        </w:numPr>
      </w:pPr>
      <w:r w:rsidRPr="0008284B">
        <w:t>投料结束后，操作员需执行电子签名复核投料操作。</w:t>
      </w:r>
    </w:p>
    <w:p w14:paraId="1C57BFC5" w14:textId="77777777" w:rsidR="004826AA" w:rsidRPr="0008284B" w:rsidRDefault="004826AA" w:rsidP="00291D08">
      <w:pPr>
        <w:pStyle w:val="CH-1"/>
      </w:pPr>
      <w:r w:rsidRPr="0008284B">
        <w:rPr>
          <w:rFonts w:hint="eastAsia"/>
        </w:rPr>
        <w:lastRenderedPageBreak/>
        <w:t>配方中的投料数量并非固定，当物料含量改变时，系统跟据公式自动调整需称量的原辅料数量。具体控制包括如下方面：</w:t>
      </w:r>
    </w:p>
    <w:p w14:paraId="6D64A9DD" w14:textId="77777777" w:rsidR="004826AA" w:rsidRPr="0008284B" w:rsidRDefault="004826AA" w:rsidP="00A0708A">
      <w:pPr>
        <w:pStyle w:val="Style8"/>
        <w:numPr>
          <w:ilvl w:val="0"/>
          <w:numId w:val="48"/>
        </w:numPr>
      </w:pPr>
      <w:r w:rsidRPr="0008284B">
        <w:rPr>
          <w:rFonts w:hint="eastAsia"/>
        </w:rPr>
        <w:t>检查确认投料工作位置是否正确</w:t>
      </w:r>
    </w:p>
    <w:p w14:paraId="49D57BCF" w14:textId="77777777" w:rsidR="004826AA" w:rsidRPr="0008284B" w:rsidRDefault="004826AA" w:rsidP="00A0708A">
      <w:pPr>
        <w:pStyle w:val="Style8"/>
        <w:numPr>
          <w:ilvl w:val="0"/>
          <w:numId w:val="48"/>
        </w:numPr>
      </w:pPr>
      <w:r w:rsidRPr="0008284B">
        <w:rPr>
          <w:rFonts w:hint="eastAsia"/>
        </w:rPr>
        <w:t>检查投料目标容器或设备状态是否正确</w:t>
      </w:r>
    </w:p>
    <w:p w14:paraId="1DFB8174" w14:textId="77777777" w:rsidR="004826AA" w:rsidRPr="0008284B" w:rsidRDefault="004826AA" w:rsidP="00A0708A">
      <w:pPr>
        <w:pStyle w:val="Style8"/>
        <w:numPr>
          <w:ilvl w:val="0"/>
          <w:numId w:val="48"/>
        </w:numPr>
      </w:pPr>
      <w:r w:rsidRPr="0008284B">
        <w:rPr>
          <w:rFonts w:hint="eastAsia"/>
        </w:rPr>
        <w:t>检查物料状态及投料顺序是否正确，例如：是否在效期内、是否在开瓶有效期内等</w:t>
      </w:r>
    </w:p>
    <w:p w14:paraId="54A1FD08" w14:textId="77777777" w:rsidR="004826AA" w:rsidRPr="0008284B" w:rsidRDefault="004826AA" w:rsidP="00A0708A">
      <w:pPr>
        <w:pStyle w:val="Style8"/>
        <w:numPr>
          <w:ilvl w:val="0"/>
          <w:numId w:val="48"/>
        </w:numPr>
      </w:pPr>
      <w:r w:rsidRPr="0008284B">
        <w:rPr>
          <w:rFonts w:hint="eastAsia"/>
        </w:rPr>
        <w:t>检查投料量是否正确</w:t>
      </w:r>
    </w:p>
    <w:p w14:paraId="6574F718" w14:textId="77777777" w:rsidR="004826AA" w:rsidRPr="0008284B" w:rsidRDefault="004826AA" w:rsidP="00A0708A">
      <w:pPr>
        <w:pStyle w:val="Style8"/>
        <w:numPr>
          <w:ilvl w:val="0"/>
          <w:numId w:val="48"/>
        </w:numPr>
      </w:pPr>
      <w:r w:rsidRPr="0008284B">
        <w:rPr>
          <w:rFonts w:hint="eastAsia"/>
        </w:rPr>
        <w:t>投料完成后，记录记录物料（包括：原辅材料、中间体、耗材等）消耗量，物料库存减少，记录投料的时间</w:t>
      </w:r>
    </w:p>
    <w:p w14:paraId="53382FBB" w14:textId="77777777" w:rsidR="004826AA" w:rsidRDefault="004826AA" w:rsidP="00A0708A">
      <w:pPr>
        <w:pStyle w:val="Style8"/>
        <w:numPr>
          <w:ilvl w:val="0"/>
          <w:numId w:val="48"/>
        </w:numPr>
      </w:pPr>
      <w:r w:rsidRPr="0008284B">
        <w:rPr>
          <w:rFonts w:hint="eastAsia"/>
        </w:rPr>
        <w:t>系统自动记录投料操作的审计追踪信息，如有需要投料完成后，用户可以在工艺流程中定义重新打印剩余物料的标签。</w:t>
      </w:r>
    </w:p>
    <w:p w14:paraId="2D8BF4DF" w14:textId="77777777" w:rsidR="004826AA" w:rsidRPr="0008284B" w:rsidRDefault="004826AA" w:rsidP="00A0708A">
      <w:pPr>
        <w:pStyle w:val="Style8"/>
        <w:numPr>
          <w:ilvl w:val="0"/>
          <w:numId w:val="48"/>
        </w:numPr>
      </w:pPr>
      <w:r w:rsidRPr="0008284B">
        <w:rPr>
          <w:rFonts w:hint="eastAsia"/>
        </w:rPr>
        <w:t>将投料的工单号、物料名称、消耗量、批次信息、时间等信息同步到</w:t>
      </w:r>
      <w:r w:rsidRPr="0008284B">
        <w:t>ERP</w:t>
      </w:r>
      <w:r w:rsidRPr="0008284B">
        <w:rPr>
          <w:rFonts w:hint="eastAsia"/>
        </w:rPr>
        <w:t>系统</w:t>
      </w:r>
    </w:p>
    <w:p w14:paraId="6D3DE3FA" w14:textId="77777777" w:rsidR="004826AA" w:rsidRPr="0008284B" w:rsidRDefault="004826AA" w:rsidP="004D22F3">
      <w:pPr>
        <w:pStyle w:val="CH-H3"/>
      </w:pPr>
      <w:r w:rsidRPr="0008284B">
        <w:t xml:space="preserve"> </w:t>
      </w:r>
      <w:r w:rsidRPr="0008284B">
        <w:rPr>
          <w:rFonts w:hint="eastAsia"/>
        </w:rPr>
        <w:t>生产过程质</w:t>
      </w:r>
      <w:r>
        <w:rPr>
          <w:rFonts w:hint="eastAsia"/>
        </w:rPr>
        <w:t>量管理</w:t>
      </w:r>
    </w:p>
    <w:p w14:paraId="7A5FED45" w14:textId="77777777" w:rsidR="004826AA" w:rsidRPr="0008284B" w:rsidRDefault="004826AA" w:rsidP="00291D08">
      <w:pPr>
        <w:pStyle w:val="CH-1"/>
      </w:pPr>
      <w:r w:rsidRPr="0008284B">
        <w:rPr>
          <w:rFonts w:hint="eastAsia"/>
        </w:rPr>
        <w:t>为支持生产过程质量控制及数据的管理，用户可以在生产工艺流程配方中，定义取样的工序或步骤。通过该工序的定义，实现如下管控目标：</w:t>
      </w:r>
    </w:p>
    <w:p w14:paraId="4D1E6F38" w14:textId="77777777" w:rsidR="004826AA" w:rsidRPr="0008284B" w:rsidRDefault="004826AA" w:rsidP="00A0708A">
      <w:pPr>
        <w:pStyle w:val="Style8"/>
        <w:numPr>
          <w:ilvl w:val="0"/>
          <w:numId w:val="52"/>
        </w:numPr>
      </w:pPr>
      <w:r w:rsidRPr="0008284B">
        <w:rPr>
          <w:rFonts w:hint="eastAsia"/>
        </w:rPr>
        <w:t>在指定岗位的操作终端中，自动实时显示当前岗位需要进行的质量管控的操作步骤（包括：取样过程记录、取样结果等）</w:t>
      </w:r>
    </w:p>
    <w:p w14:paraId="239D9AA0" w14:textId="77777777" w:rsidR="004826AA" w:rsidRPr="0008284B" w:rsidRDefault="004826AA" w:rsidP="00A0708A">
      <w:pPr>
        <w:pStyle w:val="Style8"/>
        <w:numPr>
          <w:ilvl w:val="0"/>
          <w:numId w:val="52"/>
        </w:numPr>
      </w:pPr>
      <w:r w:rsidRPr="0008284B">
        <w:rPr>
          <w:rFonts w:hint="eastAsia"/>
        </w:rPr>
        <w:t>选择相应的操作步骤，系统提示操作步骤</w:t>
      </w:r>
      <w:r w:rsidRPr="0008284B">
        <w:t>指导</w:t>
      </w:r>
      <w:r w:rsidRPr="0008284B">
        <w:rPr>
          <w:rFonts w:hint="eastAsia"/>
        </w:rPr>
        <w:t>（电子S</w:t>
      </w:r>
      <w:r w:rsidRPr="0008284B">
        <w:t>OPs</w:t>
      </w:r>
      <w:r w:rsidRPr="0008284B">
        <w:rPr>
          <w:rFonts w:hint="eastAsia"/>
        </w:rPr>
        <w:t>），指导的内容可以由用户灵活配置，用户可以根据预先配置的S</w:t>
      </w:r>
      <w:r w:rsidRPr="0008284B">
        <w:t>OP</w:t>
      </w:r>
      <w:r w:rsidRPr="0008284B">
        <w:rPr>
          <w:rFonts w:hint="eastAsia"/>
        </w:rPr>
        <w:t>进行逐步操作</w:t>
      </w:r>
    </w:p>
    <w:p w14:paraId="7041B973" w14:textId="77777777" w:rsidR="004826AA" w:rsidRPr="0008284B" w:rsidRDefault="004826AA" w:rsidP="00A0708A">
      <w:pPr>
        <w:pStyle w:val="Style8"/>
        <w:numPr>
          <w:ilvl w:val="0"/>
          <w:numId w:val="52"/>
        </w:numPr>
      </w:pPr>
      <w:r w:rsidRPr="0008284B">
        <w:rPr>
          <w:rFonts w:hint="eastAsia"/>
        </w:rPr>
        <w:t>记录实际操作的结果（例如：实际取样量、取样时间、取样设备、取样容器等）</w:t>
      </w:r>
    </w:p>
    <w:p w14:paraId="24745C00" w14:textId="77777777" w:rsidR="004826AA" w:rsidRPr="0008284B" w:rsidRDefault="004826AA" w:rsidP="00A0708A">
      <w:pPr>
        <w:pStyle w:val="Style8"/>
        <w:numPr>
          <w:ilvl w:val="0"/>
          <w:numId w:val="52"/>
        </w:numPr>
      </w:pPr>
      <w:r w:rsidRPr="0008284B">
        <w:rPr>
          <w:rFonts w:hint="eastAsia"/>
        </w:rPr>
        <w:t>记录生产过程质量相关数据，例如：活性、效价、含量、p</w:t>
      </w:r>
      <w:r w:rsidRPr="0008284B">
        <w:t>H</w:t>
      </w:r>
      <w:r w:rsidRPr="0008284B">
        <w:rPr>
          <w:rFonts w:hint="eastAsia"/>
        </w:rPr>
        <w:t>值等。</w:t>
      </w:r>
    </w:p>
    <w:p w14:paraId="1EFA4325" w14:textId="77777777" w:rsidR="004826AA" w:rsidRDefault="004826AA" w:rsidP="00A0708A">
      <w:pPr>
        <w:pStyle w:val="Style8"/>
        <w:numPr>
          <w:ilvl w:val="0"/>
          <w:numId w:val="52"/>
        </w:numPr>
      </w:pPr>
      <w:r w:rsidRPr="007D3CA6">
        <w:rPr>
          <w:rFonts w:hint="eastAsia"/>
        </w:rPr>
        <w:t>生产过程的质量数据可作为支持定制报表的数据来源，支持数据分析统计。</w:t>
      </w:r>
    </w:p>
    <w:p w14:paraId="01EE9F70" w14:textId="77777777" w:rsidR="004826AA" w:rsidRDefault="004826AA" w:rsidP="00A0708A">
      <w:pPr>
        <w:pStyle w:val="Style8"/>
        <w:numPr>
          <w:ilvl w:val="0"/>
          <w:numId w:val="52"/>
        </w:numPr>
      </w:pPr>
      <w:r>
        <w:rPr>
          <w:rFonts w:hint="eastAsia"/>
        </w:rPr>
        <w:t>手工登记生产过程中的质量风险事件（</w:t>
      </w:r>
      <w:r w:rsidRPr="00C7335D">
        <w:rPr>
          <w:rFonts w:hint="eastAsia"/>
        </w:rPr>
        <w:t>在工单完成之前的任何时候都可以插入/输入事件或注释，并且事件的确认和注释是可以配置的</w:t>
      </w:r>
      <w:r>
        <w:rPr>
          <w:rFonts w:hint="eastAsia"/>
        </w:rPr>
        <w:t>）。</w:t>
      </w:r>
    </w:p>
    <w:p w14:paraId="3A67399F" w14:textId="77777777" w:rsidR="004826AA" w:rsidRDefault="004826AA" w:rsidP="00A0708A">
      <w:pPr>
        <w:pStyle w:val="Style8"/>
        <w:numPr>
          <w:ilvl w:val="0"/>
          <w:numId w:val="52"/>
        </w:numPr>
      </w:pPr>
      <w:r>
        <w:rPr>
          <w:rFonts w:hint="eastAsia"/>
        </w:rPr>
        <w:t>根据预先设定的参数范围或流程，自动捕获生产过程工单质量风险事件（或偏差）。</w:t>
      </w:r>
    </w:p>
    <w:p w14:paraId="251A4981" w14:textId="77777777" w:rsidR="004826AA" w:rsidRPr="007D3CA6" w:rsidRDefault="004826AA" w:rsidP="00A0708A">
      <w:pPr>
        <w:pStyle w:val="Style8"/>
        <w:numPr>
          <w:ilvl w:val="0"/>
          <w:numId w:val="52"/>
        </w:numPr>
      </w:pPr>
      <w:r>
        <w:rPr>
          <w:rFonts w:hint="eastAsia"/>
        </w:rPr>
        <w:t>偏差的创建可以自动触发预定义的偏差处理流程，用户可以根据需要配置流程，例如：偏差的应急措施登记，初步原因分析，措施制定等。用户可根据需要在流程中选择是否将偏差同步给Q</w:t>
      </w:r>
      <w:r>
        <w:t>MS</w:t>
      </w:r>
      <w:r>
        <w:rPr>
          <w:rFonts w:hint="eastAsia"/>
        </w:rPr>
        <w:t>系统。</w:t>
      </w:r>
    </w:p>
    <w:p w14:paraId="7C82A1F1" w14:textId="77777777" w:rsidR="004826AA" w:rsidRPr="0008284B" w:rsidRDefault="004826AA" w:rsidP="004D22F3">
      <w:pPr>
        <w:pStyle w:val="CH-H3"/>
      </w:pPr>
      <w:r w:rsidRPr="0008284B">
        <w:rPr>
          <w:rFonts w:hint="eastAsia"/>
        </w:rPr>
        <w:t xml:space="preserve"> 报工管理</w:t>
      </w:r>
    </w:p>
    <w:p w14:paraId="3A8B90B7" w14:textId="77777777" w:rsidR="004826AA" w:rsidRPr="0008284B" w:rsidRDefault="004826AA" w:rsidP="00291D08">
      <w:pPr>
        <w:pStyle w:val="CH-1"/>
      </w:pPr>
      <w:r w:rsidRPr="0008284B">
        <w:rPr>
          <w:rFonts w:hint="eastAsia"/>
        </w:rPr>
        <w:t>为支持E</w:t>
      </w:r>
      <w:r w:rsidRPr="0008284B">
        <w:t>RP</w:t>
      </w:r>
      <w:r w:rsidRPr="0008284B">
        <w:rPr>
          <w:rFonts w:hint="eastAsia"/>
        </w:rPr>
        <w:t>系统对成本核算的管理，用户可以在</w:t>
      </w:r>
      <w:bookmarkStart w:id="164" w:name="OLE_LINK2"/>
      <w:r w:rsidRPr="0008284B">
        <w:rPr>
          <w:rFonts w:hint="eastAsia"/>
        </w:rPr>
        <w:t>生产工艺流程配方</w:t>
      </w:r>
      <w:bookmarkEnd w:id="164"/>
      <w:r w:rsidRPr="0008284B">
        <w:rPr>
          <w:rFonts w:hint="eastAsia"/>
        </w:rPr>
        <w:t>中，定义报工的工序或步骤。用户可以自定义B</w:t>
      </w:r>
      <w:r w:rsidRPr="0008284B">
        <w:t>OM</w:t>
      </w:r>
      <w:r w:rsidRPr="0008284B">
        <w:rPr>
          <w:rFonts w:hint="eastAsia"/>
        </w:rPr>
        <w:t>中的部分物料品种的消耗数据同步到E</w:t>
      </w:r>
      <w:r w:rsidRPr="0008284B">
        <w:t>RP</w:t>
      </w:r>
      <w:r w:rsidRPr="0008284B">
        <w:rPr>
          <w:rFonts w:hint="eastAsia"/>
        </w:rPr>
        <w:t>系统中。为确保物料数量的准确和一致，所有物料消耗的信息均应该同步到W</w:t>
      </w:r>
      <w:r w:rsidRPr="0008284B">
        <w:t>MS</w:t>
      </w:r>
      <w:r w:rsidRPr="0008284B">
        <w:rPr>
          <w:rFonts w:hint="eastAsia"/>
        </w:rPr>
        <w:t>系统中。</w:t>
      </w:r>
    </w:p>
    <w:p w14:paraId="173B8131" w14:textId="77777777" w:rsidR="004826AA" w:rsidRPr="0008284B" w:rsidRDefault="004826AA" w:rsidP="00291D08">
      <w:pPr>
        <w:pStyle w:val="CH-1"/>
      </w:pPr>
      <w:r w:rsidRPr="0008284B">
        <w:rPr>
          <w:rFonts w:hint="eastAsia"/>
        </w:rPr>
        <w:lastRenderedPageBreak/>
        <w:t>报工的数据及来源包括：物料消耗信息（系统自动统计）</w:t>
      </w:r>
      <w:r>
        <w:rPr>
          <w:rFonts w:hint="eastAsia"/>
        </w:rPr>
        <w:t>，产出中间体信息（系统自动统计）</w:t>
      </w:r>
      <w:r w:rsidRPr="0008284B">
        <w:rPr>
          <w:rFonts w:hint="eastAsia"/>
        </w:rPr>
        <w:t>。</w:t>
      </w:r>
    </w:p>
    <w:p w14:paraId="5E8E8D1B" w14:textId="77777777" w:rsidR="00F05460" w:rsidRPr="0008284B" w:rsidRDefault="00F05460" w:rsidP="004D22F3">
      <w:pPr>
        <w:pStyle w:val="CH-H3"/>
      </w:pPr>
      <w:r w:rsidRPr="0008284B">
        <w:rPr>
          <w:rFonts w:hint="eastAsia"/>
        </w:rPr>
        <w:t>创建生产计划模板</w:t>
      </w:r>
    </w:p>
    <w:p w14:paraId="1DC82CA9" w14:textId="77777777" w:rsidR="00F05460" w:rsidRDefault="00F05460" w:rsidP="00F05460">
      <w:pPr>
        <w:pStyle w:val="CH-1"/>
      </w:pPr>
      <w:r w:rsidRPr="00696E80">
        <w:rPr>
          <w:rFonts w:hint="eastAsia"/>
        </w:rPr>
        <w:t>计划是生产活动组织的核心，生产过程中的所有信息通过生产计划下发生产工单，将各个工序各个相关项有机的关联在一起，生产计划也是与ERP信息系统集成的关键。</w:t>
      </w:r>
    </w:p>
    <w:p w14:paraId="23661FCB" w14:textId="77777777" w:rsidR="00F05460" w:rsidRPr="0008284B" w:rsidRDefault="00F05460" w:rsidP="00F05460">
      <w:pPr>
        <w:pStyle w:val="CH-1"/>
      </w:pPr>
      <w:r w:rsidRPr="0008284B">
        <w:rPr>
          <w:rFonts w:hint="eastAsia"/>
        </w:rPr>
        <w:t>用户可以根据积累的生产经验，根据设备生产能力和所需时间定义生产个工序（子工序）节奏，预定义生产指令模板，按时间维度批量创建批次生产相关生产工单。</w:t>
      </w:r>
    </w:p>
    <w:p w14:paraId="1FDE84C4" w14:textId="77777777" w:rsidR="00F05460" w:rsidRPr="0008284B" w:rsidRDefault="00F05460" w:rsidP="00F05460">
      <w:pPr>
        <w:pStyle w:val="CH-2"/>
      </w:pPr>
      <w:r w:rsidRPr="0008284B">
        <w:drawing>
          <wp:inline distT="0" distB="0" distL="0" distR="0" wp14:anchorId="43A91C30" wp14:editId="49AB4357">
            <wp:extent cx="4917781" cy="2643307"/>
            <wp:effectExtent l="0" t="0" r="0" b="5080"/>
            <wp:docPr id="7177" name="Picture 8">
              <a:extLst xmlns:a="http://schemas.openxmlformats.org/drawingml/2006/main">
                <a:ext uri="{FF2B5EF4-FFF2-40B4-BE49-F238E27FC236}">
                  <a16:creationId xmlns:a16="http://schemas.microsoft.com/office/drawing/2014/main" id="{E3A2F2FB-C0F1-46F1-9402-0F8F4B33B5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3A2F2FB-C0F1-46F1-9402-0F8F4B33B54B}"/>
                        </a:ext>
                      </a:extLst>
                    </pic:cNvPr>
                    <pic:cNvPicPr>
                      <a:picLocks noChangeAspect="1"/>
                    </pic:cNvPicPr>
                  </pic:nvPicPr>
                  <pic:blipFill>
                    <a:blip r:embed="rId83"/>
                    <a:stretch>
                      <a:fillRect/>
                    </a:stretch>
                  </pic:blipFill>
                  <pic:spPr>
                    <a:xfrm>
                      <a:off x="0" y="0"/>
                      <a:ext cx="4948731" cy="2659943"/>
                    </a:xfrm>
                    <a:prstGeom prst="rect">
                      <a:avLst/>
                    </a:prstGeom>
                  </pic:spPr>
                </pic:pic>
              </a:graphicData>
            </a:graphic>
          </wp:inline>
        </w:drawing>
      </w:r>
    </w:p>
    <w:p w14:paraId="36981AC3" w14:textId="77777777" w:rsidR="00F05460" w:rsidRPr="0008284B" w:rsidRDefault="00F05460" w:rsidP="00F05460">
      <w:pPr>
        <w:pStyle w:val="CH-3"/>
      </w:pPr>
      <w:r w:rsidRPr="0008284B">
        <w:rPr>
          <w:rFonts w:hint="eastAsia"/>
        </w:rPr>
        <w:t>生产计划模板示例图</w:t>
      </w:r>
    </w:p>
    <w:p w14:paraId="0447703A" w14:textId="77777777" w:rsidR="00F05460" w:rsidRPr="0008284B" w:rsidRDefault="00F05460" w:rsidP="00F05460">
      <w:pPr>
        <w:pStyle w:val="CH-1"/>
      </w:pPr>
      <w:r w:rsidRPr="0008284B">
        <w:rPr>
          <w:rFonts w:hint="eastAsia"/>
        </w:rPr>
        <w:t>用户可以在生产计划模板中定义各项与批生产相关的辅助计划。生产计划模板经过审核和批准后方可正式用于生产计划的发布。</w:t>
      </w:r>
    </w:p>
    <w:p w14:paraId="68D0CC9A" w14:textId="1FAEAB8C" w:rsidR="004826AA" w:rsidRPr="0008284B" w:rsidRDefault="004826AA" w:rsidP="004D22F3">
      <w:pPr>
        <w:pStyle w:val="CH-H2"/>
      </w:pPr>
      <w:bookmarkStart w:id="165" w:name="_Toc71810020"/>
      <w:r w:rsidRPr="0008284B">
        <w:rPr>
          <w:rFonts w:hint="eastAsia"/>
        </w:rPr>
        <w:t>配方管理</w:t>
      </w:r>
      <w:bookmarkStart w:id="166" w:name="_Toc58764447"/>
      <w:bookmarkEnd w:id="163"/>
      <w:bookmarkEnd w:id="165"/>
    </w:p>
    <w:p w14:paraId="2D461D6B" w14:textId="77777777" w:rsidR="004826AA" w:rsidRPr="0008284B" w:rsidRDefault="004826AA" w:rsidP="00291D08">
      <w:pPr>
        <w:pStyle w:val="CH-1"/>
      </w:pPr>
      <w:r w:rsidRPr="0008284B">
        <w:rPr>
          <w:rFonts w:hint="eastAsia"/>
        </w:rPr>
        <w:t>生产的灵魂所在是配方，工单是以配方作为模板而生成，电子批记录是按照配方指导进行生产后的记录。因此配方是整个产品的关键所在，电子批记录是配方运行的所得。</w:t>
      </w:r>
    </w:p>
    <w:p w14:paraId="75E353CE" w14:textId="77777777" w:rsidR="004826AA" w:rsidRPr="0008284B" w:rsidRDefault="004826AA" w:rsidP="00291D08">
      <w:pPr>
        <w:pStyle w:val="CH-1"/>
      </w:pPr>
      <w:r w:rsidRPr="0008284B">
        <w:rPr>
          <w:rFonts w:hint="eastAsia"/>
        </w:rPr>
        <w:t>一个制造配方在MES中将经历三个阶段：设计、执行和审查。</w:t>
      </w:r>
    </w:p>
    <w:p w14:paraId="2D13000C" w14:textId="77777777" w:rsidR="004826AA" w:rsidRPr="00DE7F6D" w:rsidRDefault="004826AA" w:rsidP="00291D08">
      <w:pPr>
        <w:pStyle w:val="CH-"/>
      </w:pPr>
      <w:r w:rsidRPr="00DE7F6D">
        <w:rPr>
          <w:rFonts w:hint="eastAsia"/>
        </w:rPr>
        <w:t>设计是指设计配方</w:t>
      </w:r>
    </w:p>
    <w:p w14:paraId="4CF589BA" w14:textId="77777777" w:rsidR="004826AA" w:rsidRPr="00DE7F6D" w:rsidRDefault="004826AA" w:rsidP="00291D08">
      <w:pPr>
        <w:pStyle w:val="CH-"/>
      </w:pPr>
      <w:r w:rsidRPr="00DE7F6D">
        <w:rPr>
          <w:rFonts w:hint="eastAsia"/>
        </w:rPr>
        <w:t>执行就是执行配方的实例——工单</w:t>
      </w:r>
    </w:p>
    <w:p w14:paraId="02B17559" w14:textId="77777777" w:rsidR="004826AA" w:rsidRPr="00DE7F6D" w:rsidRDefault="004826AA" w:rsidP="00291D08">
      <w:pPr>
        <w:pStyle w:val="CH-"/>
      </w:pPr>
      <w:r w:rsidRPr="00DE7F6D">
        <w:rPr>
          <w:rFonts w:hint="eastAsia"/>
        </w:rPr>
        <w:t>审查就是审查工单的产生结果——电子批记录</w:t>
      </w:r>
    </w:p>
    <w:p w14:paraId="6CEF8376" w14:textId="77777777" w:rsidR="004826AA" w:rsidRPr="0008284B" w:rsidRDefault="004826AA" w:rsidP="00291D08">
      <w:pPr>
        <w:pStyle w:val="CH-1"/>
      </w:pPr>
      <w:r w:rsidRPr="0008284B">
        <w:rPr>
          <w:rFonts w:hint="eastAsia"/>
        </w:rPr>
        <w:t>与普通的“纸张-到-屏幕”导向性系统不同的是，配方允许工艺团队再次设计整个工艺规程和SOPs。由此可显著减少时间上的浪费，增加效率和操作的价值。</w:t>
      </w:r>
    </w:p>
    <w:p w14:paraId="3B93458C" w14:textId="77777777" w:rsidR="004826AA" w:rsidRPr="0008284B" w:rsidRDefault="004826AA" w:rsidP="00291D08">
      <w:pPr>
        <w:pStyle w:val="CH-1"/>
      </w:pPr>
      <w:r w:rsidRPr="0008284B">
        <w:rPr>
          <w:rFonts w:hint="eastAsia"/>
        </w:rPr>
        <w:lastRenderedPageBreak/>
        <w:t>设计的对象是设计配方，而一个配方是由以下三部分组成：</w:t>
      </w:r>
    </w:p>
    <w:p w14:paraId="1BDFEA32" w14:textId="77777777" w:rsidR="004826AA" w:rsidRPr="00DE7F6D" w:rsidRDefault="004826AA" w:rsidP="00291D08">
      <w:pPr>
        <w:pStyle w:val="CH-"/>
      </w:pPr>
      <w:r w:rsidRPr="00DE7F6D">
        <w:rPr>
          <w:rFonts w:hint="eastAsia"/>
        </w:rPr>
        <w:t>工艺流程配方（生产工艺步骤）</w:t>
      </w:r>
    </w:p>
    <w:p w14:paraId="78284DF0" w14:textId="77777777" w:rsidR="004826AA" w:rsidRPr="00DE7F6D" w:rsidRDefault="004826AA" w:rsidP="00291D08">
      <w:pPr>
        <w:pStyle w:val="CH-"/>
      </w:pPr>
      <w:r w:rsidRPr="00DE7F6D">
        <w:rPr>
          <w:rFonts w:hint="eastAsia"/>
        </w:rPr>
        <w:t>物料配方（B</w:t>
      </w:r>
      <w:r w:rsidRPr="00DE7F6D">
        <w:t>OM</w:t>
      </w:r>
      <w:r w:rsidRPr="00DE7F6D">
        <w:rPr>
          <w:rFonts w:hint="eastAsia"/>
        </w:rPr>
        <w:t>）</w:t>
      </w:r>
    </w:p>
    <w:p w14:paraId="3D42DEDB" w14:textId="77777777" w:rsidR="004826AA" w:rsidRPr="00DE7F6D" w:rsidRDefault="004826AA" w:rsidP="00291D08">
      <w:pPr>
        <w:pStyle w:val="CH-"/>
      </w:pPr>
      <w:r w:rsidRPr="00DE7F6D">
        <w:rPr>
          <w:rFonts w:hint="eastAsia"/>
        </w:rPr>
        <w:t>参数</w:t>
      </w:r>
    </w:p>
    <w:p w14:paraId="496C5C56" w14:textId="77777777" w:rsidR="004826AA" w:rsidRPr="0008284B" w:rsidRDefault="004826AA" w:rsidP="00291D08">
      <w:pPr>
        <w:pStyle w:val="CH-1"/>
      </w:pPr>
      <w:r>
        <w:rPr>
          <w:rFonts w:hint="eastAsia"/>
        </w:rPr>
        <w:t>Opcenter Execution Pharma</w:t>
      </w:r>
      <w:r w:rsidRPr="0008284B">
        <w:rPr>
          <w:rFonts w:hint="eastAsia"/>
        </w:rPr>
        <w:t>能根据工艺需要新增、修改、使用、停用各种生产配方，对于配方的每个组成部分（包括：工艺流程配方、物料配方和参数），均包含多个状态管理，如创建、批准、审核、启用等；每个状态的转换，均需要对应管理权限的人员进行确认和电子签名。</w:t>
      </w:r>
    </w:p>
    <w:p w14:paraId="5D1F34D8" w14:textId="77777777" w:rsidR="004826AA" w:rsidRPr="0008284B" w:rsidRDefault="004826AA" w:rsidP="004D22F3">
      <w:pPr>
        <w:pStyle w:val="CH-H3"/>
      </w:pPr>
      <w:r w:rsidRPr="0008284B">
        <w:t xml:space="preserve"> </w:t>
      </w:r>
      <w:r w:rsidRPr="0008284B">
        <w:rPr>
          <w:rFonts w:hint="eastAsia"/>
        </w:rPr>
        <w:t>物料配方（B</w:t>
      </w:r>
      <w:r w:rsidRPr="0008284B">
        <w:t>OM</w:t>
      </w:r>
      <w:r w:rsidRPr="0008284B">
        <w:rPr>
          <w:rFonts w:hint="eastAsia"/>
        </w:rPr>
        <w:t>）</w:t>
      </w:r>
    </w:p>
    <w:p w14:paraId="113B2800" w14:textId="77777777" w:rsidR="004826AA" w:rsidRPr="0008284B" w:rsidRDefault="004826AA" w:rsidP="00291D08">
      <w:pPr>
        <w:pStyle w:val="CH-1"/>
      </w:pPr>
      <w:r>
        <w:rPr>
          <w:rFonts w:hint="eastAsia"/>
        </w:rPr>
        <w:t>Opcenter Execution Pharma</w:t>
      </w:r>
      <w:r w:rsidRPr="0008284B">
        <w:rPr>
          <w:rFonts w:hint="eastAsia"/>
        </w:rPr>
        <w:t>的配方管理中使用“物料配方”对完成产出品及生产所需原辅料的配比关系进行定义。</w:t>
      </w:r>
      <w:r>
        <w:rPr>
          <w:rFonts w:hint="eastAsia"/>
        </w:rPr>
        <w:t>前一工序的产出品可以做为后面工序的原辅料（使用物料）。</w:t>
      </w:r>
    </w:p>
    <w:p w14:paraId="257A4033" w14:textId="77777777" w:rsidR="004826AA" w:rsidRPr="0008284B" w:rsidRDefault="004826AA" w:rsidP="004826AA">
      <w:pPr>
        <w:pStyle w:val="CH-"/>
      </w:pPr>
      <w:r w:rsidRPr="0008284B">
        <w:rPr>
          <w:rFonts w:hint="eastAsia"/>
        </w:rPr>
        <w:t>物料配方主要包含：单位产出品定义，原辅料数量及单位数量，效价定义，填充料定义等。</w:t>
      </w:r>
    </w:p>
    <w:p w14:paraId="5DFDA0D8" w14:textId="77777777" w:rsidR="004826AA" w:rsidRPr="0008284B" w:rsidRDefault="004826AA" w:rsidP="004826AA">
      <w:pPr>
        <w:pStyle w:val="CH-"/>
      </w:pPr>
      <w:r w:rsidRPr="0008284B">
        <w:rPr>
          <w:rFonts w:hint="eastAsia"/>
        </w:rPr>
        <w:tab/>
        <w:t xml:space="preserve">物料配方提供变更及验证控制，需定义有效时间、配方状态等； </w:t>
      </w:r>
    </w:p>
    <w:p w14:paraId="661060C6" w14:textId="77777777" w:rsidR="004826AA" w:rsidRPr="0008284B" w:rsidRDefault="004826AA" w:rsidP="004826AA">
      <w:pPr>
        <w:pStyle w:val="CH-"/>
      </w:pPr>
      <w:r w:rsidRPr="0008284B">
        <w:rPr>
          <w:rFonts w:hint="eastAsia"/>
        </w:rPr>
        <w:tab/>
        <w:t>对于每种产品的物料配方的管理，均包含多个状态，如开发、批准、审核、发布，启用和归档等；每个状态的转换，均需要对应的人员进行确认并完成电子签名。</w:t>
      </w:r>
    </w:p>
    <w:p w14:paraId="1D5D71C2" w14:textId="77777777" w:rsidR="004826AA" w:rsidRPr="0008284B" w:rsidRDefault="004826AA" w:rsidP="004826AA">
      <w:pPr>
        <w:pStyle w:val="CH-"/>
      </w:pPr>
      <w:r w:rsidRPr="0008284B">
        <w:rPr>
          <w:rFonts w:hint="eastAsia"/>
        </w:rPr>
        <w:tab/>
        <w:t>物料配方中的投料数量并非固定，当物料效价或密度改变时，系统跟公式自动调整需称量的原辅料数量，某些工艺要求下投料量数量会根据产出自动计算。</w:t>
      </w:r>
    </w:p>
    <w:p w14:paraId="24E1F38C" w14:textId="77777777" w:rsidR="004826AA" w:rsidRPr="0008284B" w:rsidRDefault="004826AA" w:rsidP="004826AA">
      <w:pPr>
        <w:pStyle w:val="CH-"/>
      </w:pPr>
      <w:r w:rsidRPr="0008284B">
        <w:rPr>
          <w:rFonts w:hint="eastAsia"/>
        </w:rPr>
        <w:t>对于每个物料配方，均包含多个状态，如创建、批准、审核、启用等；每个状态的转换，均需要对应管理权限的人员进行确认和电子签名。</w:t>
      </w:r>
    </w:p>
    <w:p w14:paraId="0B49140F" w14:textId="77777777" w:rsidR="004826AA" w:rsidRPr="0008284B" w:rsidRDefault="004826AA" w:rsidP="004826AA">
      <w:pPr>
        <w:pStyle w:val="CH-2"/>
      </w:pPr>
      <w:r w:rsidRPr="0008284B">
        <w:drawing>
          <wp:inline distT="0" distB="0" distL="0" distR="0" wp14:anchorId="19FA5FEC" wp14:editId="3DEDDA56">
            <wp:extent cx="4732020" cy="3169920"/>
            <wp:effectExtent l="0" t="0" r="0" b="0"/>
            <wp:docPr id="13948" name="Picture 388"/>
            <wp:cNvGraphicFramePr/>
            <a:graphic xmlns:a="http://schemas.openxmlformats.org/drawingml/2006/main">
              <a:graphicData uri="http://schemas.openxmlformats.org/drawingml/2006/picture">
                <pic:pic xmlns:pic="http://schemas.openxmlformats.org/drawingml/2006/picture">
                  <pic:nvPicPr>
                    <pic:cNvPr id="13948" name="Picture 388"/>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4740806" cy="3175805"/>
                    </a:xfrm>
                    <a:prstGeom prst="rect">
                      <a:avLst/>
                    </a:prstGeom>
                    <a:noFill/>
                    <a:ln>
                      <a:noFill/>
                    </a:ln>
                  </pic:spPr>
                </pic:pic>
              </a:graphicData>
            </a:graphic>
          </wp:inline>
        </w:drawing>
      </w:r>
    </w:p>
    <w:p w14:paraId="0D9340E5" w14:textId="77777777" w:rsidR="004826AA" w:rsidRPr="0008284B" w:rsidRDefault="004826AA" w:rsidP="004826AA">
      <w:pPr>
        <w:pStyle w:val="CH-3"/>
      </w:pPr>
      <w:r w:rsidRPr="0008284B">
        <w:rPr>
          <w:rFonts w:hint="eastAsia"/>
        </w:rPr>
        <w:t>制造配方管理</w:t>
      </w:r>
    </w:p>
    <w:p w14:paraId="652D4291" w14:textId="77777777" w:rsidR="004826AA" w:rsidRPr="0008284B" w:rsidRDefault="004826AA" w:rsidP="00291D08">
      <w:pPr>
        <w:pStyle w:val="CH-1"/>
      </w:pPr>
      <w:r w:rsidRPr="0008284B">
        <w:rPr>
          <w:rFonts w:hint="eastAsia"/>
        </w:rPr>
        <w:lastRenderedPageBreak/>
        <w:t>制造配方中包含配方的产品（中间体）、配方的有效时间、状态、审核人员、配方单位数量等等基本信息；同时，对于生产使用的所有物料（包括：原辅料、内外包材、中间体等），均逐一定义其投入顺序、是否需要称量、投入阶段（工艺段）、单位数量等信息。</w:t>
      </w:r>
    </w:p>
    <w:p w14:paraId="145FA96B" w14:textId="77777777" w:rsidR="004826AA" w:rsidRPr="0008284B" w:rsidRDefault="004826AA" w:rsidP="004D22F3">
      <w:pPr>
        <w:pStyle w:val="CH-H3"/>
      </w:pPr>
      <w:r w:rsidRPr="0008284B">
        <w:rPr>
          <w:rFonts w:hint="eastAsia"/>
        </w:rPr>
        <w:t>工艺流程配方</w:t>
      </w:r>
    </w:p>
    <w:p w14:paraId="34F32133" w14:textId="77777777" w:rsidR="004826AA" w:rsidRPr="0008284B" w:rsidRDefault="004826AA" w:rsidP="00291D08">
      <w:pPr>
        <w:pStyle w:val="CH-1"/>
      </w:pPr>
      <w:r>
        <w:rPr>
          <w:rFonts w:hint="eastAsia"/>
        </w:rPr>
        <w:t>Opcenter Execution Pharma</w:t>
      </w:r>
      <w:r w:rsidRPr="0008284B">
        <w:rPr>
          <w:rFonts w:hint="eastAsia"/>
        </w:rPr>
        <w:t>的工艺流程配方设计模块是一个强大的工具，其无需框架功能开发，并符合FDA-GMP制造标准和ISA 88标准及ISA 95标准。用户可以按照I</w:t>
      </w:r>
      <w:r w:rsidRPr="0008284B">
        <w:t>SA 88</w:t>
      </w:r>
      <w:r w:rsidRPr="0008284B">
        <w:rPr>
          <w:rFonts w:hint="eastAsia"/>
        </w:rPr>
        <w:t>标准的层次模型设计配方。</w:t>
      </w:r>
    </w:p>
    <w:p w14:paraId="6E4D6543" w14:textId="77777777" w:rsidR="004826AA" w:rsidRPr="0008284B" w:rsidRDefault="004826AA" w:rsidP="00291D08">
      <w:pPr>
        <w:pStyle w:val="CH-1"/>
      </w:pPr>
      <w:r w:rsidRPr="0008284B">
        <w:rPr>
          <w:rFonts w:hint="eastAsia"/>
        </w:rPr>
        <w:t>嵌入式的工艺工作流依靠定义各流程阶段和可易设置的各种条件，可动态的管理和顺序的运算所有的工艺流程。工艺工作流可以组织各流程步骤并通过有好的图形界面按照工艺流程配方计划任务指导操作人员优化复杂的流程任务。用户可以在工艺流程配方中定义生产所需的设备、设施、容器、人员角色、工作中心、物料、参数标准等信息。</w:t>
      </w:r>
    </w:p>
    <w:p w14:paraId="2A329CF9" w14:textId="77777777" w:rsidR="004826AA" w:rsidRPr="0008284B" w:rsidRDefault="004826AA" w:rsidP="00291D08">
      <w:pPr>
        <w:pStyle w:val="CH-1"/>
      </w:pPr>
      <w:r>
        <w:rPr>
          <w:rFonts w:hint="eastAsia"/>
        </w:rPr>
        <w:t>Opcenter Execution Pharma</w:t>
      </w:r>
      <w:r w:rsidRPr="0008284B">
        <w:rPr>
          <w:rFonts w:hint="eastAsia"/>
        </w:rPr>
        <w:t>以电子化的方式把整个工艺规程和SOPs设计到系统中，指导并控制操作人员严格按照工艺规程执行生产任务</w:t>
      </w:r>
      <w:r>
        <w:rPr>
          <w:rFonts w:hint="eastAsia"/>
        </w:rPr>
        <w:t>和步骤（例如：生产前检查、物料核对、设备使用、投料等等），所有过程可以按用户的实际工艺定义。标准化的定义</w:t>
      </w:r>
      <w:r w:rsidRPr="0008284B">
        <w:rPr>
          <w:rFonts w:hint="eastAsia"/>
        </w:rPr>
        <w:t>确保持续稳定的生产出符合预定用途和注册要求的药品。</w:t>
      </w:r>
    </w:p>
    <w:p w14:paraId="72BCCA01" w14:textId="77777777" w:rsidR="004826AA" w:rsidRDefault="004826AA" w:rsidP="00291D08">
      <w:pPr>
        <w:pStyle w:val="CH-1"/>
      </w:pPr>
      <w:r w:rsidRPr="0008284B">
        <w:rPr>
          <w:rFonts w:hint="eastAsia"/>
        </w:rPr>
        <w:t>使用预定义的功能控件和参数在工艺指导中实现功能及逻辑控制。</w:t>
      </w:r>
    </w:p>
    <w:p w14:paraId="4F9E887D" w14:textId="77777777" w:rsidR="004826AA" w:rsidRPr="0008284B" w:rsidRDefault="004826AA" w:rsidP="00291D08">
      <w:pPr>
        <w:pStyle w:val="CH-1"/>
      </w:pPr>
      <w:r>
        <w:rPr>
          <w:rFonts w:hint="eastAsia"/>
        </w:rPr>
        <w:t>系统支持对配方版本进行比较，将差异对比通知用户。</w:t>
      </w:r>
    </w:p>
    <w:p w14:paraId="0FE714A1" w14:textId="77777777" w:rsidR="004826AA" w:rsidRPr="0008284B" w:rsidRDefault="004826AA" w:rsidP="00291D08">
      <w:pPr>
        <w:pStyle w:val="CH-1"/>
      </w:pPr>
      <w:r w:rsidRPr="0008284B">
        <w:rPr>
          <w:rFonts w:hint="eastAsia"/>
        </w:rPr>
        <w:t>该工具通过集成Word，excel或其他一些微软制式的文件忠实的再现了存在于纸张中的记录。各种格式的图片，图解，声音和视频文件都可以集成进系统。</w:t>
      </w:r>
    </w:p>
    <w:p w14:paraId="2F0F2993" w14:textId="77777777" w:rsidR="004826AA" w:rsidRPr="0008284B" w:rsidRDefault="004826AA" w:rsidP="00291D08">
      <w:pPr>
        <w:pStyle w:val="CH-1"/>
      </w:pPr>
      <w:r w:rsidRPr="0008284B">
        <w:rPr>
          <w:rFonts w:hint="eastAsia"/>
        </w:rPr>
        <w:t>工艺流程配方模块能使相关生产实现无纸化的管理，系统提供简单的配置，开包即用的功能，和一个无需IT背景的开发环境。并完全遵从FDA和GMP的规范，系统优化批次制造过程。有效资源的最大化：用户向导，设备分发，按步骤提示的电子SOPs，指定生产工序步骤执行的工作岗位（工作中心）等。它也能够自动将预定义的生产指令发布到生产现场正确的工作中心，系统的提示、复核和控制所有的正确的执行过程，不管是人为操作还是自动化控制的操作。</w:t>
      </w:r>
    </w:p>
    <w:p w14:paraId="73BAB202" w14:textId="77777777" w:rsidR="004826AA" w:rsidRPr="0008284B" w:rsidRDefault="004826AA" w:rsidP="004826AA">
      <w:pPr>
        <w:pStyle w:val="CH-2"/>
      </w:pPr>
      <w:r w:rsidRPr="0008284B">
        <w:lastRenderedPageBreak/>
        <w:drawing>
          <wp:inline distT="0" distB="0" distL="0" distR="0" wp14:anchorId="4024269F" wp14:editId="45EA7695">
            <wp:extent cx="5503984" cy="2662945"/>
            <wp:effectExtent l="0" t="0" r="190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4469" cy="2668018"/>
                    </a:xfrm>
                    <a:prstGeom prst="rect">
                      <a:avLst/>
                    </a:prstGeom>
                    <a:noFill/>
                    <a:ln>
                      <a:noFill/>
                    </a:ln>
                  </pic:spPr>
                </pic:pic>
              </a:graphicData>
            </a:graphic>
          </wp:inline>
        </w:drawing>
      </w:r>
    </w:p>
    <w:p w14:paraId="5C4BED1D" w14:textId="77777777" w:rsidR="004826AA" w:rsidRPr="0008284B" w:rsidRDefault="004826AA" w:rsidP="004826AA">
      <w:pPr>
        <w:pStyle w:val="CH-3"/>
      </w:pPr>
      <w:r w:rsidRPr="0008284B">
        <w:t xml:space="preserve"> </w:t>
      </w:r>
      <w:r w:rsidRPr="0008284B">
        <w:rPr>
          <w:rFonts w:hint="eastAsia"/>
        </w:rPr>
        <w:tab/>
        <w:t>电子S</w:t>
      </w:r>
      <w:r w:rsidRPr="0008284B">
        <w:t>OP</w:t>
      </w:r>
      <w:r w:rsidRPr="0008284B">
        <w:rPr>
          <w:rFonts w:hint="eastAsia"/>
        </w:rPr>
        <w:t>s及批记录操作文本设计界面</w:t>
      </w:r>
    </w:p>
    <w:p w14:paraId="67D44B13" w14:textId="77777777" w:rsidR="004826AA" w:rsidRPr="0008284B" w:rsidRDefault="004826AA" w:rsidP="004826AA">
      <w:pPr>
        <w:pStyle w:val="CH-2"/>
      </w:pPr>
      <w:r w:rsidRPr="0008284B">
        <w:rPr>
          <w:rFonts w:hint="eastAsia"/>
        </w:rPr>
        <w:drawing>
          <wp:inline distT="0" distB="0" distL="0" distR="0" wp14:anchorId="4ED3FD48" wp14:editId="35A8941D">
            <wp:extent cx="5474677" cy="2971299"/>
            <wp:effectExtent l="0" t="0" r="0" b="635"/>
            <wp:docPr id="68" name="Picture 48" descr="工作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作流.png"/>
                    <pic:cNvPicPr/>
                  </pic:nvPicPr>
                  <pic:blipFill>
                    <a:blip r:embed="rId86" cstate="print"/>
                    <a:stretch>
                      <a:fillRect/>
                    </a:stretch>
                  </pic:blipFill>
                  <pic:spPr>
                    <a:xfrm>
                      <a:off x="0" y="0"/>
                      <a:ext cx="5481786" cy="2975158"/>
                    </a:xfrm>
                    <a:prstGeom prst="rect">
                      <a:avLst/>
                    </a:prstGeom>
                  </pic:spPr>
                </pic:pic>
              </a:graphicData>
            </a:graphic>
          </wp:inline>
        </w:drawing>
      </w:r>
    </w:p>
    <w:p w14:paraId="5650F410" w14:textId="77777777" w:rsidR="004826AA" w:rsidRPr="0008284B" w:rsidRDefault="004826AA" w:rsidP="004826AA">
      <w:pPr>
        <w:pStyle w:val="CH-3"/>
      </w:pPr>
      <w:r w:rsidRPr="0008284B">
        <w:rPr>
          <w:rFonts w:hint="eastAsia"/>
        </w:rPr>
        <w:t xml:space="preserve"> 电子工作流配置</w:t>
      </w:r>
    </w:p>
    <w:p w14:paraId="7AAFF3AF" w14:textId="77777777" w:rsidR="004826AA" w:rsidRPr="0008284B" w:rsidRDefault="004826AA" w:rsidP="00291D08">
      <w:pPr>
        <w:pStyle w:val="CH-1"/>
      </w:pPr>
      <w:r>
        <w:rPr>
          <w:rFonts w:hint="eastAsia"/>
        </w:rPr>
        <w:t>Opcenter Execution Pharma</w:t>
      </w:r>
      <w:r w:rsidRPr="0008284B">
        <w:t xml:space="preserve"> </w:t>
      </w:r>
      <w:r w:rsidRPr="0008284B">
        <w:rPr>
          <w:rFonts w:hint="eastAsia"/>
        </w:rPr>
        <w:t>同时也支持对生产工序、生产单元和生产步骤独立组态为一个子流程，并进行版本管理。该功能大幅度减少相同操作的电子S</w:t>
      </w:r>
      <w:r w:rsidRPr="0008284B">
        <w:t>OPs</w:t>
      </w:r>
      <w:r w:rsidRPr="0008284B">
        <w:rPr>
          <w:rFonts w:hint="eastAsia"/>
        </w:rPr>
        <w:t>重复配置、调试和更改的工作量，缩短并减轻用户的工作时间和难度。子流程引用工作流配置示意图如下图所示：</w:t>
      </w:r>
    </w:p>
    <w:p w14:paraId="4B2473AA" w14:textId="77777777" w:rsidR="004826AA" w:rsidRPr="0008284B" w:rsidRDefault="004826AA" w:rsidP="004826AA">
      <w:pPr>
        <w:pStyle w:val="CH-2"/>
      </w:pPr>
      <w:r w:rsidRPr="0008284B">
        <w:lastRenderedPageBreak/>
        <w:drawing>
          <wp:inline distT="0" distB="0" distL="0" distR="0" wp14:anchorId="1F46F806" wp14:editId="00A5CFB5">
            <wp:extent cx="5438775" cy="3086100"/>
            <wp:effectExtent l="19050" t="0" r="0" b="0"/>
            <wp:docPr id="7179" name="Picture 12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7443" cy="3091019"/>
                    </a:xfrm>
                    <a:prstGeom prst="rect">
                      <a:avLst/>
                    </a:prstGeom>
                    <a:noFill/>
                    <a:ln>
                      <a:noFill/>
                    </a:ln>
                  </pic:spPr>
                </pic:pic>
              </a:graphicData>
            </a:graphic>
          </wp:inline>
        </w:drawing>
      </w:r>
    </w:p>
    <w:p w14:paraId="50761A99" w14:textId="77777777" w:rsidR="004826AA" w:rsidRPr="0008284B" w:rsidRDefault="004826AA" w:rsidP="004826AA">
      <w:pPr>
        <w:pStyle w:val="CH-3"/>
      </w:pPr>
      <w:r w:rsidRPr="0008284B">
        <w:rPr>
          <w:rFonts w:hint="eastAsia"/>
        </w:rPr>
        <w:t>子流程引用工作流配置</w:t>
      </w:r>
    </w:p>
    <w:p w14:paraId="5DE73141" w14:textId="77777777" w:rsidR="004826AA" w:rsidRPr="0008284B" w:rsidRDefault="004826AA" w:rsidP="00291D08">
      <w:pPr>
        <w:pStyle w:val="CH-1"/>
      </w:pPr>
      <w:r w:rsidRPr="0008284B">
        <w:rPr>
          <w:rFonts w:hint="eastAsia"/>
        </w:rPr>
        <w:t>工艺流程配方特点：</w:t>
      </w:r>
    </w:p>
    <w:p w14:paraId="09596402" w14:textId="77777777" w:rsidR="004826AA" w:rsidRPr="0008284B" w:rsidRDefault="004826AA" w:rsidP="004826AA">
      <w:pPr>
        <w:pStyle w:val="CH-"/>
      </w:pPr>
      <w:r w:rsidRPr="0008284B">
        <w:rPr>
          <w:rFonts w:hint="eastAsia"/>
        </w:rPr>
        <w:tab/>
        <w:t>丰富的制药行业标准模块</w:t>
      </w:r>
    </w:p>
    <w:p w14:paraId="455E4897" w14:textId="77777777" w:rsidR="004826AA" w:rsidRPr="0008284B" w:rsidRDefault="004826AA" w:rsidP="004826AA">
      <w:pPr>
        <w:pStyle w:val="CH-"/>
      </w:pPr>
      <w:r w:rsidRPr="0008284B">
        <w:rPr>
          <w:rFonts w:hint="eastAsia"/>
        </w:rPr>
        <w:tab/>
        <w:t>电子工艺流程全配置方式</w:t>
      </w:r>
    </w:p>
    <w:p w14:paraId="4D13949C" w14:textId="77777777" w:rsidR="004826AA" w:rsidRPr="0008284B" w:rsidRDefault="004826AA" w:rsidP="004826AA">
      <w:pPr>
        <w:pStyle w:val="CH-"/>
      </w:pPr>
      <w:r w:rsidRPr="0008284B">
        <w:rPr>
          <w:rFonts w:hint="eastAsia"/>
        </w:rPr>
        <w:tab/>
        <w:t>开箱即用的标准制造操作：称量，复核，混合…</w:t>
      </w:r>
    </w:p>
    <w:p w14:paraId="0338F0A7" w14:textId="77777777" w:rsidR="004826AA" w:rsidRPr="0008284B" w:rsidRDefault="004826AA" w:rsidP="004826AA">
      <w:pPr>
        <w:pStyle w:val="CH-"/>
      </w:pPr>
      <w:r w:rsidRPr="0008284B">
        <w:rPr>
          <w:rFonts w:hint="eastAsia"/>
        </w:rPr>
        <w:tab/>
        <w:t>嵌套式的子流程让验证变得更加容易</w:t>
      </w:r>
    </w:p>
    <w:p w14:paraId="3A74F130" w14:textId="77777777" w:rsidR="004826AA" w:rsidRPr="0008284B" w:rsidRDefault="004826AA" w:rsidP="004826AA">
      <w:pPr>
        <w:pStyle w:val="CH-"/>
      </w:pPr>
      <w:r w:rsidRPr="0008284B">
        <w:rPr>
          <w:rFonts w:hint="eastAsia"/>
        </w:rPr>
        <w:tab/>
        <w:t>电子批记录样式灵活，可以根据</w:t>
      </w:r>
      <w:r>
        <w:rPr>
          <w:rFonts w:hint="eastAsia"/>
        </w:rPr>
        <w:t>信达生物</w:t>
      </w:r>
      <w:r w:rsidRPr="0008284B">
        <w:rPr>
          <w:rFonts w:hint="eastAsia"/>
        </w:rPr>
        <w:t>要求定制（格式、配色、字体等）</w:t>
      </w:r>
    </w:p>
    <w:p w14:paraId="335592F6" w14:textId="77777777" w:rsidR="004826AA" w:rsidRPr="0008284B" w:rsidRDefault="004826AA" w:rsidP="004826AA">
      <w:pPr>
        <w:pStyle w:val="CH-"/>
      </w:pPr>
      <w:r w:rsidRPr="0008284B">
        <w:rPr>
          <w:rFonts w:hint="eastAsia"/>
        </w:rPr>
        <w:t>用户根据其纸质批记录内容制作电子批记录</w:t>
      </w:r>
    </w:p>
    <w:p w14:paraId="74F3ADA6" w14:textId="77777777" w:rsidR="004826AA" w:rsidRPr="0008284B" w:rsidRDefault="004826AA" w:rsidP="004826AA">
      <w:pPr>
        <w:pStyle w:val="CH-"/>
      </w:pPr>
      <w:r w:rsidRPr="0008284B">
        <w:rPr>
          <w:rFonts w:hint="eastAsia"/>
        </w:rPr>
        <w:t>用户根据其生产工艺和流程灵活的自定义配方工艺流程，每一个配方中可以按需要定义多个工序，每一个工序可以定义多个生产单元，每一个生产单元中也可以定义多个生产步骤。</w:t>
      </w:r>
    </w:p>
    <w:p w14:paraId="4359A1AE" w14:textId="77777777" w:rsidR="004826AA" w:rsidRPr="0008284B" w:rsidRDefault="004826AA" w:rsidP="004826AA">
      <w:pPr>
        <w:pStyle w:val="CH-"/>
      </w:pPr>
      <w:r w:rsidRPr="0008284B">
        <w:rPr>
          <w:rFonts w:hint="eastAsia"/>
        </w:rPr>
        <w:t>电子工艺流程定义各个工序、生产单元、操作步骤的逻辑和执行顺序，根据用户的实际生产工艺，各个组成部分可以灵活设置为并行，串行，判断分支执行等。</w:t>
      </w:r>
    </w:p>
    <w:p w14:paraId="609C6B19" w14:textId="77777777" w:rsidR="004826AA" w:rsidRPr="0008284B" w:rsidRDefault="004826AA" w:rsidP="004826AA">
      <w:pPr>
        <w:pStyle w:val="CH-"/>
      </w:pPr>
      <w:r w:rsidRPr="0008284B">
        <w:rPr>
          <w:rFonts w:hint="eastAsia"/>
        </w:rPr>
        <w:tab/>
        <w:t>预定义的电子批记录模板，只需要选用即可开始生产</w:t>
      </w:r>
    </w:p>
    <w:p w14:paraId="6BC58495" w14:textId="77777777" w:rsidR="004826AA" w:rsidRPr="0008284B" w:rsidRDefault="004826AA" w:rsidP="004826AA">
      <w:pPr>
        <w:pStyle w:val="CH-"/>
      </w:pPr>
      <w:r w:rsidRPr="0008284B">
        <w:rPr>
          <w:rFonts w:hint="eastAsia"/>
        </w:rPr>
        <w:tab/>
        <w:t>电子S</w:t>
      </w:r>
      <w:r w:rsidRPr="0008284B">
        <w:t>OP</w:t>
      </w:r>
      <w:r w:rsidRPr="0008284B">
        <w:rPr>
          <w:rFonts w:hint="eastAsia"/>
        </w:rPr>
        <w:t>中可以插入丰富形式的内容（SOP生产指导、文本、视频附件、照片、文档附件等）</w:t>
      </w:r>
    </w:p>
    <w:p w14:paraId="137C348E" w14:textId="77777777" w:rsidR="004826AA" w:rsidRDefault="004826AA" w:rsidP="004826AA">
      <w:pPr>
        <w:pStyle w:val="CH-"/>
      </w:pPr>
      <w:r w:rsidRPr="005411CA">
        <w:rPr>
          <w:rFonts w:hint="eastAsia"/>
        </w:rPr>
        <w:tab/>
        <w:t>生产过程中的</w:t>
      </w:r>
      <w:r>
        <w:rPr>
          <w:rFonts w:hint="eastAsia"/>
        </w:rPr>
        <w:t>参数控制范围配置</w:t>
      </w:r>
    </w:p>
    <w:p w14:paraId="1EF8D8C5" w14:textId="77777777" w:rsidR="004826AA" w:rsidRDefault="004826AA" w:rsidP="004826AA">
      <w:pPr>
        <w:pStyle w:val="CH-"/>
      </w:pPr>
      <w:r>
        <w:rPr>
          <w:rFonts w:hint="eastAsia"/>
        </w:rPr>
        <w:t>权限控制：工序，步骤</w:t>
      </w:r>
      <w:r w:rsidRPr="005411CA">
        <w:rPr>
          <w:rFonts w:hint="eastAsia"/>
        </w:rPr>
        <w:t>，操作权限、审批权限的管理，</w:t>
      </w:r>
    </w:p>
    <w:p w14:paraId="4BA0C559" w14:textId="77777777" w:rsidR="004826AA" w:rsidRDefault="004826AA" w:rsidP="004826AA">
      <w:pPr>
        <w:pStyle w:val="CH-"/>
      </w:pPr>
      <w:r>
        <w:rPr>
          <w:rFonts w:hint="eastAsia"/>
        </w:rPr>
        <w:t>质量过程工作</w:t>
      </w:r>
      <w:r w:rsidRPr="005411CA">
        <w:rPr>
          <w:rFonts w:hint="eastAsia"/>
        </w:rPr>
        <w:t>步骤</w:t>
      </w:r>
      <w:r>
        <w:rPr>
          <w:rFonts w:hint="eastAsia"/>
        </w:rPr>
        <w:t>配置，例如：</w:t>
      </w:r>
      <w:r w:rsidRPr="005411CA">
        <w:rPr>
          <w:rFonts w:hint="eastAsia"/>
        </w:rPr>
        <w:t>取样、数据采集、送检等</w:t>
      </w:r>
    </w:p>
    <w:p w14:paraId="71BFC19E" w14:textId="77777777" w:rsidR="004826AA" w:rsidRPr="005411CA" w:rsidRDefault="004826AA" w:rsidP="004826AA">
      <w:pPr>
        <w:pStyle w:val="CH-"/>
      </w:pPr>
      <w:r>
        <w:rPr>
          <w:rFonts w:hint="eastAsia"/>
        </w:rPr>
        <w:t>过程中间体</w:t>
      </w:r>
      <w:r w:rsidRPr="005411CA">
        <w:rPr>
          <w:rFonts w:hint="eastAsia"/>
        </w:rPr>
        <w:t>检验标准的配置，</w:t>
      </w:r>
      <w:r>
        <w:rPr>
          <w:rFonts w:hint="eastAsia"/>
        </w:rPr>
        <w:t>例如：</w:t>
      </w:r>
      <w:r w:rsidRPr="005411CA">
        <w:rPr>
          <w:rFonts w:hint="eastAsia"/>
        </w:rPr>
        <w:t>项目、标准值、控制上下限、允差、控制方法、生产过程偏差的定义。</w:t>
      </w:r>
    </w:p>
    <w:p w14:paraId="6473C5E1" w14:textId="77777777" w:rsidR="004826AA" w:rsidRDefault="004826AA" w:rsidP="004826AA">
      <w:pPr>
        <w:pStyle w:val="CH-"/>
      </w:pPr>
      <w:r w:rsidRPr="0008284B">
        <w:rPr>
          <w:rFonts w:hint="eastAsia"/>
        </w:rPr>
        <w:lastRenderedPageBreak/>
        <w:tab/>
        <w:t>强制合规性，符合FDA-GMP制造标准和ISA88标准</w:t>
      </w:r>
    </w:p>
    <w:p w14:paraId="487B2FC4" w14:textId="77777777" w:rsidR="004826AA" w:rsidRPr="0008284B" w:rsidRDefault="004826AA" w:rsidP="004826AA">
      <w:pPr>
        <w:pStyle w:val="CH-1"/>
      </w:pPr>
      <w:r w:rsidRPr="00EE5A03">
        <w:rPr>
          <w:rFonts w:hint="eastAsia"/>
        </w:rPr>
        <w:t>系统支持用户自建配方库，将符合企业管理特性的配方模板化管理，以便于后续快速扩展产线和产品。</w:t>
      </w:r>
    </w:p>
    <w:p w14:paraId="38E442AD" w14:textId="77777777" w:rsidR="004826AA" w:rsidRPr="0008284B" w:rsidRDefault="004826AA" w:rsidP="004D22F3">
      <w:pPr>
        <w:pStyle w:val="CH-H3"/>
      </w:pPr>
      <w:r w:rsidRPr="0008284B">
        <w:rPr>
          <w:rFonts w:hint="eastAsia"/>
        </w:rPr>
        <w:t xml:space="preserve"> 配方的版本变更控制</w:t>
      </w:r>
    </w:p>
    <w:p w14:paraId="27DEC3D6" w14:textId="77777777" w:rsidR="004826AA" w:rsidRDefault="004826AA" w:rsidP="00291D08">
      <w:pPr>
        <w:pStyle w:val="CH-1"/>
      </w:pPr>
      <w:r w:rsidRPr="00981293">
        <w:rPr>
          <w:rFonts w:hint="eastAsia"/>
        </w:rPr>
        <w:t>系统支持对配方、工序、操作进行创建、修改、升版、批准管理。</w:t>
      </w:r>
      <w:r>
        <w:rPr>
          <w:rFonts w:hint="eastAsia"/>
        </w:rPr>
        <w:t>配方状态的转换均需要有权限的用户在系统中电子签名。</w:t>
      </w:r>
      <w:r w:rsidRPr="0008284B">
        <w:rPr>
          <w:rFonts w:hint="eastAsia"/>
        </w:rPr>
        <w:t>版本控制是主批次记录的标准功能，它预防了用户使用错误或未验证版本的主批记录问题，且只有正式审核发布的主批记录模型才能用于正式批生产。</w:t>
      </w:r>
      <w:r>
        <w:rPr>
          <w:rFonts w:hint="eastAsia"/>
        </w:rPr>
        <w:t>验证后的配方可以通过迁移工具迁移到正式的生产环境中。迁移工具确保配方的正确性，并且对比现有配方和新配方之间的差异，用户可以在生产环境直接使用验证后的配方，使用前无需再进行更改和测试。</w:t>
      </w:r>
    </w:p>
    <w:p w14:paraId="280BAC2E" w14:textId="77777777" w:rsidR="004826AA" w:rsidRPr="0008284B" w:rsidRDefault="004826AA" w:rsidP="00291D08">
      <w:pPr>
        <w:pStyle w:val="CH-1"/>
      </w:pPr>
      <w:r>
        <w:rPr>
          <w:rFonts w:hint="eastAsia"/>
        </w:rPr>
        <w:t>系统</w:t>
      </w:r>
      <w:r w:rsidRPr="002B670F">
        <w:rPr>
          <w:rFonts w:hint="eastAsia"/>
        </w:rPr>
        <w:t>支持灵活定义配方的多级审批角色和顺序</w:t>
      </w:r>
      <w:r>
        <w:rPr>
          <w:rFonts w:hint="eastAsia"/>
        </w:rPr>
        <w:t>，</w:t>
      </w:r>
      <w:r w:rsidRPr="002B670F">
        <w:rPr>
          <w:rFonts w:hint="eastAsia"/>
        </w:rPr>
        <w:t>审批将会自动形成审计追踪记录。</w:t>
      </w:r>
      <w:r w:rsidRPr="0008284B">
        <w:rPr>
          <w:rFonts w:hint="eastAsia"/>
        </w:rPr>
        <w:t>所有的版本变更都可以在审计追踪模块中查询。</w:t>
      </w:r>
    </w:p>
    <w:p w14:paraId="62D92678" w14:textId="77777777" w:rsidR="004826AA" w:rsidRPr="0008284B" w:rsidRDefault="004826AA" w:rsidP="004D22F3">
      <w:pPr>
        <w:pStyle w:val="CH-H3"/>
      </w:pPr>
      <w:r w:rsidRPr="0008284B">
        <w:t xml:space="preserve"> </w:t>
      </w:r>
      <w:r w:rsidRPr="0008284B">
        <w:rPr>
          <w:rFonts w:hint="eastAsia"/>
        </w:rPr>
        <w:t>配方修改和维护</w:t>
      </w:r>
    </w:p>
    <w:p w14:paraId="3FA5A78E" w14:textId="77777777" w:rsidR="004826AA" w:rsidRPr="0008284B" w:rsidRDefault="004826AA" w:rsidP="00291D08">
      <w:pPr>
        <w:pStyle w:val="CH-1"/>
      </w:pPr>
      <w:r w:rsidRPr="0008284B">
        <w:rPr>
          <w:rFonts w:hint="eastAsia"/>
        </w:rPr>
        <w:t>系统要确保生产过程中配方的各项操作按用户SOP分解的生产指令进行，并可随着用户SOP的更新，配方、工艺操作流程、内容格式进行修改更新，配方每个状态的转换，均需要对应的人员进行确认审核并完成电子签名，且只有正式审核、批准发布后配方才能用于批生产，所有的配方操作流程都可以在审计追踪中查询。</w:t>
      </w:r>
    </w:p>
    <w:p w14:paraId="5119C3E2" w14:textId="77777777" w:rsidR="004826AA" w:rsidRPr="0008284B" w:rsidRDefault="004826AA" w:rsidP="00291D08">
      <w:pPr>
        <w:pStyle w:val="CH-1"/>
      </w:pPr>
      <w:r w:rsidRPr="0008284B">
        <w:rPr>
          <w:rFonts w:hint="eastAsia"/>
        </w:rPr>
        <w:t>版本控制是主批次记录的标准功能，它预防了用户使用错误或未验证版本的主批记录问题过程工作流。</w:t>
      </w:r>
    </w:p>
    <w:p w14:paraId="647C9203" w14:textId="77777777" w:rsidR="004826AA" w:rsidRPr="0008284B" w:rsidRDefault="004826AA" w:rsidP="00291D08">
      <w:pPr>
        <w:pStyle w:val="CH-1"/>
      </w:pPr>
      <w:r w:rsidRPr="0008284B">
        <w:rPr>
          <w:rFonts w:hint="eastAsia"/>
        </w:rPr>
        <w:t>嵌入式的过程工作流依靠定义各流程阶段和可容易设置的各种条件，可动态的管理和顺序的运算所有的工艺流程。过程工作流可以组织各流程步骤并通过有好的图形界面按照工艺流程配方计划任务指导操作人员优化复杂的流程任务。普通的纸张批记录在处理复杂的工艺流程的时候可能会导致混乱的情况发生，站在操作人员的角度来说过程控制流能使这种情况变得非常简单。开箱即用的标准制造操作：称量，复核，混合嵌套式的子流程让验证变得更加容易。</w:t>
      </w:r>
    </w:p>
    <w:p w14:paraId="72EC4A5F" w14:textId="745E1D5A" w:rsidR="00786B3D" w:rsidRDefault="00786B3D" w:rsidP="004D22F3">
      <w:pPr>
        <w:pStyle w:val="CH-H2"/>
      </w:pPr>
      <w:bookmarkStart w:id="167" w:name="_Toc71810021"/>
      <w:r w:rsidRPr="00677106">
        <w:rPr>
          <w:rFonts w:hint="eastAsia"/>
        </w:rPr>
        <w:t>质量</w:t>
      </w:r>
      <w:bookmarkEnd w:id="166"/>
      <w:r w:rsidR="004826AA">
        <w:rPr>
          <w:rFonts w:hint="eastAsia"/>
        </w:rPr>
        <w:t>事件管理</w:t>
      </w:r>
      <w:bookmarkEnd w:id="167"/>
    </w:p>
    <w:p w14:paraId="6DEE15A5" w14:textId="77777777" w:rsidR="00786B3D" w:rsidRPr="00893E60" w:rsidRDefault="00786B3D" w:rsidP="004D22F3">
      <w:pPr>
        <w:pStyle w:val="CH-H3"/>
      </w:pPr>
      <w:r>
        <w:rPr>
          <w:rFonts w:hint="eastAsia"/>
        </w:rPr>
        <w:t>生产全过程质量管理</w:t>
      </w:r>
    </w:p>
    <w:p w14:paraId="61C153F3" w14:textId="77777777" w:rsidR="00786B3D" w:rsidRPr="00291D08" w:rsidRDefault="00786B3D" w:rsidP="00291D08">
      <w:pPr>
        <w:pStyle w:val="CH-1"/>
      </w:pPr>
      <w:r w:rsidRPr="0008284B">
        <w:t>MES</w:t>
      </w:r>
      <w:r w:rsidRPr="0008284B">
        <w:rPr>
          <w:rFonts w:hint="eastAsia"/>
        </w:rPr>
        <w:t>系统对药</w:t>
      </w:r>
      <w:r w:rsidRPr="00291D08">
        <w:rPr>
          <w:rFonts w:hint="eastAsia"/>
        </w:rPr>
        <w:t>品生产全过程进行全面质量管控。</w:t>
      </w:r>
    </w:p>
    <w:p w14:paraId="50BE789A" w14:textId="77777777" w:rsidR="00786B3D" w:rsidRPr="00291D08" w:rsidRDefault="00786B3D" w:rsidP="00291D08">
      <w:pPr>
        <w:pStyle w:val="CH-1"/>
      </w:pPr>
      <w:r w:rsidRPr="00291D08">
        <w:rPr>
          <w:rFonts w:hint="eastAsia"/>
        </w:rPr>
        <w:t>在电子批记录设计阶段，按照质量管理要求对药品生产各个关键质量控制点进行配置和管理：</w:t>
      </w:r>
    </w:p>
    <w:p w14:paraId="3625984B" w14:textId="77777777" w:rsidR="00786B3D" w:rsidRPr="00291D08" w:rsidRDefault="00786B3D" w:rsidP="00291D08">
      <w:pPr>
        <w:pStyle w:val="CH-1"/>
      </w:pPr>
      <w:r w:rsidRPr="00291D08">
        <w:rPr>
          <w:rFonts w:hint="eastAsia"/>
        </w:rPr>
        <w:t>产品生产的配方。配方中包含各原辅料投料工序、投料顺序、投料量等。</w:t>
      </w:r>
    </w:p>
    <w:p w14:paraId="5B5041BF" w14:textId="77777777" w:rsidR="00786B3D" w:rsidRPr="00291D08" w:rsidRDefault="00786B3D" w:rsidP="00291D08">
      <w:pPr>
        <w:pStyle w:val="CH-1"/>
      </w:pPr>
      <w:r w:rsidRPr="00291D08">
        <w:rPr>
          <w:rFonts w:hint="eastAsia"/>
        </w:rPr>
        <w:t>各工序操作执行步骤，包括该操作对应的工作中心和工作站，操作权限等。</w:t>
      </w:r>
    </w:p>
    <w:p w14:paraId="30F727AF" w14:textId="77777777" w:rsidR="00786B3D" w:rsidRDefault="00786B3D" w:rsidP="00786B3D">
      <w:pPr>
        <w:pStyle w:val="CH-1"/>
      </w:pPr>
      <w:r w:rsidRPr="0008284B">
        <w:rPr>
          <w:rFonts w:hint="eastAsia"/>
        </w:rPr>
        <w:t>每个工序关键质量控制点，质量控制点的检验标准，如目标值、允许风险事件、上下限等。</w:t>
      </w:r>
    </w:p>
    <w:p w14:paraId="14BA429D" w14:textId="77777777" w:rsidR="00786B3D" w:rsidRPr="0008284B" w:rsidRDefault="00786B3D" w:rsidP="00786B3D">
      <w:pPr>
        <w:pStyle w:val="CH-1"/>
      </w:pPr>
      <w:r w:rsidRPr="00BF51A7">
        <w:rPr>
          <w:rFonts w:hint="eastAsia"/>
        </w:rPr>
        <w:lastRenderedPageBreak/>
        <w:t>从DCS采集各项在线工艺参数、设备状态、运行参数、环境参数。并根据主配方中定义的在线检验项目和检验标准，生成相应的偏差记录。</w:t>
      </w:r>
    </w:p>
    <w:p w14:paraId="489A32F0" w14:textId="77777777" w:rsidR="00786B3D" w:rsidRPr="0008284B" w:rsidRDefault="00786B3D" w:rsidP="00786B3D">
      <w:pPr>
        <w:pStyle w:val="CH-1"/>
      </w:pPr>
      <w:r w:rsidRPr="0008284B">
        <w:rPr>
          <w:rFonts w:hint="eastAsia"/>
        </w:rPr>
        <w:t>在生产执行阶段，系统按预先定义的S</w:t>
      </w:r>
      <w:r w:rsidRPr="0008284B">
        <w:t>OP</w:t>
      </w:r>
      <w:r w:rsidRPr="0008284B">
        <w:rPr>
          <w:rFonts w:hint="eastAsia"/>
        </w:rPr>
        <w:t>工作流指导现场操作工按质量管理要求进行操作：</w:t>
      </w:r>
    </w:p>
    <w:p w14:paraId="5EA0F9FA" w14:textId="77777777" w:rsidR="00786B3D" w:rsidRPr="0008284B" w:rsidRDefault="00786B3D" w:rsidP="00786B3D">
      <w:pPr>
        <w:pStyle w:val="CH-1"/>
      </w:pPr>
      <w:r w:rsidRPr="0008284B">
        <w:rPr>
          <w:rFonts w:hint="eastAsia"/>
        </w:rPr>
        <w:t>各工序开始生产前，对该批次生产相关的物料、房间、设备、环境等进行检查，并由操作员和Q</w:t>
      </w:r>
      <w:r w:rsidRPr="0008284B">
        <w:t>A</w:t>
      </w:r>
      <w:r w:rsidRPr="0008284B">
        <w:rPr>
          <w:rFonts w:hint="eastAsia"/>
        </w:rPr>
        <w:t>共同签名确认。</w:t>
      </w:r>
    </w:p>
    <w:p w14:paraId="60A2CF06" w14:textId="77777777" w:rsidR="00786B3D" w:rsidRPr="0008284B" w:rsidRDefault="00786B3D" w:rsidP="00786B3D">
      <w:pPr>
        <w:pStyle w:val="CH-1"/>
      </w:pPr>
      <w:r w:rsidRPr="0008284B">
        <w:rPr>
          <w:rFonts w:hint="eastAsia"/>
        </w:rPr>
        <w:t>生产执行过程中，系统自动从</w:t>
      </w:r>
      <w:r w:rsidRPr="0008284B">
        <w:t>SCADA</w:t>
      </w:r>
      <w:r w:rsidRPr="0008284B">
        <w:rPr>
          <w:rFonts w:hint="eastAsia"/>
        </w:rPr>
        <w:t>系统采集或接受人工录入的质量实绩数据，并与预先设计的检验标准进行比较，如果实际值不在允许风险事件范围内，系统自动触发风险事件管理流程。</w:t>
      </w:r>
    </w:p>
    <w:p w14:paraId="60ED05E6" w14:textId="77777777" w:rsidR="00786B3D" w:rsidRPr="0008284B" w:rsidRDefault="00786B3D" w:rsidP="00786B3D">
      <w:pPr>
        <w:pStyle w:val="CH-1"/>
      </w:pPr>
      <w:r w:rsidRPr="0008284B">
        <w:rPr>
          <w:rFonts w:hint="eastAsia"/>
        </w:rPr>
        <w:t>生产过程各阶段（中间品、待包装产品、成品）可自动触发请验流程，按取样S</w:t>
      </w:r>
      <w:r w:rsidRPr="0008284B">
        <w:t>OP</w:t>
      </w:r>
      <w:r w:rsidRPr="0008284B">
        <w:rPr>
          <w:rFonts w:hint="eastAsia"/>
        </w:rPr>
        <w:t>要求进行取样，系统自动生成取样标签。检验前对样品进行扫描确认。</w:t>
      </w:r>
    </w:p>
    <w:p w14:paraId="000837E7" w14:textId="77777777" w:rsidR="00786B3D" w:rsidRPr="0008284B" w:rsidRDefault="00786B3D" w:rsidP="00786B3D">
      <w:pPr>
        <w:pStyle w:val="CH-1"/>
      </w:pPr>
      <w:r w:rsidRPr="0008284B">
        <w:t>MES</w:t>
      </w:r>
      <w:r w:rsidRPr="0008284B">
        <w:rPr>
          <w:rFonts w:hint="eastAsia"/>
        </w:rPr>
        <w:t>系统自动读取生产现场的检测设备中的检测结果，检验结果可作为存入M</w:t>
      </w:r>
      <w:r w:rsidRPr="0008284B">
        <w:t>ES</w:t>
      </w:r>
      <w:r w:rsidRPr="0008284B">
        <w:rPr>
          <w:rFonts w:hint="eastAsia"/>
        </w:rPr>
        <w:t>系统电子批记录中。</w:t>
      </w:r>
    </w:p>
    <w:p w14:paraId="5655493F" w14:textId="2057E6FC" w:rsidR="00786B3D" w:rsidRPr="0008284B" w:rsidRDefault="00786B3D" w:rsidP="00786B3D">
      <w:pPr>
        <w:pStyle w:val="CH-1"/>
      </w:pPr>
      <w:r w:rsidRPr="0008284B">
        <w:rPr>
          <w:rFonts w:hint="eastAsia"/>
        </w:rPr>
        <w:t>M</w:t>
      </w:r>
      <w:r w:rsidRPr="0008284B">
        <w:t>ES</w:t>
      </w:r>
      <w:r w:rsidRPr="0008284B">
        <w:rPr>
          <w:rFonts w:hint="eastAsia"/>
        </w:rPr>
        <w:t>系统按检验标准进行判定。如果判定不合格，系统自动触发风险事件处理流程。</w:t>
      </w:r>
    </w:p>
    <w:p w14:paraId="20E7D5CC" w14:textId="0FA407B5" w:rsidR="00786B3D" w:rsidRPr="0008284B" w:rsidRDefault="00786B3D" w:rsidP="004D22F3">
      <w:pPr>
        <w:pStyle w:val="CH-H3"/>
      </w:pPr>
      <w:r w:rsidRPr="0008284B">
        <w:rPr>
          <w:rFonts w:hint="eastAsia"/>
        </w:rPr>
        <w:t>风险事件管理</w:t>
      </w:r>
      <w:r>
        <w:rPr>
          <w:rFonts w:hint="eastAsia"/>
        </w:rPr>
        <w:t>（偏差管理）</w:t>
      </w:r>
    </w:p>
    <w:p w14:paraId="7901C767" w14:textId="77777777" w:rsidR="00786B3D" w:rsidRPr="0008284B" w:rsidRDefault="00786B3D" w:rsidP="00291D08">
      <w:pPr>
        <w:pStyle w:val="CH-1"/>
      </w:pPr>
      <w:r w:rsidRPr="0008284B">
        <w:t>MES</w:t>
      </w:r>
      <w:r w:rsidRPr="0008284B">
        <w:rPr>
          <w:rFonts w:hint="eastAsia"/>
        </w:rPr>
        <w:t>系统对生产过程中的各类风险事件进行记录和处理，风险事件处理流程可根据实际生产风险事件处理流程进行系统处理流程进程设计，并对风险事件进行反馈、记录、审核等操作。</w:t>
      </w:r>
      <w:r w:rsidRPr="0008284B">
        <w:t xml:space="preserve"> </w:t>
      </w:r>
    </w:p>
    <w:p w14:paraId="544BA185" w14:textId="77777777" w:rsidR="00786B3D" w:rsidRPr="0008284B" w:rsidRDefault="00786B3D" w:rsidP="00291D08">
      <w:pPr>
        <w:pStyle w:val="CH-1"/>
      </w:pPr>
      <w:r w:rsidRPr="0008284B">
        <w:rPr>
          <w:rFonts w:hint="eastAsia"/>
        </w:rPr>
        <w:t>系统支持产品全生产过程中出现的风险事件管理流程，具备相应的反馈信息和记录功能。在生产中对任何原因所引起的风险事件（包括物料风险事件、质量风险事件、环境风险事件、操作风险事件等）进行记录，并对质量管理人员提供风险事件管理入口，必要时可进行风险事件应急处理，保证生产进行。</w:t>
      </w:r>
    </w:p>
    <w:p w14:paraId="748042C1" w14:textId="77777777" w:rsidR="00786B3D" w:rsidRPr="0008284B" w:rsidRDefault="00786B3D" w:rsidP="00786B3D">
      <w:pPr>
        <w:pStyle w:val="CH-"/>
      </w:pPr>
      <w:r w:rsidRPr="0008284B">
        <w:rPr>
          <w:rFonts w:hint="eastAsia"/>
        </w:rPr>
        <w:t xml:space="preserve"> 风险事件识别 </w:t>
      </w:r>
    </w:p>
    <w:p w14:paraId="778DE557" w14:textId="77777777" w:rsidR="00786B3D" w:rsidRDefault="00786B3D" w:rsidP="00291D08">
      <w:pPr>
        <w:pStyle w:val="CH-1"/>
      </w:pPr>
      <w:r w:rsidRPr="0008284B">
        <w:rPr>
          <w:rFonts w:hint="eastAsia"/>
        </w:rPr>
        <w:t>系统可以自动捕获风险事件，能够根据标准SOP中定义的质量标准、检验方式等记录生产过程中产生的风险事件信息，包括发生原因，描述，产生时间，记录人，复核人等信息。</w:t>
      </w:r>
    </w:p>
    <w:p w14:paraId="19A424EE" w14:textId="77777777" w:rsidR="00786B3D" w:rsidRDefault="00786B3D" w:rsidP="00786B3D">
      <w:pPr>
        <w:pStyle w:val="CH-1"/>
      </w:pPr>
      <w:r w:rsidRPr="0008284B">
        <w:rPr>
          <w:rFonts w:hint="eastAsia"/>
        </w:rPr>
        <w:t>系统</w:t>
      </w:r>
      <w:r>
        <w:rPr>
          <w:rFonts w:hint="eastAsia"/>
        </w:rPr>
        <w:t>支持</w:t>
      </w:r>
      <w:r w:rsidRPr="0008284B">
        <w:rPr>
          <w:rFonts w:hint="eastAsia"/>
        </w:rPr>
        <w:t>人工触发</w:t>
      </w:r>
      <w:r>
        <w:rPr>
          <w:rFonts w:hint="eastAsia"/>
        </w:rPr>
        <w:t>和登记</w:t>
      </w:r>
      <w:r w:rsidRPr="0008284B">
        <w:rPr>
          <w:rFonts w:hint="eastAsia"/>
        </w:rPr>
        <w:t>风险事件功能，用于在生产过程中发现的特殊异常情况，例如数据异常，巡检过程中发现的问题，未定义的风险事件等。</w:t>
      </w:r>
    </w:p>
    <w:p w14:paraId="49298EB5" w14:textId="77777777" w:rsidR="00786B3D" w:rsidRPr="0008284B" w:rsidRDefault="00786B3D" w:rsidP="00786B3D">
      <w:pPr>
        <w:pStyle w:val="CH-1"/>
        <w:rPr>
          <w:rFonts w:cs="仿宋"/>
        </w:rPr>
      </w:pPr>
      <w:r w:rsidRPr="0008284B">
        <w:rPr>
          <w:rFonts w:hint="eastAsia"/>
        </w:rPr>
        <w:t>任何不符合设计的异常情况都会以风险事件的形式记录在系统中，通过预先设计的逻辑和权限做相应处理。操作人员在系统中判断风险事件等级（</w:t>
      </w:r>
      <w:r w:rsidRPr="0008284B">
        <w:t>Critical, Major, Minor, Information等</w:t>
      </w:r>
      <w:r w:rsidRPr="0008284B">
        <w:rPr>
          <w:rFonts w:hint="eastAsia"/>
        </w:rPr>
        <w:t>），</w:t>
      </w:r>
      <w:r>
        <w:rPr>
          <w:rFonts w:hint="eastAsia"/>
        </w:rPr>
        <w:t>并可确定该风险是否属于偏差，</w:t>
      </w:r>
      <w:r w:rsidRPr="0008284B">
        <w:rPr>
          <w:rFonts w:hint="eastAsia"/>
        </w:rPr>
        <w:t xml:space="preserve">提高了风险事件处理的实时性，降低了人员成本，控制了产品质量。 </w:t>
      </w:r>
    </w:p>
    <w:p w14:paraId="5A54A432" w14:textId="77777777" w:rsidR="00786B3D" w:rsidRPr="0008284B" w:rsidRDefault="00786B3D" w:rsidP="00786B3D">
      <w:pPr>
        <w:pStyle w:val="CH-"/>
      </w:pPr>
      <w:r w:rsidRPr="0008284B">
        <w:rPr>
          <w:rFonts w:hint="eastAsia"/>
        </w:rPr>
        <w:t xml:space="preserve"> 风险事件处理 </w:t>
      </w:r>
    </w:p>
    <w:p w14:paraId="7C2C0853" w14:textId="77777777" w:rsidR="00786B3D" w:rsidRDefault="00786B3D" w:rsidP="00786B3D">
      <w:pPr>
        <w:pStyle w:val="CH-1"/>
      </w:pPr>
      <w:r w:rsidRPr="0008284B">
        <w:rPr>
          <w:rFonts w:hint="eastAsia"/>
        </w:rPr>
        <w:t>风险事件被系统识别后，系统自动启动风险事件处理流程</w:t>
      </w:r>
      <w:r>
        <w:rPr>
          <w:rFonts w:hint="eastAsia"/>
        </w:rPr>
        <w:t>（由用户预先定义并配置在系统中）</w:t>
      </w:r>
      <w:r w:rsidRPr="0008284B">
        <w:rPr>
          <w:rFonts w:hint="eastAsia"/>
        </w:rPr>
        <w:t>，维护风险事件状态，并以不同颜色加以区分。</w:t>
      </w:r>
      <w:r>
        <w:rPr>
          <w:rFonts w:hint="eastAsia"/>
        </w:rPr>
        <w:t>用户可以自定义风险事件处理流程，并</w:t>
      </w:r>
      <w:r w:rsidRPr="0008284B">
        <w:rPr>
          <w:rFonts w:hint="eastAsia"/>
        </w:rPr>
        <w:t>可按物料类型、批次、风险事件发生时间、工单（生产指令）、工序查询风险事件。系统具备风险事件提醒功能（邮件通知），并记录风险事件处理过程，包括处理人，审核人，处理内容，处理结果，处</w:t>
      </w:r>
      <w:r w:rsidRPr="0008284B">
        <w:rPr>
          <w:rFonts w:hint="eastAsia"/>
        </w:rPr>
        <w:lastRenderedPageBreak/>
        <w:t>理事件等。根据风险事件的类型，可定义风险事件发生后是否允许继续生产。</w:t>
      </w:r>
      <w:r>
        <w:rPr>
          <w:rFonts w:hint="eastAsia"/>
        </w:rPr>
        <w:t>风险处理流程中用户可登记应急处理措施，初步风险分析等，并确定是否将该风险同步到Q</w:t>
      </w:r>
      <w:r>
        <w:t>MS</w:t>
      </w:r>
      <w:r>
        <w:rPr>
          <w:rFonts w:hint="eastAsia"/>
        </w:rPr>
        <w:t>。</w:t>
      </w:r>
    </w:p>
    <w:p w14:paraId="40484326" w14:textId="77777777" w:rsidR="00786B3D" w:rsidRPr="0008284B" w:rsidRDefault="00786B3D" w:rsidP="00786B3D">
      <w:pPr>
        <w:pStyle w:val="CH-1"/>
      </w:pPr>
      <w:r w:rsidRPr="0008284B">
        <w:rPr>
          <w:rFonts w:hint="eastAsia"/>
        </w:rPr>
        <w:t>批记录审核放行以及工单关闭前，所有风险事件必须完全关闭。</w:t>
      </w:r>
    </w:p>
    <w:p w14:paraId="2F44F155" w14:textId="77777777" w:rsidR="00786B3D" w:rsidRPr="0008284B" w:rsidRDefault="00786B3D" w:rsidP="00786B3D">
      <w:pPr>
        <w:pStyle w:val="CH-1"/>
      </w:pPr>
      <w:r w:rsidRPr="0008284B">
        <w:rPr>
          <w:rFonts w:hint="eastAsia"/>
        </w:rPr>
        <w:t>风险事件产生后MES需实时处理，当整个生产完成后的批记录审核中，还需要再次处理所有产生的风险事件。</w:t>
      </w:r>
    </w:p>
    <w:p w14:paraId="02EB0C45" w14:textId="77777777" w:rsidR="00786B3D" w:rsidRPr="0008284B" w:rsidRDefault="00786B3D" w:rsidP="00786B3D">
      <w:pPr>
        <w:pStyle w:val="CH-1"/>
      </w:pPr>
      <w:r w:rsidRPr="0008284B">
        <w:rPr>
          <w:rFonts w:hint="eastAsia"/>
        </w:rPr>
        <w:t>MES系统产生的风险事件还可以传输至质量管理系统，由质量管理系统完成CAPA处理流程。</w:t>
      </w:r>
    </w:p>
    <w:p w14:paraId="0E4263FF" w14:textId="77777777" w:rsidR="00786B3D" w:rsidRDefault="00786B3D" w:rsidP="004D22F3">
      <w:pPr>
        <w:pStyle w:val="CH-H3"/>
      </w:pPr>
      <w:r>
        <w:rPr>
          <w:rFonts w:hint="eastAsia"/>
        </w:rPr>
        <w:t>批记录摘要</w:t>
      </w:r>
    </w:p>
    <w:p w14:paraId="2402F892" w14:textId="77777777" w:rsidR="00786B3D" w:rsidRPr="00BF51A7" w:rsidRDefault="00786B3D" w:rsidP="00786B3D">
      <w:pPr>
        <w:pStyle w:val="CH-1"/>
      </w:pPr>
      <w:r>
        <w:rPr>
          <w:rFonts w:hint="eastAsia"/>
        </w:rPr>
        <w:t>系统可根据预定义的模板，自动快速的整理生产过程中的C</w:t>
      </w:r>
      <w:r>
        <w:t>PP</w:t>
      </w:r>
      <w:r>
        <w:rPr>
          <w:rFonts w:hint="eastAsia"/>
        </w:rPr>
        <w:t>和C</w:t>
      </w:r>
      <w:r>
        <w:t>QA</w:t>
      </w:r>
      <w:r>
        <w:rPr>
          <w:rFonts w:hint="eastAsia"/>
        </w:rPr>
        <w:t>，并以易于理解的方式生成批记录摘要。</w:t>
      </w:r>
    </w:p>
    <w:p w14:paraId="12936614" w14:textId="77777777" w:rsidR="004826AA" w:rsidRPr="00677106" w:rsidRDefault="004826AA" w:rsidP="004D22F3">
      <w:pPr>
        <w:pStyle w:val="CH-H2"/>
      </w:pPr>
      <w:bookmarkStart w:id="168" w:name="_Toc58764446"/>
      <w:bookmarkStart w:id="169" w:name="_Toc71810022"/>
      <w:bookmarkStart w:id="170" w:name="_Toc58764448"/>
      <w:r w:rsidRPr="00677106">
        <w:rPr>
          <w:rFonts w:hint="eastAsia"/>
        </w:rPr>
        <w:t>电子批记录</w:t>
      </w:r>
      <w:bookmarkEnd w:id="168"/>
      <w:bookmarkEnd w:id="169"/>
    </w:p>
    <w:p w14:paraId="3BBFD51F" w14:textId="77777777" w:rsidR="004826AA" w:rsidRPr="0008284B" w:rsidRDefault="004826AA" w:rsidP="004826AA">
      <w:pPr>
        <w:pStyle w:val="CH-1"/>
      </w:pPr>
      <w:r w:rsidRPr="0008284B">
        <w:rPr>
          <w:rFonts w:hint="eastAsia"/>
        </w:rPr>
        <w:t>一个典型</w:t>
      </w:r>
      <w:r w:rsidRPr="0008284B">
        <w:t>MES</w:t>
      </w:r>
      <w:r w:rsidRPr="0008284B">
        <w:rPr>
          <w:rFonts w:hint="eastAsia"/>
        </w:rPr>
        <w:t>电子批记录项目的第一步是设计主批次记录，通常也可以称为主工艺处方（配方）。与普通的</w:t>
      </w:r>
      <w:r w:rsidRPr="0008284B">
        <w:t>“</w:t>
      </w:r>
      <w:r w:rsidRPr="0008284B">
        <w:rPr>
          <w:rFonts w:hint="eastAsia"/>
        </w:rPr>
        <w:t>纸张</w:t>
      </w:r>
      <w:r w:rsidRPr="0008284B">
        <w:t>-</w:t>
      </w:r>
      <w:r w:rsidRPr="0008284B">
        <w:rPr>
          <w:rFonts w:hint="eastAsia"/>
        </w:rPr>
        <w:t>到</w:t>
      </w:r>
      <w:r w:rsidRPr="0008284B">
        <w:t>-</w:t>
      </w:r>
      <w:r w:rsidRPr="0008284B">
        <w:rPr>
          <w:rFonts w:hint="eastAsia"/>
        </w:rPr>
        <w:t>屏幕</w:t>
      </w:r>
      <w:r w:rsidRPr="0008284B">
        <w:t>”</w:t>
      </w:r>
      <w:r w:rsidRPr="0008284B">
        <w:rPr>
          <w:rFonts w:hint="eastAsia"/>
        </w:rPr>
        <w:t>导向性系统不同的是，电子批记录允许工艺团队再次设计整个工艺规程和</w:t>
      </w:r>
      <w:r w:rsidRPr="0008284B">
        <w:t>SOPs</w:t>
      </w:r>
      <w:r w:rsidRPr="0008284B">
        <w:rPr>
          <w:rFonts w:hint="eastAsia"/>
        </w:rPr>
        <w:t>。由此可显著减少时间上的浪费，增加效率和操作的价值。</w:t>
      </w:r>
      <w:r w:rsidRPr="0008284B">
        <w:t xml:space="preserve"> </w:t>
      </w:r>
    </w:p>
    <w:p w14:paraId="495FE785" w14:textId="77777777" w:rsidR="004826AA" w:rsidRPr="0008284B" w:rsidRDefault="004826AA" w:rsidP="004826AA">
      <w:pPr>
        <w:pStyle w:val="CH-1"/>
      </w:pPr>
      <w:r w:rsidRPr="0008284B">
        <w:t>MES</w:t>
      </w:r>
      <w:r w:rsidRPr="0008284B">
        <w:rPr>
          <w:rFonts w:hint="eastAsia"/>
        </w:rPr>
        <w:t>系统能自动生成符合</w:t>
      </w:r>
      <w:r w:rsidRPr="0008284B">
        <w:t>GMP</w:t>
      </w:r>
      <w:r w:rsidRPr="0008284B">
        <w:rPr>
          <w:rFonts w:hint="eastAsia"/>
        </w:rPr>
        <w:t>和</w:t>
      </w:r>
      <w:r w:rsidRPr="0008284B">
        <w:t>FDA</w:t>
      </w:r>
      <w:r w:rsidRPr="0008284B">
        <w:rPr>
          <w:rFonts w:hint="eastAsia"/>
        </w:rPr>
        <w:t>要求的电子批记录，实现对产品生产过程的工艺参数、报警情况及风险事件处理情况及人员实时操作的记录，便于将来的历史追踪。</w:t>
      </w:r>
    </w:p>
    <w:p w14:paraId="7F41AA4F" w14:textId="77777777" w:rsidR="004826AA" w:rsidRPr="0008284B" w:rsidRDefault="004826AA" w:rsidP="004826AA">
      <w:pPr>
        <w:pStyle w:val="CH-1"/>
      </w:pPr>
      <w:r w:rsidRPr="0008284B">
        <w:rPr>
          <w:rFonts w:hint="eastAsia"/>
        </w:rPr>
        <w:t>完整的生产批记录至少包含从生产设备、控制系统上采集的过程数据（工艺参数、设备状态、运行参数、环境参数），中控检验结果，称量数据，生产过程中的物料消耗，生产辅助记录，生产相关台账记录，人工操作记录（清场、检查），风险事件及其处理过程，收率、物料平衡等的计算。电子批记录的格式可根据用户文件要求进行定制，其数据要求真实可靠。</w:t>
      </w:r>
      <w:r w:rsidRPr="0008284B">
        <w:t xml:space="preserve"> </w:t>
      </w:r>
    </w:p>
    <w:p w14:paraId="152FA677" w14:textId="77777777" w:rsidR="004826AA" w:rsidRPr="0008284B" w:rsidRDefault="004826AA" w:rsidP="004826AA">
      <w:pPr>
        <w:pStyle w:val="CH-1"/>
      </w:pPr>
      <w:r w:rsidRPr="0008284B">
        <w:rPr>
          <w:rFonts w:hint="eastAsia"/>
        </w:rPr>
        <w:t>电子批记录支持生产的无纸化的管理，系统包含大量成熟模板（章节、标准元素、标准文本标签），并可根据实际业务场景进行定制和修改，系统提供简单的配置，开包即用的功能，和一个无需</w:t>
      </w:r>
      <w:r w:rsidRPr="0008284B">
        <w:t>IT</w:t>
      </w:r>
      <w:r w:rsidRPr="0008284B">
        <w:rPr>
          <w:rFonts w:hint="eastAsia"/>
        </w:rPr>
        <w:t>背景的开发环境。</w:t>
      </w:r>
      <w:r w:rsidRPr="0008284B">
        <w:t xml:space="preserve"> </w:t>
      </w:r>
    </w:p>
    <w:p w14:paraId="6011F02E" w14:textId="77777777" w:rsidR="004826AA" w:rsidRPr="0008284B" w:rsidRDefault="004826AA" w:rsidP="004826AA">
      <w:pPr>
        <w:pStyle w:val="CH-1"/>
      </w:pPr>
      <w:r w:rsidRPr="0008284B">
        <w:rPr>
          <w:rFonts w:hint="eastAsia"/>
        </w:rPr>
        <w:t>完全遵从</w:t>
      </w:r>
      <w:r w:rsidRPr="0008284B">
        <w:t>FDA</w:t>
      </w:r>
      <w:r w:rsidRPr="0008284B">
        <w:rPr>
          <w:rFonts w:hint="eastAsia"/>
        </w:rPr>
        <w:t>和</w:t>
      </w:r>
      <w:r w:rsidRPr="0008284B">
        <w:t>GMP</w:t>
      </w:r>
      <w:r w:rsidRPr="0008284B">
        <w:rPr>
          <w:rFonts w:hint="eastAsia"/>
        </w:rPr>
        <w:t>的规范，系统优化批次制造过程。有效资源的最大化：用户向导，设备分发，</w:t>
      </w:r>
      <w:r w:rsidRPr="0008284B">
        <w:t>SOPs</w:t>
      </w:r>
      <w:r w:rsidRPr="0008284B">
        <w:rPr>
          <w:rFonts w:hint="eastAsia"/>
        </w:rPr>
        <w:t>等等。它也能够系统的控制所有的正确的执行过程，不管是人为操作还是</w:t>
      </w:r>
      <w:r w:rsidRPr="0008284B">
        <w:t>PLC</w:t>
      </w:r>
      <w:r w:rsidRPr="0008284B">
        <w:rPr>
          <w:rFonts w:hint="eastAsia"/>
        </w:rPr>
        <w:t>控制的操作。</w:t>
      </w:r>
      <w:r w:rsidRPr="0008284B">
        <w:t xml:space="preserve"> </w:t>
      </w:r>
    </w:p>
    <w:p w14:paraId="2B380375" w14:textId="77777777" w:rsidR="004826AA" w:rsidRPr="0008284B" w:rsidRDefault="004826AA" w:rsidP="004826AA">
      <w:pPr>
        <w:pStyle w:val="CH-1"/>
      </w:pPr>
      <w:r w:rsidRPr="0008284B">
        <w:rPr>
          <w:rFonts w:hint="eastAsia"/>
        </w:rPr>
        <w:t>电子批记录分为三部分：设计、执行和审核，设计用于设计电子主批记录而无需框架功能开发，并符合</w:t>
      </w:r>
      <w:r w:rsidRPr="0008284B">
        <w:t>FDA-GMP</w:t>
      </w:r>
      <w:r w:rsidRPr="0008284B">
        <w:rPr>
          <w:rFonts w:hint="eastAsia"/>
        </w:rPr>
        <w:t>制造标准和</w:t>
      </w:r>
      <w:r w:rsidRPr="0008284B">
        <w:t>ISA 88</w:t>
      </w:r>
      <w:r w:rsidRPr="0008284B">
        <w:rPr>
          <w:rFonts w:hint="eastAsia"/>
        </w:rPr>
        <w:t>标准。执行根据动态处理树管理生产指令的整个执行过程的有好的人机界面。审核提供对电子批记录的审查功能，它同时提供电子签名并加速批次的放行，用作审查整个执行系统。以电子化的方式把整个工艺规程，</w:t>
      </w:r>
      <w:r w:rsidRPr="0008284B">
        <w:t>SOP</w:t>
      </w:r>
      <w:r w:rsidRPr="0008284B">
        <w:rPr>
          <w:rFonts w:hint="eastAsia"/>
        </w:rPr>
        <w:t>设计到系统中，指导并控制操作人员严格按照工艺规程执行生产任务。各种格式的图片，图解，声音和视频文件都可以集成进</w:t>
      </w:r>
      <w:r w:rsidRPr="0008284B">
        <w:rPr>
          <w:rFonts w:hint="eastAsia"/>
        </w:rPr>
        <w:lastRenderedPageBreak/>
        <w:t>系统。电子记录应有计算机生成的可靠、带有时间戳记的审计跟踪，以独立记录操作者登陆和生成、修改电子记录的日期和时间。记录更改不应覆盖之前记录的信息。自动记录超出合格范围的参数风险事件，在任何时候允许手动增加注释和录入风险事件。生产过程中所有与批记录不相符的风险事件都以风险事件的形式清晰的显示在电子批记录中。电子批记录具有筛选排序功能，所有生产过程中涉及到风险事件的工序和批次被优先突出显示，可以减少批次的审核周期。</w:t>
      </w:r>
    </w:p>
    <w:p w14:paraId="1EE964D1" w14:textId="77777777" w:rsidR="004826AA" w:rsidRPr="0008284B" w:rsidRDefault="004826AA" w:rsidP="004D22F3">
      <w:pPr>
        <w:pStyle w:val="CH-H3"/>
      </w:pPr>
      <w:bookmarkStart w:id="171" w:name="_Toc410474855"/>
      <w:bookmarkStart w:id="172" w:name="_Toc452234524"/>
      <w:bookmarkStart w:id="173" w:name="_Toc452385263"/>
      <w:bookmarkStart w:id="174" w:name="_Toc12384102"/>
      <w:bookmarkStart w:id="175" w:name="_Toc12384080"/>
      <w:r w:rsidRPr="0008284B">
        <w:rPr>
          <w:rFonts w:hint="eastAsia"/>
        </w:rPr>
        <w:t>电子签名</w:t>
      </w:r>
      <w:bookmarkEnd w:id="171"/>
      <w:bookmarkEnd w:id="172"/>
      <w:bookmarkEnd w:id="173"/>
      <w:bookmarkEnd w:id="174"/>
    </w:p>
    <w:p w14:paraId="7ACD5A13" w14:textId="77777777" w:rsidR="004826AA" w:rsidRPr="00B66608" w:rsidRDefault="004826AA" w:rsidP="004826AA">
      <w:pPr>
        <w:pStyle w:val="CH-1"/>
      </w:pPr>
      <w:r>
        <w:rPr>
          <w:rFonts w:hint="eastAsia"/>
        </w:rPr>
        <w:t>Opcenter Execution Pharma</w:t>
      </w:r>
      <w:r w:rsidRPr="0008284B">
        <w:rPr>
          <w:rFonts w:hint="eastAsia"/>
        </w:rPr>
        <w:t>提供符合FDA 21 CFR Part 11合规要求的电子签名。在计算机化系统中，使用电子签名鉴别签名者是否被授权相关的活动或操作。电子签名具有与纸质记录和手写签名同等效能。</w:t>
      </w:r>
      <w:r w:rsidRPr="00B66608">
        <w:rPr>
          <w:rFonts w:hint="eastAsia"/>
        </w:rPr>
        <w:t>电子签名记录的</w:t>
      </w:r>
      <w:r>
        <w:rPr>
          <w:rFonts w:hint="eastAsia"/>
        </w:rPr>
        <w:t>信息可以被清晰准确的显示在电子批记录中，并易于理解和识别</w:t>
      </w:r>
      <w:r w:rsidRPr="00B66608">
        <w:rPr>
          <w:rFonts w:hint="eastAsia"/>
        </w:rPr>
        <w:t>。</w:t>
      </w:r>
      <w:r>
        <w:rPr>
          <w:rFonts w:hint="eastAsia"/>
        </w:rPr>
        <w:t>电子签名时，所有强制填写的内容都已被完整填写。</w:t>
      </w:r>
    </w:p>
    <w:p w14:paraId="330574ED" w14:textId="77777777" w:rsidR="004826AA" w:rsidRPr="0008284B" w:rsidRDefault="004826AA" w:rsidP="004826AA">
      <w:pPr>
        <w:pStyle w:val="CH-1"/>
        <w:rPr>
          <w:rFonts w:cs="仿宋"/>
        </w:rPr>
      </w:pPr>
      <w:r>
        <w:rPr>
          <w:rFonts w:cs="仿宋"/>
        </w:rPr>
        <w:t>Opcenter Execution Pharma</w:t>
      </w:r>
      <w:r w:rsidRPr="0008284B">
        <w:rPr>
          <w:rFonts w:cs="仿宋"/>
        </w:rPr>
        <w:t>系统中，活动或操作的电子签名与权限绑定。</w:t>
      </w:r>
      <w:r w:rsidRPr="004E0DC1">
        <w:rPr>
          <w:rFonts w:cs="仿宋" w:hint="eastAsia"/>
        </w:rPr>
        <w:t>每个用户都</w:t>
      </w:r>
      <w:r>
        <w:rPr>
          <w:rFonts w:cs="仿宋" w:hint="eastAsia"/>
        </w:rPr>
        <w:t>拥有</w:t>
      </w:r>
      <w:r w:rsidRPr="004E0DC1">
        <w:rPr>
          <w:rFonts w:cs="仿宋" w:hint="eastAsia"/>
        </w:rPr>
        <w:t>自己的电子签名</w:t>
      </w:r>
      <w:r>
        <w:rPr>
          <w:rFonts w:cs="仿宋" w:hint="eastAsia"/>
        </w:rPr>
        <w:t>，</w:t>
      </w:r>
      <w:r w:rsidRPr="004E0DC1">
        <w:rPr>
          <w:rFonts w:cs="仿宋" w:hint="eastAsia"/>
        </w:rPr>
        <w:t>不</w:t>
      </w:r>
      <w:r>
        <w:rPr>
          <w:rFonts w:cs="仿宋" w:hint="eastAsia"/>
        </w:rPr>
        <w:t>与其他用户或用户组</w:t>
      </w:r>
      <w:r w:rsidRPr="004E0DC1">
        <w:rPr>
          <w:rFonts w:cs="仿宋" w:hint="eastAsia"/>
        </w:rPr>
        <w:t>共享签名</w:t>
      </w:r>
      <w:r>
        <w:rPr>
          <w:rFonts w:cs="仿宋" w:hint="eastAsia"/>
        </w:rPr>
        <w:t>，</w:t>
      </w:r>
      <w:r w:rsidRPr="00640DAA">
        <w:rPr>
          <w:rFonts w:cs="仿宋" w:hint="eastAsia"/>
        </w:rPr>
        <w:t>除所有者以外的任何人都不能使用</w:t>
      </w:r>
      <w:r>
        <w:rPr>
          <w:rFonts w:cs="仿宋" w:hint="eastAsia"/>
        </w:rPr>
        <w:t>该</w:t>
      </w:r>
      <w:r w:rsidRPr="00640DAA">
        <w:rPr>
          <w:rFonts w:cs="仿宋" w:hint="eastAsia"/>
        </w:rPr>
        <w:t>签名</w:t>
      </w:r>
      <w:r>
        <w:rPr>
          <w:rFonts w:cs="仿宋" w:hint="eastAsia"/>
        </w:rPr>
        <w:t>。</w:t>
      </w:r>
      <w:r w:rsidRPr="0008284B">
        <w:rPr>
          <w:rFonts w:cs="仿宋"/>
        </w:rPr>
        <w:t>用户输入用户名，密码和签名注释（可选）后，系统根据用户角色鉴定用户签名是否符合电子签名的权限规定，同时系统自动生成签名过程的完整审计追踪信息，包括但不限于签名上下文，签名用户，签名日期与时间，签名注释等。</w:t>
      </w:r>
    </w:p>
    <w:p w14:paraId="736382D5" w14:textId="77777777" w:rsidR="004826AA" w:rsidRPr="0008284B" w:rsidRDefault="004826AA" w:rsidP="004826AA">
      <w:pPr>
        <w:pStyle w:val="CH-1"/>
      </w:pPr>
      <w:r w:rsidRPr="0008284B">
        <w:t>系统内置</w:t>
      </w:r>
      <w:r w:rsidRPr="0008284B">
        <w:rPr>
          <w:rFonts w:hint="eastAsia"/>
        </w:rPr>
        <w:t>四种标准的电子签名类型：</w:t>
      </w:r>
    </w:p>
    <w:tbl>
      <w:tblPr>
        <w:tblW w:w="9640" w:type="dxa"/>
        <w:tblInd w:w="93" w:type="dxa"/>
        <w:tblLook w:val="04A0" w:firstRow="1" w:lastRow="0" w:firstColumn="1" w:lastColumn="0" w:noHBand="0" w:noVBand="1"/>
      </w:tblPr>
      <w:tblGrid>
        <w:gridCol w:w="2020"/>
        <w:gridCol w:w="7620"/>
      </w:tblGrid>
      <w:tr w:rsidR="004826AA" w:rsidRPr="0008284B" w14:paraId="550BC776" w14:textId="77777777" w:rsidTr="008642C0">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B9F244F" w14:textId="77777777" w:rsidR="004826AA" w:rsidRPr="0008284B" w:rsidRDefault="004826AA" w:rsidP="00024B42">
            <w:pPr>
              <w:pStyle w:val="CH-TABLE-HEAD"/>
            </w:pPr>
            <w:r w:rsidRPr="0008284B">
              <w:rPr>
                <w:rFonts w:hint="eastAsia"/>
              </w:rPr>
              <w:t>电子签名类型</w:t>
            </w:r>
          </w:p>
        </w:tc>
        <w:tc>
          <w:tcPr>
            <w:tcW w:w="7620" w:type="dxa"/>
            <w:tcBorders>
              <w:top w:val="single" w:sz="4" w:space="0" w:color="auto"/>
              <w:left w:val="nil"/>
              <w:bottom w:val="single" w:sz="4" w:space="0" w:color="auto"/>
              <w:right w:val="single" w:sz="4" w:space="0" w:color="auto"/>
            </w:tcBorders>
            <w:shd w:val="clear" w:color="auto" w:fill="F2F2F2" w:themeFill="background1" w:themeFillShade="F2"/>
            <w:hideMark/>
          </w:tcPr>
          <w:p w14:paraId="3340B926" w14:textId="77777777" w:rsidR="004826AA" w:rsidRPr="0008284B" w:rsidRDefault="004826AA" w:rsidP="00024B42">
            <w:pPr>
              <w:pStyle w:val="CH-TABLE-HEAD"/>
            </w:pPr>
            <w:r w:rsidRPr="0008284B">
              <w:rPr>
                <w:rFonts w:hint="eastAsia"/>
              </w:rPr>
              <w:t>签名描述</w:t>
            </w:r>
          </w:p>
        </w:tc>
      </w:tr>
      <w:tr w:rsidR="004826AA" w:rsidRPr="0008284B" w14:paraId="5E086946" w14:textId="77777777" w:rsidTr="008642C0">
        <w:trPr>
          <w:trHeight w:val="33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3FEFDFD8" w14:textId="77777777" w:rsidR="004826AA" w:rsidRPr="0008284B" w:rsidRDefault="004826AA" w:rsidP="00024B42">
            <w:pPr>
              <w:pStyle w:val="CH-TABLE"/>
            </w:pPr>
            <w:r w:rsidRPr="0008284B">
              <w:rPr>
                <w:rFonts w:hint="eastAsia"/>
              </w:rPr>
              <w:t>单签</w:t>
            </w:r>
          </w:p>
        </w:tc>
        <w:tc>
          <w:tcPr>
            <w:tcW w:w="7620" w:type="dxa"/>
            <w:tcBorders>
              <w:top w:val="nil"/>
              <w:left w:val="nil"/>
              <w:bottom w:val="single" w:sz="4" w:space="0" w:color="auto"/>
              <w:right w:val="single" w:sz="4" w:space="0" w:color="auto"/>
            </w:tcBorders>
            <w:shd w:val="clear" w:color="auto" w:fill="auto"/>
            <w:vAlign w:val="center"/>
            <w:hideMark/>
          </w:tcPr>
          <w:p w14:paraId="706B4379" w14:textId="77777777" w:rsidR="004826AA" w:rsidRPr="0008284B" w:rsidRDefault="004826AA" w:rsidP="00024B42">
            <w:pPr>
              <w:pStyle w:val="CH-TABLE"/>
            </w:pPr>
            <w:r w:rsidRPr="0008284B">
              <w:rPr>
                <w:rFonts w:hint="eastAsia"/>
              </w:rPr>
              <w:t>如果签名者用户角色不能符合签名预置权限要求，签名失败。</w:t>
            </w:r>
          </w:p>
        </w:tc>
      </w:tr>
      <w:tr w:rsidR="004826AA" w:rsidRPr="0008284B" w14:paraId="46DEA04E" w14:textId="77777777" w:rsidTr="008642C0">
        <w:trPr>
          <w:trHeight w:val="66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03BB8710" w14:textId="77777777" w:rsidR="004826AA" w:rsidRPr="0008284B" w:rsidRDefault="004826AA" w:rsidP="00024B42">
            <w:pPr>
              <w:pStyle w:val="CH-TABLE"/>
            </w:pPr>
            <w:r w:rsidRPr="0008284B">
              <w:rPr>
                <w:rFonts w:hint="eastAsia"/>
              </w:rPr>
              <w:t>双签（可选）</w:t>
            </w:r>
          </w:p>
        </w:tc>
        <w:tc>
          <w:tcPr>
            <w:tcW w:w="7620" w:type="dxa"/>
            <w:tcBorders>
              <w:top w:val="nil"/>
              <w:left w:val="nil"/>
              <w:bottom w:val="single" w:sz="4" w:space="0" w:color="auto"/>
              <w:right w:val="single" w:sz="4" w:space="0" w:color="auto"/>
            </w:tcBorders>
            <w:shd w:val="clear" w:color="auto" w:fill="auto"/>
            <w:vAlign w:val="center"/>
            <w:hideMark/>
          </w:tcPr>
          <w:p w14:paraId="4C39221D" w14:textId="77777777" w:rsidR="004826AA" w:rsidRPr="0008284B" w:rsidRDefault="004826AA" w:rsidP="00024B42">
            <w:pPr>
              <w:pStyle w:val="CH-TABLE"/>
            </w:pPr>
            <w:r w:rsidRPr="0008284B">
              <w:rPr>
                <w:rFonts w:hint="eastAsia"/>
              </w:rPr>
              <w:t>如果签名者用户角色不能完全符合签名预置权限要求，系统会弹出第二签名框，供第二个签名者签名以符合权限要求。</w:t>
            </w:r>
          </w:p>
        </w:tc>
      </w:tr>
      <w:tr w:rsidR="004826AA" w:rsidRPr="0008284B" w14:paraId="369C4F69" w14:textId="77777777" w:rsidTr="008642C0">
        <w:trPr>
          <w:trHeight w:val="33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65B8AE25" w14:textId="77777777" w:rsidR="004826AA" w:rsidRPr="0008284B" w:rsidRDefault="004826AA" w:rsidP="00024B42">
            <w:pPr>
              <w:pStyle w:val="CH-TABLE"/>
            </w:pPr>
            <w:r w:rsidRPr="0008284B">
              <w:rPr>
                <w:rFonts w:hint="eastAsia"/>
              </w:rPr>
              <w:t>单签检查</w:t>
            </w:r>
          </w:p>
        </w:tc>
        <w:tc>
          <w:tcPr>
            <w:tcW w:w="7620" w:type="dxa"/>
            <w:tcBorders>
              <w:top w:val="nil"/>
              <w:left w:val="nil"/>
              <w:bottom w:val="single" w:sz="4" w:space="0" w:color="auto"/>
              <w:right w:val="single" w:sz="4" w:space="0" w:color="auto"/>
            </w:tcBorders>
            <w:shd w:val="clear" w:color="auto" w:fill="auto"/>
            <w:vAlign w:val="center"/>
            <w:hideMark/>
          </w:tcPr>
          <w:p w14:paraId="78FDAB29" w14:textId="77777777" w:rsidR="004826AA" w:rsidRPr="0008284B" w:rsidRDefault="004826AA" w:rsidP="00024B42">
            <w:pPr>
              <w:pStyle w:val="CH-TABLE"/>
            </w:pPr>
            <w:r w:rsidRPr="0008284B">
              <w:rPr>
                <w:rFonts w:hint="eastAsia"/>
              </w:rPr>
              <w:t>签名者必须与登录系统用户不一致。</w:t>
            </w:r>
          </w:p>
        </w:tc>
      </w:tr>
      <w:tr w:rsidR="004826AA" w:rsidRPr="0008284B" w14:paraId="17993A7E" w14:textId="77777777" w:rsidTr="008642C0">
        <w:trPr>
          <w:trHeight w:val="33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259F5161" w14:textId="77777777" w:rsidR="004826AA" w:rsidRPr="0008284B" w:rsidRDefault="004826AA" w:rsidP="00024B42">
            <w:pPr>
              <w:pStyle w:val="CH-TABLE"/>
            </w:pPr>
            <w:r w:rsidRPr="0008284B">
              <w:rPr>
                <w:rFonts w:hint="eastAsia"/>
              </w:rPr>
              <w:t>双签检查</w:t>
            </w:r>
          </w:p>
        </w:tc>
        <w:tc>
          <w:tcPr>
            <w:tcW w:w="7620" w:type="dxa"/>
            <w:tcBorders>
              <w:top w:val="nil"/>
              <w:left w:val="nil"/>
              <w:bottom w:val="single" w:sz="4" w:space="0" w:color="auto"/>
              <w:right w:val="single" w:sz="4" w:space="0" w:color="auto"/>
            </w:tcBorders>
            <w:shd w:val="clear" w:color="auto" w:fill="auto"/>
            <w:vAlign w:val="center"/>
            <w:hideMark/>
          </w:tcPr>
          <w:p w14:paraId="6C01AEBB" w14:textId="77777777" w:rsidR="004826AA" w:rsidRPr="0008284B" w:rsidRDefault="004826AA" w:rsidP="00024B42">
            <w:pPr>
              <w:pStyle w:val="CH-TABLE"/>
            </w:pPr>
            <w:r w:rsidRPr="0008284B">
              <w:rPr>
                <w:rFonts w:hint="eastAsia"/>
              </w:rPr>
              <w:t>签名必须由两个签名者共同完成。</w:t>
            </w:r>
          </w:p>
        </w:tc>
      </w:tr>
    </w:tbl>
    <w:p w14:paraId="6C659F4E" w14:textId="77777777" w:rsidR="004826AA" w:rsidRDefault="004826AA" w:rsidP="004826AA">
      <w:pPr>
        <w:pStyle w:val="CH-1"/>
      </w:pPr>
      <w:r w:rsidRPr="0008284B">
        <w:t>单签和双签（可选）电子签名类型的预置权限可设定不同的签名失败报警级别。</w:t>
      </w:r>
      <w:r w:rsidRPr="00640DAA">
        <w:rPr>
          <w:rFonts w:hint="eastAsia"/>
        </w:rPr>
        <w:t>系统所有模块实行电子签名管理，支持通过识别码或者密码方式实现电子签名。</w:t>
      </w:r>
      <w:r w:rsidRPr="0008284B">
        <w:t>报警级别分为：无</w:t>
      </w:r>
      <w:r w:rsidRPr="0008284B">
        <w:rPr>
          <w:rFonts w:hint="eastAsia"/>
        </w:rPr>
        <w:t>；</w:t>
      </w:r>
      <w:r w:rsidRPr="0008284B">
        <w:t>注释</w:t>
      </w:r>
      <w:r w:rsidRPr="0008284B">
        <w:rPr>
          <w:rFonts w:hint="eastAsia"/>
        </w:rPr>
        <w:t>；</w:t>
      </w:r>
      <w:r w:rsidRPr="0008284B">
        <w:t>风险事件。当签名预置权限不符合时，系统根据设置的报警级别自动产生并记录报警。</w:t>
      </w:r>
    </w:p>
    <w:p w14:paraId="119D61A2" w14:textId="77777777" w:rsidR="004826AA" w:rsidRPr="0008284B" w:rsidRDefault="004826AA" w:rsidP="004826AA">
      <w:pPr>
        <w:pStyle w:val="CH-1"/>
      </w:pPr>
      <w:r w:rsidRPr="0008284B">
        <w:rPr>
          <w:rFonts w:hint="eastAsia"/>
        </w:rPr>
        <w:t>样例图如下：</w:t>
      </w:r>
    </w:p>
    <w:p w14:paraId="5DB745B6" w14:textId="77777777" w:rsidR="004826AA" w:rsidRPr="0008284B" w:rsidRDefault="004826AA" w:rsidP="004826AA">
      <w:pPr>
        <w:pStyle w:val="CH-2"/>
      </w:pPr>
      <w:r w:rsidRPr="0008284B">
        <w:lastRenderedPageBreak/>
        <w:drawing>
          <wp:inline distT="0" distB="0" distL="0" distR="0" wp14:anchorId="7CB13299" wp14:editId="34EF0E32">
            <wp:extent cx="5674360" cy="3907155"/>
            <wp:effectExtent l="19050" t="0" r="2540" b="0"/>
            <wp:docPr id="60" name="图片 5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8" cstate="print"/>
                    <a:stretch>
                      <a:fillRect/>
                    </a:stretch>
                  </pic:blipFill>
                  <pic:spPr>
                    <a:xfrm>
                      <a:off x="0" y="0"/>
                      <a:ext cx="5674360" cy="3907155"/>
                    </a:xfrm>
                    <a:prstGeom prst="rect">
                      <a:avLst/>
                    </a:prstGeom>
                  </pic:spPr>
                </pic:pic>
              </a:graphicData>
            </a:graphic>
          </wp:inline>
        </w:drawing>
      </w:r>
    </w:p>
    <w:p w14:paraId="5AFA4A5B" w14:textId="77777777" w:rsidR="004826AA" w:rsidRPr="0008284B" w:rsidRDefault="004826AA" w:rsidP="004826AA">
      <w:pPr>
        <w:pStyle w:val="CH-3"/>
      </w:pPr>
      <w:r w:rsidRPr="0008284B">
        <w:rPr>
          <w:rFonts w:hint="eastAsia"/>
        </w:rPr>
        <w:t>电子签名配置</w:t>
      </w:r>
    </w:p>
    <w:p w14:paraId="4F036CD5" w14:textId="77777777" w:rsidR="004826AA" w:rsidRPr="0008284B" w:rsidRDefault="004826AA" w:rsidP="004826AA">
      <w:pPr>
        <w:pStyle w:val="CH-2"/>
      </w:pPr>
      <w:r w:rsidRPr="0008284B">
        <w:drawing>
          <wp:inline distT="0" distB="0" distL="0" distR="0" wp14:anchorId="52005C52" wp14:editId="72E28C8E">
            <wp:extent cx="3476191" cy="3019048"/>
            <wp:effectExtent l="19050" t="0" r="0" b="0"/>
            <wp:docPr id="66" name="图片 65" descr="称量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称量记录.png"/>
                    <pic:cNvPicPr/>
                  </pic:nvPicPr>
                  <pic:blipFill>
                    <a:blip r:embed="rId89" cstate="print"/>
                    <a:stretch>
                      <a:fillRect/>
                    </a:stretch>
                  </pic:blipFill>
                  <pic:spPr>
                    <a:xfrm>
                      <a:off x="0" y="0"/>
                      <a:ext cx="3476191" cy="3019048"/>
                    </a:xfrm>
                    <a:prstGeom prst="rect">
                      <a:avLst/>
                    </a:prstGeom>
                  </pic:spPr>
                </pic:pic>
              </a:graphicData>
            </a:graphic>
          </wp:inline>
        </w:drawing>
      </w:r>
    </w:p>
    <w:p w14:paraId="5173172C" w14:textId="77777777" w:rsidR="004826AA" w:rsidRDefault="004826AA" w:rsidP="004826AA">
      <w:pPr>
        <w:pStyle w:val="CH-3"/>
      </w:pPr>
      <w:r w:rsidRPr="0008284B">
        <w:rPr>
          <w:rFonts w:hint="eastAsia"/>
        </w:rPr>
        <w:t>电子签名（双签）</w:t>
      </w:r>
    </w:p>
    <w:bookmarkEnd w:id="175"/>
    <w:p w14:paraId="474CCD1F" w14:textId="77777777" w:rsidR="004826AA" w:rsidRDefault="004826AA" w:rsidP="004D22F3">
      <w:pPr>
        <w:pStyle w:val="CH-H3"/>
      </w:pPr>
      <w:r>
        <w:rPr>
          <w:rFonts w:hint="eastAsia"/>
        </w:rPr>
        <w:lastRenderedPageBreak/>
        <w:t>生物识别电子签名</w:t>
      </w:r>
    </w:p>
    <w:p w14:paraId="68660BCE" w14:textId="77777777" w:rsidR="004826AA" w:rsidRPr="00751DD3" w:rsidRDefault="004826AA" w:rsidP="004826AA">
      <w:pPr>
        <w:pStyle w:val="CH-1"/>
      </w:pPr>
      <w:r w:rsidRPr="00751DD3">
        <w:rPr>
          <w:rFonts w:hint="eastAsia"/>
        </w:rPr>
        <w:t>生产过程中的时间优化:一键</w:t>
      </w:r>
      <w:r>
        <w:rPr>
          <w:rFonts w:hint="eastAsia"/>
        </w:rPr>
        <w:t>登录</w:t>
      </w:r>
      <w:r w:rsidRPr="00751DD3">
        <w:rPr>
          <w:rFonts w:hint="eastAsia"/>
        </w:rPr>
        <w:t>，而不是输入用户/密码</w:t>
      </w:r>
      <w:r>
        <w:rPr>
          <w:rFonts w:hint="eastAsia"/>
        </w:rPr>
        <w:t>。</w:t>
      </w:r>
      <w:r w:rsidRPr="00751DD3">
        <w:rPr>
          <w:rFonts w:hint="eastAsia"/>
        </w:rPr>
        <w:t>安全改进</w:t>
      </w:r>
      <w:r>
        <w:rPr>
          <w:rFonts w:hint="eastAsia"/>
        </w:rPr>
        <w:t>：</w:t>
      </w:r>
      <w:r w:rsidRPr="00751DD3">
        <w:rPr>
          <w:rFonts w:hint="eastAsia"/>
        </w:rPr>
        <w:t>实时触摸认证。兼容一般数据保护条例(仅对设备进行生物识别)</w:t>
      </w:r>
    </w:p>
    <w:p w14:paraId="2DDFCD1B" w14:textId="77777777" w:rsidR="004826AA" w:rsidRPr="00751DD3" w:rsidRDefault="004826AA" w:rsidP="004826AA">
      <w:pPr>
        <w:pStyle w:val="CH-"/>
      </w:pPr>
      <w:r w:rsidRPr="00751DD3">
        <w:rPr>
          <w:rFonts w:hint="eastAsia"/>
        </w:rPr>
        <w:t>指纹</w:t>
      </w:r>
    </w:p>
    <w:p w14:paraId="7DCC5487" w14:textId="77777777" w:rsidR="004826AA" w:rsidRPr="00751DD3" w:rsidRDefault="004826AA" w:rsidP="004826AA">
      <w:pPr>
        <w:pStyle w:val="CH-"/>
      </w:pPr>
      <w:r w:rsidRPr="00751DD3">
        <w:rPr>
          <w:rFonts w:hint="eastAsia"/>
        </w:rPr>
        <w:t>心电图(心电图仪)</w:t>
      </w:r>
    </w:p>
    <w:p w14:paraId="22D3C970" w14:textId="77777777" w:rsidR="004826AA" w:rsidRPr="00751DD3" w:rsidRDefault="004826AA" w:rsidP="004826AA">
      <w:pPr>
        <w:pStyle w:val="CH-"/>
      </w:pPr>
      <w:r>
        <w:rPr>
          <w:rFonts w:hint="eastAsia"/>
        </w:rPr>
        <w:t>在线监控设备和人体的绑定状态</w:t>
      </w:r>
    </w:p>
    <w:p w14:paraId="31E3940C" w14:textId="04BA966B" w:rsidR="004826AA" w:rsidRDefault="009A6222" w:rsidP="004826AA">
      <w:pPr>
        <w:pStyle w:val="CH-2"/>
      </w:pPr>
      <w:r>
        <w:drawing>
          <wp:inline distT="0" distB="0" distL="0" distR="0" wp14:anchorId="67EB2600" wp14:editId="17AAD149">
            <wp:extent cx="2182495" cy="2304415"/>
            <wp:effectExtent l="19050" t="19050" r="27305" b="19685"/>
            <wp:docPr id="6" name="Shape 50"/>
            <wp:cNvGraphicFramePr/>
            <a:graphic xmlns:a="http://schemas.openxmlformats.org/drawingml/2006/main">
              <a:graphicData uri="http://schemas.openxmlformats.org/drawingml/2006/picture">
                <pic:pic xmlns:pic="http://schemas.openxmlformats.org/drawingml/2006/picture">
                  <pic:nvPicPr>
                    <pic:cNvPr id="50" name="Shape 50"/>
                    <pic:cNvPicPr/>
                  </pic:nvPicPr>
                  <pic:blipFill>
                    <a:blip r:embed="rId90"/>
                    <a:stretch/>
                  </pic:blipFill>
                  <pic:spPr>
                    <a:xfrm>
                      <a:off x="0" y="0"/>
                      <a:ext cx="2182495" cy="2304415"/>
                    </a:xfrm>
                    <a:prstGeom prst="rect">
                      <a:avLst/>
                    </a:prstGeom>
                    <a:ln>
                      <a:solidFill>
                        <a:schemeClr val="tx1"/>
                      </a:solidFill>
                    </a:ln>
                  </pic:spPr>
                </pic:pic>
              </a:graphicData>
            </a:graphic>
          </wp:inline>
        </w:drawing>
      </w:r>
    </w:p>
    <w:p w14:paraId="02B35958" w14:textId="5673FFF2" w:rsidR="004826AA" w:rsidRDefault="004826AA" w:rsidP="004826AA">
      <w:pPr>
        <w:pStyle w:val="CH-3"/>
      </w:pPr>
      <w:r>
        <w:rPr>
          <w:rFonts w:hint="eastAsia"/>
        </w:rPr>
        <w:t>设备</w:t>
      </w:r>
      <w:r w:rsidR="009A6222">
        <w:rPr>
          <w:rFonts w:hint="eastAsia"/>
        </w:rPr>
        <w:t>组件</w:t>
      </w:r>
    </w:p>
    <w:p w14:paraId="3577354C" w14:textId="77777777" w:rsidR="004826AA" w:rsidRDefault="004826AA" w:rsidP="004826AA">
      <w:pPr>
        <w:pStyle w:val="CH-1"/>
      </w:pPr>
      <w:r>
        <w:rPr>
          <w:rFonts w:hint="eastAsia"/>
        </w:rPr>
        <w:t>系统架构：</w:t>
      </w:r>
    </w:p>
    <w:p w14:paraId="39448485" w14:textId="77777777" w:rsidR="004826AA" w:rsidRDefault="004826AA" w:rsidP="004826AA">
      <w:pPr>
        <w:pStyle w:val="CH-2"/>
      </w:pPr>
      <w:r>
        <w:drawing>
          <wp:inline distT="0" distB="0" distL="0" distR="0" wp14:anchorId="7B4CD960" wp14:editId="4E3C23D9">
            <wp:extent cx="5377180" cy="2182495"/>
            <wp:effectExtent l="19050" t="19050" r="1397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7180" cy="2182495"/>
                    </a:xfrm>
                    <a:prstGeom prst="rect">
                      <a:avLst/>
                    </a:prstGeom>
                    <a:noFill/>
                    <a:ln>
                      <a:solidFill>
                        <a:schemeClr val="tx1"/>
                      </a:solidFill>
                    </a:ln>
                  </pic:spPr>
                </pic:pic>
              </a:graphicData>
            </a:graphic>
          </wp:inline>
        </w:drawing>
      </w:r>
    </w:p>
    <w:p w14:paraId="149CBFFB" w14:textId="77777777" w:rsidR="004826AA" w:rsidRPr="00D53073" w:rsidRDefault="004826AA" w:rsidP="004826AA">
      <w:pPr>
        <w:pStyle w:val="CH-3"/>
      </w:pPr>
      <w:r>
        <w:rPr>
          <w:rFonts w:hint="eastAsia"/>
        </w:rPr>
        <w:t>生物认证系统架构</w:t>
      </w:r>
    </w:p>
    <w:p w14:paraId="5C7DB59B" w14:textId="77777777" w:rsidR="004826AA" w:rsidRDefault="004826AA" w:rsidP="004826AA">
      <w:pPr>
        <w:pStyle w:val="CH-1"/>
      </w:pPr>
      <w:r>
        <w:rPr>
          <w:rFonts w:hint="eastAsia"/>
        </w:rPr>
        <w:t>系统架构说明：</w:t>
      </w:r>
    </w:p>
    <w:p w14:paraId="5DACE8B4" w14:textId="77777777" w:rsidR="004826AA" w:rsidRDefault="004826AA" w:rsidP="004826AA">
      <w:pPr>
        <w:pStyle w:val="CH-"/>
      </w:pPr>
      <w:r>
        <w:rPr>
          <w:rFonts w:hint="eastAsia"/>
        </w:rPr>
        <w:t>用户通过手环的指纹认证注册到身份认证系统</w:t>
      </w:r>
    </w:p>
    <w:p w14:paraId="4D6822B9" w14:textId="77777777" w:rsidR="004826AA" w:rsidRDefault="004826AA" w:rsidP="004826AA">
      <w:pPr>
        <w:pStyle w:val="CH-"/>
      </w:pPr>
      <w:r>
        <w:rPr>
          <w:rFonts w:hint="eastAsia"/>
        </w:rPr>
        <w:t>电子签名时，手环与M</w:t>
      </w:r>
      <w:r>
        <w:t>ES</w:t>
      </w:r>
      <w:r>
        <w:rPr>
          <w:rFonts w:hint="eastAsia"/>
        </w:rPr>
        <w:t>终端连接的N</w:t>
      </w:r>
      <w:r>
        <w:t>FC</w:t>
      </w:r>
      <w:r>
        <w:rPr>
          <w:rFonts w:hint="eastAsia"/>
        </w:rPr>
        <w:t>接收器交互生物识别数据</w:t>
      </w:r>
    </w:p>
    <w:p w14:paraId="2F08EB2D" w14:textId="77777777" w:rsidR="004826AA" w:rsidRDefault="004826AA" w:rsidP="004826AA">
      <w:pPr>
        <w:pStyle w:val="CH-"/>
      </w:pPr>
      <w:r>
        <w:lastRenderedPageBreak/>
        <w:t>MES</w:t>
      </w:r>
      <w:r>
        <w:rPr>
          <w:rFonts w:hint="eastAsia"/>
        </w:rPr>
        <w:t>终端将身份识别数据提交给身份识别服务器（N</w:t>
      </w:r>
      <w:r>
        <w:t xml:space="preserve">YMI </w:t>
      </w:r>
      <w:r>
        <w:rPr>
          <w:rFonts w:hint="eastAsia"/>
        </w:rPr>
        <w:t>Enterprise·Server）</w:t>
      </w:r>
    </w:p>
    <w:p w14:paraId="0432DA45" w14:textId="77777777" w:rsidR="004826AA" w:rsidRDefault="004826AA" w:rsidP="004826AA">
      <w:pPr>
        <w:pStyle w:val="CH-"/>
      </w:pPr>
      <w:r>
        <w:rPr>
          <w:rFonts w:hint="eastAsia"/>
        </w:rPr>
        <w:t>身份识别服务器鉴别后将确认信息反馈给M</w:t>
      </w:r>
      <w:r>
        <w:t>ES</w:t>
      </w:r>
      <w:r>
        <w:rPr>
          <w:rFonts w:hint="eastAsia"/>
        </w:rPr>
        <w:t>系统，M</w:t>
      </w:r>
      <w:r>
        <w:t>ES</w:t>
      </w:r>
      <w:r>
        <w:rPr>
          <w:rFonts w:hint="eastAsia"/>
        </w:rPr>
        <w:t>系统根据鉴别信息完成电子签名。</w:t>
      </w:r>
    </w:p>
    <w:p w14:paraId="2DEC3008" w14:textId="77777777" w:rsidR="004826AA" w:rsidRDefault="004826AA" w:rsidP="004826AA">
      <w:pPr>
        <w:pStyle w:val="CH-1"/>
      </w:pPr>
      <w:r>
        <w:rPr>
          <w:rFonts w:hint="eastAsia"/>
        </w:rPr>
        <w:t>优点：</w:t>
      </w:r>
    </w:p>
    <w:p w14:paraId="58FB67C4" w14:textId="77777777" w:rsidR="004826AA" w:rsidRPr="00751DD3" w:rsidRDefault="004826AA" w:rsidP="004826AA">
      <w:pPr>
        <w:pStyle w:val="CH-"/>
      </w:pPr>
      <w:r w:rsidRPr="00751DD3">
        <w:rPr>
          <w:rFonts w:hint="eastAsia"/>
        </w:rPr>
        <w:t>基于域控制器的集中的用户管理系统（</w:t>
      </w:r>
      <w:r w:rsidRPr="00751DD3">
        <w:t>nymi</w:t>
      </w:r>
      <w:r w:rsidRPr="00751DD3">
        <w:rPr>
          <w:rFonts w:hint="eastAsia"/>
        </w:rPr>
        <w:t>）</w:t>
      </w:r>
    </w:p>
    <w:p w14:paraId="3FC8A145" w14:textId="77777777" w:rsidR="004826AA" w:rsidRPr="00751DD3" w:rsidRDefault="004826AA" w:rsidP="004826AA">
      <w:pPr>
        <w:pStyle w:val="CH-"/>
      </w:pPr>
      <w:r w:rsidRPr="00751DD3">
        <w:rPr>
          <w:rFonts w:hint="eastAsia"/>
        </w:rPr>
        <w:t>符合人体工程学，戴在手腕或脚踝上，穿在衣服外面或里面</w:t>
      </w:r>
    </w:p>
    <w:p w14:paraId="0EDFB075" w14:textId="0F0C769A" w:rsidR="004826AA" w:rsidRDefault="004826AA" w:rsidP="004826AA">
      <w:pPr>
        <w:pStyle w:val="CH-"/>
      </w:pPr>
      <w:r w:rsidRPr="00751DD3">
        <w:rPr>
          <w:rFonts w:hint="eastAsia"/>
        </w:rPr>
        <w:t>可靠，便于洁净室使用</w:t>
      </w:r>
    </w:p>
    <w:p w14:paraId="6C2EB647" w14:textId="33618B2E" w:rsidR="009A6222" w:rsidRDefault="009A6222" w:rsidP="009A6222">
      <w:pPr>
        <w:pStyle w:val="CH-"/>
        <w:numPr>
          <w:ilvl w:val="0"/>
          <w:numId w:val="0"/>
        </w:numPr>
        <w:ind w:left="432"/>
      </w:pPr>
      <w:r>
        <w:rPr>
          <w:rFonts w:hint="eastAsia"/>
        </w:rPr>
        <w:t>生物识别手环</w:t>
      </w:r>
      <w:r w:rsidR="00CE097F">
        <w:rPr>
          <w:rFonts w:hint="eastAsia"/>
        </w:rPr>
        <w:t>实施安排</w:t>
      </w:r>
      <w:r>
        <w:rPr>
          <w:rFonts w:hint="eastAsia"/>
        </w:rPr>
        <w:t>：</w:t>
      </w:r>
    </w:p>
    <w:tbl>
      <w:tblPr>
        <w:tblStyle w:val="TableGrid"/>
        <w:tblW w:w="0" w:type="auto"/>
        <w:tblInd w:w="432" w:type="dxa"/>
        <w:tblLook w:val="04A0" w:firstRow="1" w:lastRow="0" w:firstColumn="1" w:lastColumn="0" w:noHBand="0" w:noVBand="1"/>
      </w:tblPr>
      <w:tblGrid>
        <w:gridCol w:w="839"/>
        <w:gridCol w:w="1134"/>
        <w:gridCol w:w="3827"/>
        <w:gridCol w:w="1418"/>
        <w:gridCol w:w="1826"/>
      </w:tblGrid>
      <w:tr w:rsidR="0095661D" w14:paraId="68419FEB" w14:textId="55F1F44E" w:rsidTr="0095661D">
        <w:tc>
          <w:tcPr>
            <w:tcW w:w="839" w:type="dxa"/>
            <w:shd w:val="clear" w:color="auto" w:fill="F2F2F2" w:themeFill="background1" w:themeFillShade="F2"/>
            <w:vAlign w:val="center"/>
          </w:tcPr>
          <w:p w14:paraId="331861EC" w14:textId="415E959F" w:rsidR="0095661D" w:rsidRDefault="0095661D" w:rsidP="0095661D">
            <w:pPr>
              <w:pStyle w:val="CH-TABLE-HEAD"/>
            </w:pPr>
            <w:r>
              <w:rPr>
                <w:rFonts w:hint="eastAsia"/>
              </w:rPr>
              <w:t>阶段</w:t>
            </w:r>
          </w:p>
        </w:tc>
        <w:tc>
          <w:tcPr>
            <w:tcW w:w="1134" w:type="dxa"/>
            <w:shd w:val="clear" w:color="auto" w:fill="F2F2F2" w:themeFill="background1" w:themeFillShade="F2"/>
            <w:vAlign w:val="center"/>
          </w:tcPr>
          <w:p w14:paraId="49717C5E" w14:textId="2037E889" w:rsidR="0095661D" w:rsidRDefault="0095661D" w:rsidP="0095661D">
            <w:pPr>
              <w:pStyle w:val="CH-TABLE-HEAD"/>
            </w:pPr>
            <w:r>
              <w:rPr>
                <w:rFonts w:hint="eastAsia"/>
              </w:rPr>
              <w:t>名称</w:t>
            </w:r>
          </w:p>
        </w:tc>
        <w:tc>
          <w:tcPr>
            <w:tcW w:w="3827" w:type="dxa"/>
            <w:shd w:val="clear" w:color="auto" w:fill="F2F2F2" w:themeFill="background1" w:themeFillShade="F2"/>
            <w:vAlign w:val="center"/>
          </w:tcPr>
          <w:p w14:paraId="21BCEFA0" w14:textId="7731E34A" w:rsidR="0095661D" w:rsidRDefault="0095661D" w:rsidP="0095661D">
            <w:pPr>
              <w:pStyle w:val="CH-TABLE-HEAD"/>
            </w:pPr>
            <w:r>
              <w:rPr>
                <w:rFonts w:hint="eastAsia"/>
              </w:rPr>
              <w:t>主要工作内容</w:t>
            </w:r>
          </w:p>
        </w:tc>
        <w:tc>
          <w:tcPr>
            <w:tcW w:w="1418" w:type="dxa"/>
            <w:shd w:val="clear" w:color="auto" w:fill="F2F2F2" w:themeFill="background1" w:themeFillShade="F2"/>
            <w:vAlign w:val="center"/>
          </w:tcPr>
          <w:p w14:paraId="52D7862B" w14:textId="6D402B9F" w:rsidR="0095661D" w:rsidRDefault="0095661D" w:rsidP="0095661D">
            <w:pPr>
              <w:pStyle w:val="CH-TABLE-HEAD"/>
            </w:pPr>
            <w:r>
              <w:rPr>
                <w:rFonts w:hint="eastAsia"/>
              </w:rPr>
              <w:t>周期</w:t>
            </w:r>
          </w:p>
        </w:tc>
        <w:tc>
          <w:tcPr>
            <w:tcW w:w="1826" w:type="dxa"/>
            <w:shd w:val="clear" w:color="auto" w:fill="F2F2F2" w:themeFill="background1" w:themeFillShade="F2"/>
            <w:vAlign w:val="center"/>
          </w:tcPr>
          <w:p w14:paraId="3E36470D" w14:textId="0938606A" w:rsidR="0095661D" w:rsidRDefault="0095661D" w:rsidP="0095661D">
            <w:pPr>
              <w:pStyle w:val="CH-TABLE-HEAD"/>
            </w:pPr>
            <w:r>
              <w:rPr>
                <w:rFonts w:hint="eastAsia"/>
              </w:rPr>
              <w:t>客户配合人员</w:t>
            </w:r>
          </w:p>
        </w:tc>
      </w:tr>
      <w:tr w:rsidR="0095661D" w14:paraId="3B6BEAAA" w14:textId="43509B15" w:rsidTr="0095661D">
        <w:tc>
          <w:tcPr>
            <w:tcW w:w="839" w:type="dxa"/>
            <w:vAlign w:val="center"/>
          </w:tcPr>
          <w:p w14:paraId="38A0EF8F" w14:textId="3086A49C" w:rsidR="0095661D" w:rsidRDefault="0095661D" w:rsidP="0095661D">
            <w:pPr>
              <w:pStyle w:val="CH-TABLE"/>
              <w:jc w:val="both"/>
            </w:pPr>
            <w:r>
              <w:rPr>
                <w:rFonts w:hint="eastAsia"/>
              </w:rPr>
              <w:t>1</w:t>
            </w:r>
          </w:p>
        </w:tc>
        <w:tc>
          <w:tcPr>
            <w:tcW w:w="1134" w:type="dxa"/>
            <w:vAlign w:val="center"/>
          </w:tcPr>
          <w:p w14:paraId="11131E17" w14:textId="14673C0F" w:rsidR="0095661D" w:rsidRDefault="0095661D" w:rsidP="0095661D">
            <w:pPr>
              <w:pStyle w:val="CH-TABLE"/>
              <w:jc w:val="both"/>
            </w:pPr>
            <w:r>
              <w:rPr>
                <w:rFonts w:hint="eastAsia"/>
              </w:rPr>
              <w:t>方案设计</w:t>
            </w:r>
          </w:p>
        </w:tc>
        <w:tc>
          <w:tcPr>
            <w:tcW w:w="3827" w:type="dxa"/>
            <w:vAlign w:val="center"/>
          </w:tcPr>
          <w:p w14:paraId="2576035E" w14:textId="68EF4C30" w:rsidR="0095661D" w:rsidRDefault="0095661D" w:rsidP="0095661D">
            <w:pPr>
              <w:pStyle w:val="CH-TABLE"/>
              <w:jc w:val="both"/>
            </w:pPr>
            <w:r>
              <w:rPr>
                <w:rFonts w:hint="eastAsia"/>
              </w:rPr>
              <w:t>澄清功能需求，方案架构设计，详细设计</w:t>
            </w:r>
          </w:p>
        </w:tc>
        <w:tc>
          <w:tcPr>
            <w:tcW w:w="1418" w:type="dxa"/>
            <w:vAlign w:val="center"/>
          </w:tcPr>
          <w:p w14:paraId="7188941D" w14:textId="39299818" w:rsidR="0095661D" w:rsidRDefault="0095661D" w:rsidP="0095661D">
            <w:pPr>
              <w:pStyle w:val="CH-TABLE"/>
              <w:jc w:val="both"/>
            </w:pPr>
            <w:r>
              <w:rPr>
                <w:rFonts w:hint="eastAsia"/>
              </w:rPr>
              <w:t>12个工作日</w:t>
            </w:r>
          </w:p>
        </w:tc>
        <w:tc>
          <w:tcPr>
            <w:tcW w:w="1826" w:type="dxa"/>
            <w:vAlign w:val="center"/>
          </w:tcPr>
          <w:p w14:paraId="3F1C53D6" w14:textId="7F78E7EC" w:rsidR="0095661D" w:rsidRDefault="0095661D" w:rsidP="0095661D">
            <w:pPr>
              <w:pStyle w:val="CH-TABLE"/>
              <w:jc w:val="both"/>
            </w:pPr>
            <w:r>
              <w:rPr>
                <w:rFonts w:hint="eastAsia"/>
              </w:rPr>
              <w:t>项目经理</w:t>
            </w:r>
          </w:p>
          <w:p w14:paraId="709F9753" w14:textId="43E4E46F" w:rsidR="0095661D" w:rsidRDefault="0095661D" w:rsidP="0095661D">
            <w:pPr>
              <w:pStyle w:val="CH-TABLE"/>
              <w:jc w:val="both"/>
            </w:pPr>
            <w:r>
              <w:rPr>
                <w:rFonts w:hint="eastAsia"/>
              </w:rPr>
              <w:t>I</w:t>
            </w:r>
            <w:r>
              <w:t>T</w:t>
            </w:r>
            <w:r>
              <w:rPr>
                <w:rFonts w:hint="eastAsia"/>
              </w:rPr>
              <w:t>管理员</w:t>
            </w:r>
          </w:p>
          <w:p w14:paraId="065A5AE9" w14:textId="2167C354" w:rsidR="0095661D" w:rsidRDefault="0095661D" w:rsidP="0095661D">
            <w:pPr>
              <w:pStyle w:val="CH-TABLE"/>
              <w:jc w:val="both"/>
            </w:pPr>
            <w:r>
              <w:rPr>
                <w:rFonts w:hint="eastAsia"/>
              </w:rPr>
              <w:t>操作员</w:t>
            </w:r>
          </w:p>
        </w:tc>
      </w:tr>
      <w:tr w:rsidR="0095661D" w14:paraId="66F7CCC4" w14:textId="535E4DCC" w:rsidTr="0095661D">
        <w:tc>
          <w:tcPr>
            <w:tcW w:w="839" w:type="dxa"/>
            <w:vAlign w:val="center"/>
          </w:tcPr>
          <w:p w14:paraId="36165A78" w14:textId="67AD88D9" w:rsidR="0095661D" w:rsidRDefault="0095661D" w:rsidP="0095661D">
            <w:pPr>
              <w:pStyle w:val="CH-TABLE"/>
              <w:jc w:val="both"/>
            </w:pPr>
            <w:r>
              <w:rPr>
                <w:rFonts w:hint="eastAsia"/>
              </w:rPr>
              <w:t>2</w:t>
            </w:r>
          </w:p>
        </w:tc>
        <w:tc>
          <w:tcPr>
            <w:tcW w:w="1134" w:type="dxa"/>
            <w:vAlign w:val="center"/>
          </w:tcPr>
          <w:p w14:paraId="129977DA" w14:textId="0E2E6ACE" w:rsidR="0095661D" w:rsidRDefault="0095661D" w:rsidP="0095661D">
            <w:pPr>
              <w:pStyle w:val="CH-TABLE"/>
              <w:jc w:val="both"/>
            </w:pPr>
            <w:r>
              <w:rPr>
                <w:rFonts w:hint="eastAsia"/>
              </w:rPr>
              <w:t>安装测试</w:t>
            </w:r>
          </w:p>
        </w:tc>
        <w:tc>
          <w:tcPr>
            <w:tcW w:w="3827" w:type="dxa"/>
            <w:vAlign w:val="center"/>
          </w:tcPr>
          <w:p w14:paraId="249799E6" w14:textId="001C3349" w:rsidR="0095661D" w:rsidRDefault="0095661D" w:rsidP="0095661D">
            <w:pPr>
              <w:pStyle w:val="CH-TABLE"/>
              <w:jc w:val="both"/>
            </w:pPr>
            <w:r>
              <w:rPr>
                <w:rFonts w:hint="eastAsia"/>
              </w:rPr>
              <w:t>测试、验证、生产环境安装并测试</w:t>
            </w:r>
          </w:p>
        </w:tc>
        <w:tc>
          <w:tcPr>
            <w:tcW w:w="1418" w:type="dxa"/>
            <w:vAlign w:val="center"/>
          </w:tcPr>
          <w:p w14:paraId="67E9BD22" w14:textId="7665BBEF" w:rsidR="0095661D" w:rsidRDefault="0095661D" w:rsidP="0095661D">
            <w:pPr>
              <w:pStyle w:val="CH-TABLE"/>
              <w:jc w:val="both"/>
            </w:pPr>
            <w:r>
              <w:rPr>
                <w:rFonts w:hint="eastAsia"/>
              </w:rPr>
              <w:t>6个工作日</w:t>
            </w:r>
          </w:p>
        </w:tc>
        <w:tc>
          <w:tcPr>
            <w:tcW w:w="1826" w:type="dxa"/>
            <w:vAlign w:val="center"/>
          </w:tcPr>
          <w:p w14:paraId="266B861B" w14:textId="77777777" w:rsidR="0095661D" w:rsidRDefault="0095661D" w:rsidP="0095661D">
            <w:pPr>
              <w:pStyle w:val="CH-TABLE"/>
              <w:jc w:val="both"/>
            </w:pPr>
            <w:r>
              <w:rPr>
                <w:rFonts w:hint="eastAsia"/>
              </w:rPr>
              <w:t>项目经理</w:t>
            </w:r>
          </w:p>
          <w:p w14:paraId="247008E5" w14:textId="1E18546C" w:rsidR="0095661D" w:rsidRDefault="0095661D" w:rsidP="0095661D">
            <w:pPr>
              <w:pStyle w:val="CH-TABLE"/>
              <w:jc w:val="both"/>
            </w:pPr>
            <w:r>
              <w:rPr>
                <w:rFonts w:hint="eastAsia"/>
              </w:rPr>
              <w:t>I</w:t>
            </w:r>
            <w:r>
              <w:t>T</w:t>
            </w:r>
            <w:r>
              <w:rPr>
                <w:rFonts w:hint="eastAsia"/>
              </w:rPr>
              <w:t>管理员</w:t>
            </w:r>
          </w:p>
          <w:p w14:paraId="63DB6AF1" w14:textId="7911EDB7" w:rsidR="0095661D" w:rsidRDefault="0095661D" w:rsidP="0095661D">
            <w:pPr>
              <w:pStyle w:val="CH-TABLE"/>
              <w:jc w:val="both"/>
            </w:pPr>
            <w:r>
              <w:rPr>
                <w:rFonts w:hint="eastAsia"/>
              </w:rPr>
              <w:t>操作员</w:t>
            </w:r>
          </w:p>
        </w:tc>
      </w:tr>
      <w:tr w:rsidR="0095661D" w14:paraId="0AAA51F6" w14:textId="73A2859A" w:rsidTr="0095661D">
        <w:tc>
          <w:tcPr>
            <w:tcW w:w="839" w:type="dxa"/>
            <w:vAlign w:val="center"/>
          </w:tcPr>
          <w:p w14:paraId="4B776E98" w14:textId="0767D5CF" w:rsidR="0095661D" w:rsidRDefault="0095661D" w:rsidP="0095661D">
            <w:pPr>
              <w:pStyle w:val="CH-TABLE"/>
              <w:jc w:val="both"/>
            </w:pPr>
            <w:r>
              <w:rPr>
                <w:rFonts w:hint="eastAsia"/>
              </w:rPr>
              <w:t>3</w:t>
            </w:r>
          </w:p>
        </w:tc>
        <w:tc>
          <w:tcPr>
            <w:tcW w:w="1134" w:type="dxa"/>
            <w:vAlign w:val="center"/>
          </w:tcPr>
          <w:p w14:paraId="3FDA8C91" w14:textId="4B5E9B36" w:rsidR="0095661D" w:rsidRDefault="0095661D" w:rsidP="0095661D">
            <w:pPr>
              <w:pStyle w:val="CH-TABLE"/>
              <w:jc w:val="both"/>
            </w:pPr>
            <w:r>
              <w:rPr>
                <w:rFonts w:hint="eastAsia"/>
              </w:rPr>
              <w:t>验证</w:t>
            </w:r>
          </w:p>
        </w:tc>
        <w:tc>
          <w:tcPr>
            <w:tcW w:w="3827" w:type="dxa"/>
            <w:vAlign w:val="center"/>
          </w:tcPr>
          <w:p w14:paraId="3E4F7E3A" w14:textId="12BB7183" w:rsidR="0095661D" w:rsidRDefault="0095661D" w:rsidP="0095661D">
            <w:pPr>
              <w:pStyle w:val="CH-TABLE"/>
              <w:jc w:val="both"/>
            </w:pPr>
            <w:r>
              <w:rPr>
                <w:rFonts w:hint="eastAsia"/>
              </w:rPr>
              <w:t>甲方质量经理配合客户方质量经理完成G</w:t>
            </w:r>
            <w:r>
              <w:t>MP</w:t>
            </w:r>
            <w:r>
              <w:rPr>
                <w:rFonts w:hint="eastAsia"/>
              </w:rPr>
              <w:t>验证工作</w:t>
            </w:r>
          </w:p>
        </w:tc>
        <w:tc>
          <w:tcPr>
            <w:tcW w:w="1418" w:type="dxa"/>
            <w:vAlign w:val="center"/>
          </w:tcPr>
          <w:p w14:paraId="48286F38" w14:textId="3F37F05D" w:rsidR="0095661D" w:rsidRDefault="0095661D" w:rsidP="0095661D">
            <w:pPr>
              <w:pStyle w:val="CH-TABLE"/>
              <w:jc w:val="both"/>
            </w:pPr>
            <w:r>
              <w:rPr>
                <w:rFonts w:hint="eastAsia"/>
              </w:rPr>
              <w:t>10个工作日</w:t>
            </w:r>
          </w:p>
        </w:tc>
        <w:tc>
          <w:tcPr>
            <w:tcW w:w="1826" w:type="dxa"/>
            <w:vAlign w:val="center"/>
          </w:tcPr>
          <w:p w14:paraId="08143BEC" w14:textId="77777777" w:rsidR="0095661D" w:rsidRDefault="0095661D" w:rsidP="0095661D">
            <w:pPr>
              <w:pStyle w:val="CH-TABLE"/>
              <w:jc w:val="both"/>
            </w:pPr>
            <w:r>
              <w:rPr>
                <w:rFonts w:hint="eastAsia"/>
              </w:rPr>
              <w:t>项目经理</w:t>
            </w:r>
          </w:p>
          <w:p w14:paraId="5F6D9202" w14:textId="77777777" w:rsidR="0095661D" w:rsidRDefault="0095661D" w:rsidP="0095661D">
            <w:pPr>
              <w:pStyle w:val="CH-TABLE"/>
              <w:jc w:val="both"/>
            </w:pPr>
            <w:r>
              <w:rPr>
                <w:rFonts w:hint="eastAsia"/>
              </w:rPr>
              <w:t>I</w:t>
            </w:r>
            <w:r>
              <w:t>T</w:t>
            </w:r>
            <w:r>
              <w:rPr>
                <w:rFonts w:hint="eastAsia"/>
              </w:rPr>
              <w:t>管理员</w:t>
            </w:r>
          </w:p>
          <w:p w14:paraId="662B6366" w14:textId="77777777" w:rsidR="0095661D" w:rsidRDefault="0095661D" w:rsidP="0095661D">
            <w:pPr>
              <w:pStyle w:val="CH-TABLE"/>
              <w:jc w:val="both"/>
            </w:pPr>
            <w:r>
              <w:rPr>
                <w:rFonts w:hint="eastAsia"/>
              </w:rPr>
              <w:t>操作员</w:t>
            </w:r>
          </w:p>
          <w:p w14:paraId="58FCC233" w14:textId="77777777" w:rsidR="0095661D" w:rsidRDefault="0095661D" w:rsidP="0095661D">
            <w:pPr>
              <w:pStyle w:val="CH-TABLE"/>
              <w:jc w:val="both"/>
            </w:pPr>
            <w:r>
              <w:rPr>
                <w:rFonts w:hint="eastAsia"/>
              </w:rPr>
              <w:t>现场管理人员</w:t>
            </w:r>
          </w:p>
          <w:p w14:paraId="3CEC4DEC" w14:textId="72FB22E0" w:rsidR="0095661D" w:rsidRDefault="0095661D" w:rsidP="0095661D">
            <w:pPr>
              <w:pStyle w:val="CH-TABLE"/>
              <w:jc w:val="both"/>
            </w:pPr>
            <w:r>
              <w:rPr>
                <w:rFonts w:hint="eastAsia"/>
              </w:rPr>
              <w:t>验证人员</w:t>
            </w:r>
          </w:p>
        </w:tc>
      </w:tr>
      <w:tr w:rsidR="0095661D" w14:paraId="0392F34C" w14:textId="77777777" w:rsidTr="0095661D">
        <w:tc>
          <w:tcPr>
            <w:tcW w:w="839" w:type="dxa"/>
            <w:vAlign w:val="center"/>
          </w:tcPr>
          <w:p w14:paraId="3C7B8838" w14:textId="378C553F" w:rsidR="0095661D" w:rsidRDefault="0095661D" w:rsidP="0095661D">
            <w:pPr>
              <w:pStyle w:val="CH-TABLE"/>
              <w:jc w:val="both"/>
            </w:pPr>
            <w:r>
              <w:rPr>
                <w:rFonts w:hint="eastAsia"/>
              </w:rPr>
              <w:t>4</w:t>
            </w:r>
          </w:p>
        </w:tc>
        <w:tc>
          <w:tcPr>
            <w:tcW w:w="1134" w:type="dxa"/>
            <w:vAlign w:val="center"/>
          </w:tcPr>
          <w:p w14:paraId="6A259AA4" w14:textId="2D716E9D" w:rsidR="0095661D" w:rsidRDefault="0095661D" w:rsidP="0095661D">
            <w:pPr>
              <w:pStyle w:val="CH-TABLE"/>
              <w:jc w:val="both"/>
            </w:pPr>
            <w:r>
              <w:rPr>
                <w:rFonts w:hint="eastAsia"/>
              </w:rPr>
              <w:t>部署上线</w:t>
            </w:r>
          </w:p>
        </w:tc>
        <w:tc>
          <w:tcPr>
            <w:tcW w:w="3827" w:type="dxa"/>
            <w:vAlign w:val="center"/>
          </w:tcPr>
          <w:p w14:paraId="3FAA7EAA" w14:textId="374B9D8F" w:rsidR="0095661D" w:rsidRDefault="0095661D" w:rsidP="0095661D">
            <w:pPr>
              <w:pStyle w:val="CH-TABLE"/>
              <w:jc w:val="both"/>
            </w:pPr>
            <w:r>
              <w:rPr>
                <w:rFonts w:hint="eastAsia"/>
              </w:rPr>
              <w:t>协助客户完成用户注册登记、提供最终用户培训、</w:t>
            </w:r>
          </w:p>
        </w:tc>
        <w:tc>
          <w:tcPr>
            <w:tcW w:w="1418" w:type="dxa"/>
            <w:vAlign w:val="center"/>
          </w:tcPr>
          <w:p w14:paraId="6A167C3D" w14:textId="36678E4D" w:rsidR="0095661D" w:rsidRDefault="0095661D" w:rsidP="0095661D">
            <w:pPr>
              <w:pStyle w:val="CH-TABLE"/>
              <w:jc w:val="both"/>
            </w:pPr>
            <w:r>
              <w:rPr>
                <w:rFonts w:hint="eastAsia"/>
              </w:rPr>
              <w:t>2个工作日</w:t>
            </w:r>
          </w:p>
        </w:tc>
        <w:tc>
          <w:tcPr>
            <w:tcW w:w="1826" w:type="dxa"/>
            <w:vAlign w:val="center"/>
          </w:tcPr>
          <w:p w14:paraId="2CB27DAE" w14:textId="77777777" w:rsidR="0095661D" w:rsidRDefault="0095661D" w:rsidP="0095661D">
            <w:pPr>
              <w:pStyle w:val="CH-TABLE"/>
              <w:jc w:val="both"/>
            </w:pPr>
            <w:r>
              <w:rPr>
                <w:rFonts w:hint="eastAsia"/>
              </w:rPr>
              <w:t>项目经理</w:t>
            </w:r>
          </w:p>
          <w:p w14:paraId="568C5287" w14:textId="77777777" w:rsidR="0095661D" w:rsidRDefault="0095661D" w:rsidP="0095661D">
            <w:pPr>
              <w:pStyle w:val="CH-TABLE"/>
              <w:jc w:val="both"/>
            </w:pPr>
            <w:r>
              <w:rPr>
                <w:rFonts w:hint="eastAsia"/>
              </w:rPr>
              <w:t>I</w:t>
            </w:r>
            <w:r>
              <w:t>T</w:t>
            </w:r>
            <w:r>
              <w:rPr>
                <w:rFonts w:hint="eastAsia"/>
              </w:rPr>
              <w:t>管理员</w:t>
            </w:r>
          </w:p>
          <w:p w14:paraId="6046E879" w14:textId="77777777" w:rsidR="0095661D" w:rsidRDefault="0095661D" w:rsidP="0095661D">
            <w:pPr>
              <w:pStyle w:val="CH-TABLE"/>
              <w:jc w:val="both"/>
            </w:pPr>
            <w:r>
              <w:rPr>
                <w:rFonts w:hint="eastAsia"/>
              </w:rPr>
              <w:t>操作员</w:t>
            </w:r>
          </w:p>
          <w:p w14:paraId="0ACA079E" w14:textId="0B88E271" w:rsidR="0095661D" w:rsidRDefault="0095661D" w:rsidP="0095661D">
            <w:pPr>
              <w:pStyle w:val="CH-TABLE"/>
              <w:jc w:val="both"/>
            </w:pPr>
            <w:r>
              <w:rPr>
                <w:rFonts w:hint="eastAsia"/>
              </w:rPr>
              <w:t>现场管理人员</w:t>
            </w:r>
          </w:p>
        </w:tc>
      </w:tr>
    </w:tbl>
    <w:p w14:paraId="36812A8F" w14:textId="77777777" w:rsidR="004826AA" w:rsidRPr="0008284B" w:rsidRDefault="004826AA" w:rsidP="004D22F3">
      <w:pPr>
        <w:pStyle w:val="CH-H3"/>
      </w:pPr>
      <w:r>
        <w:rPr>
          <w:rFonts w:hint="eastAsia"/>
        </w:rPr>
        <w:t>电子批记录模板设计</w:t>
      </w:r>
    </w:p>
    <w:p w14:paraId="144A7051" w14:textId="77777777" w:rsidR="004826AA" w:rsidRPr="0008284B" w:rsidRDefault="004826AA" w:rsidP="004826AA">
      <w:pPr>
        <w:pStyle w:val="CH-1"/>
      </w:pPr>
      <w:r w:rsidRPr="0008284B">
        <w:t>MES</w:t>
      </w:r>
      <w:r w:rsidRPr="0008284B">
        <w:rPr>
          <w:rFonts w:hint="eastAsia"/>
        </w:rPr>
        <w:t>以电子化的方式把整个工艺规程、</w:t>
      </w:r>
      <w:r w:rsidRPr="0008284B">
        <w:t>SOPs</w:t>
      </w:r>
      <w:r w:rsidRPr="0008284B">
        <w:rPr>
          <w:rFonts w:hint="eastAsia"/>
        </w:rPr>
        <w:t>设计到系统中，指导并控制操作人员严格按照工艺规程执行生产任务，确保持续稳定的生产出符合预定用途和注册要求的药品。</w:t>
      </w:r>
      <w:r w:rsidRPr="0008284B">
        <w:t xml:space="preserve"> </w:t>
      </w:r>
    </w:p>
    <w:p w14:paraId="06C38807" w14:textId="77777777" w:rsidR="004826AA" w:rsidRPr="0008284B" w:rsidRDefault="004826AA" w:rsidP="004826AA">
      <w:pPr>
        <w:pStyle w:val="CH-1"/>
      </w:pPr>
      <w:r w:rsidRPr="0008284B">
        <w:rPr>
          <w:rFonts w:hint="eastAsia"/>
        </w:rPr>
        <w:t>使用预定义的功能控件和参数在工艺指导中实现功能及逻辑控制</w:t>
      </w:r>
      <w:r w:rsidRPr="0008284B">
        <w:t xml:space="preserve"> </w:t>
      </w:r>
    </w:p>
    <w:p w14:paraId="16463BA7" w14:textId="77777777" w:rsidR="004826AA" w:rsidRPr="0008284B" w:rsidRDefault="004826AA" w:rsidP="004826AA">
      <w:pPr>
        <w:pStyle w:val="CH-1"/>
      </w:pPr>
      <w:r w:rsidRPr="0008284B">
        <w:rPr>
          <w:rFonts w:hint="eastAsia"/>
        </w:rPr>
        <w:t>这个工具通过集成</w:t>
      </w:r>
      <w:r w:rsidRPr="0008284B">
        <w:t>Word</w:t>
      </w:r>
      <w:r w:rsidRPr="0008284B">
        <w:rPr>
          <w:rFonts w:hint="eastAsia"/>
        </w:rPr>
        <w:t>，</w:t>
      </w:r>
      <w:r w:rsidRPr="0008284B">
        <w:t>excel</w:t>
      </w:r>
      <w:r w:rsidRPr="0008284B">
        <w:rPr>
          <w:rFonts w:hint="eastAsia"/>
        </w:rPr>
        <w:t>或其他一些微软制式的文件忠实的再现了存在于纸张中的记录。各种格式的图片，图解，声音和视频文件都可以集成进系统。</w:t>
      </w:r>
    </w:p>
    <w:p w14:paraId="1F6B379B" w14:textId="77777777" w:rsidR="004826AA" w:rsidRPr="0008284B" w:rsidRDefault="004826AA" w:rsidP="004826AA">
      <w:pPr>
        <w:pStyle w:val="CH-2"/>
      </w:pPr>
      <w:r w:rsidRPr="0008284B">
        <w:lastRenderedPageBreak/>
        <w:drawing>
          <wp:inline distT="0" distB="0" distL="0" distR="0" wp14:anchorId="74380BED" wp14:editId="252E89F8">
            <wp:extent cx="5875698" cy="28427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75931" cy="2842901"/>
                    </a:xfrm>
                    <a:prstGeom prst="rect">
                      <a:avLst/>
                    </a:prstGeom>
                    <a:noFill/>
                    <a:ln>
                      <a:noFill/>
                    </a:ln>
                  </pic:spPr>
                </pic:pic>
              </a:graphicData>
            </a:graphic>
          </wp:inline>
        </w:drawing>
      </w:r>
    </w:p>
    <w:p w14:paraId="6F410927" w14:textId="77777777" w:rsidR="004826AA" w:rsidRPr="0008284B" w:rsidRDefault="004826AA" w:rsidP="004826AA">
      <w:pPr>
        <w:pStyle w:val="CH-3"/>
      </w:pPr>
      <w:r w:rsidRPr="0008284B">
        <w:rPr>
          <w:rFonts w:hint="eastAsia"/>
        </w:rPr>
        <w:t>电子批记录操作文本设计界面</w:t>
      </w:r>
    </w:p>
    <w:p w14:paraId="2D0900D3" w14:textId="77777777" w:rsidR="004826AA" w:rsidRPr="0008284B" w:rsidRDefault="004826AA" w:rsidP="004826AA">
      <w:pPr>
        <w:pStyle w:val="CH-2"/>
      </w:pPr>
      <w:r w:rsidRPr="0008284B">
        <w:rPr>
          <w:rFonts w:hint="eastAsia"/>
        </w:rPr>
        <w:drawing>
          <wp:inline distT="0" distB="0" distL="0" distR="0" wp14:anchorId="056FC723" wp14:editId="2C374D9A">
            <wp:extent cx="5943600" cy="3225800"/>
            <wp:effectExtent l="0" t="0" r="0" b="0"/>
            <wp:docPr id="23" name="Picture 48" descr="工作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作流.png"/>
                    <pic:cNvPicPr/>
                  </pic:nvPicPr>
                  <pic:blipFill>
                    <a:blip r:embed="rId86" cstate="print"/>
                    <a:stretch>
                      <a:fillRect/>
                    </a:stretch>
                  </pic:blipFill>
                  <pic:spPr>
                    <a:xfrm>
                      <a:off x="0" y="0"/>
                      <a:ext cx="5940425" cy="3224077"/>
                    </a:xfrm>
                    <a:prstGeom prst="rect">
                      <a:avLst/>
                    </a:prstGeom>
                  </pic:spPr>
                </pic:pic>
              </a:graphicData>
            </a:graphic>
          </wp:inline>
        </w:drawing>
      </w:r>
    </w:p>
    <w:p w14:paraId="4D71689B" w14:textId="77777777" w:rsidR="004826AA" w:rsidRPr="0008284B" w:rsidRDefault="004826AA" w:rsidP="004826AA">
      <w:pPr>
        <w:pStyle w:val="CH-3"/>
      </w:pPr>
      <w:r w:rsidRPr="0008284B">
        <w:rPr>
          <w:rFonts w:hint="eastAsia"/>
        </w:rPr>
        <w:t>电子工作流设计</w:t>
      </w:r>
    </w:p>
    <w:p w14:paraId="12C6E6DE" w14:textId="77777777" w:rsidR="004826AA" w:rsidRDefault="004826AA" w:rsidP="004826AA">
      <w:pPr>
        <w:pStyle w:val="CH-1"/>
      </w:pPr>
      <w:r w:rsidRPr="0008284B">
        <w:rPr>
          <w:rFonts w:hint="eastAsia"/>
        </w:rPr>
        <w:t>电子批记录模块能使相关生产实现无纸化的管理，系统包含大量成熟模板（章节、标准元素、标准文本标签），并可根据实际业务场景进行定制和修改，系统提供简单的配置，开包即用的功能，和一个无需</w:t>
      </w:r>
      <w:r w:rsidRPr="0008284B">
        <w:t>IT</w:t>
      </w:r>
      <w:r w:rsidRPr="0008284B">
        <w:rPr>
          <w:rFonts w:hint="eastAsia"/>
        </w:rPr>
        <w:t>背景的开发环境。</w:t>
      </w:r>
    </w:p>
    <w:p w14:paraId="73937CFB" w14:textId="77777777" w:rsidR="004826AA" w:rsidRPr="0008284B" w:rsidRDefault="004826AA" w:rsidP="004826AA">
      <w:pPr>
        <w:pStyle w:val="CH-1"/>
      </w:pPr>
      <w:r w:rsidRPr="0008284B">
        <w:rPr>
          <w:rFonts w:hint="eastAsia"/>
        </w:rPr>
        <w:lastRenderedPageBreak/>
        <w:t>完全遵从</w:t>
      </w:r>
      <w:r w:rsidRPr="0008284B">
        <w:t>FDA</w:t>
      </w:r>
      <w:r w:rsidRPr="0008284B">
        <w:rPr>
          <w:rFonts w:hint="eastAsia"/>
        </w:rPr>
        <w:t>和</w:t>
      </w:r>
      <w:r w:rsidRPr="0008284B">
        <w:t>GMP</w:t>
      </w:r>
      <w:r w:rsidRPr="0008284B">
        <w:rPr>
          <w:rFonts w:hint="eastAsia"/>
        </w:rPr>
        <w:t>的规范，系统优化批次制造过程。有效资源的最大化：用户向导，设备分发，</w:t>
      </w:r>
      <w:r w:rsidRPr="0008284B">
        <w:t>SOPs</w:t>
      </w:r>
      <w:r w:rsidRPr="0008284B">
        <w:rPr>
          <w:rFonts w:hint="eastAsia"/>
        </w:rPr>
        <w:t>等等。它也能够系统的控制所有的正确的执行过程，不管是人为操作还是</w:t>
      </w:r>
      <w:r w:rsidRPr="0008284B">
        <w:t>PLC</w:t>
      </w:r>
      <w:r w:rsidRPr="0008284B">
        <w:rPr>
          <w:rFonts w:hint="eastAsia"/>
        </w:rPr>
        <w:t>控制的操作。</w:t>
      </w:r>
    </w:p>
    <w:p w14:paraId="7C2E9B12" w14:textId="77777777" w:rsidR="004826AA" w:rsidRPr="0008284B" w:rsidRDefault="004826AA" w:rsidP="004D22F3">
      <w:pPr>
        <w:pStyle w:val="CH-H3"/>
      </w:pPr>
      <w:bookmarkStart w:id="176" w:name="_Toc12384081"/>
      <w:r w:rsidRPr="0008284B">
        <w:rPr>
          <w:rFonts w:hint="eastAsia"/>
        </w:rPr>
        <w:t>电子批记录执行</w:t>
      </w:r>
      <w:bookmarkEnd w:id="176"/>
    </w:p>
    <w:p w14:paraId="23000557" w14:textId="77777777" w:rsidR="004826AA" w:rsidRPr="0008284B" w:rsidRDefault="004826AA" w:rsidP="004826AA">
      <w:pPr>
        <w:pStyle w:val="CH-1"/>
      </w:pPr>
      <w:r w:rsidRPr="0008284B">
        <w:rPr>
          <w:rFonts w:hint="eastAsia"/>
        </w:rPr>
        <w:t>电子批记录执行模块式是根据动态处理树管理生产指令的整个执行过程的友好的人机界面。</w:t>
      </w:r>
    </w:p>
    <w:p w14:paraId="52D9A190" w14:textId="77777777" w:rsidR="004826AA" w:rsidRPr="0008284B" w:rsidRDefault="004826AA" w:rsidP="004826AA">
      <w:pPr>
        <w:pStyle w:val="CH-1"/>
      </w:pPr>
      <w:r w:rsidRPr="0008284B">
        <w:rPr>
          <w:rFonts w:hint="eastAsia"/>
        </w:rPr>
        <w:t>电子批记录的是在遵从工艺指导的前提下通过操作人员或</w:t>
      </w:r>
      <w:r w:rsidRPr="0008284B">
        <w:t>DCS</w:t>
      </w:r>
      <w:r w:rsidRPr="0008284B">
        <w:rPr>
          <w:rFonts w:hint="eastAsia"/>
        </w:rPr>
        <w:t>系统执行的，它结合的生产子工单并确保好的生产产品质量。</w:t>
      </w:r>
      <w:r w:rsidRPr="0008284B">
        <w:t xml:space="preserve"> </w:t>
      </w:r>
    </w:p>
    <w:p w14:paraId="0217EBAE" w14:textId="77777777" w:rsidR="004826AA" w:rsidRPr="0008284B" w:rsidRDefault="004826AA" w:rsidP="004826AA">
      <w:pPr>
        <w:pStyle w:val="CH-1"/>
      </w:pPr>
      <w:r w:rsidRPr="0008284B">
        <w:rPr>
          <w:rFonts w:hint="eastAsia"/>
        </w:rPr>
        <w:t>在执行过程中系统：</w:t>
      </w:r>
    </w:p>
    <w:p w14:paraId="6AB927EF" w14:textId="77777777" w:rsidR="004826AA" w:rsidRPr="0008284B" w:rsidRDefault="004826AA" w:rsidP="004826AA">
      <w:pPr>
        <w:pStyle w:val="CH-"/>
      </w:pPr>
      <w:r w:rsidRPr="0008284B">
        <w:rPr>
          <w:rFonts w:hint="eastAsia"/>
        </w:rPr>
        <w:t>通过显示制造指导，根据规定好的电子工艺流在生产工作指令中指导操作员</w:t>
      </w:r>
      <w:r w:rsidRPr="0008284B">
        <w:t xml:space="preserve"> </w:t>
      </w:r>
    </w:p>
    <w:p w14:paraId="5C3DDEBB" w14:textId="77777777" w:rsidR="004826AA" w:rsidRPr="0008284B" w:rsidRDefault="004826AA" w:rsidP="004826AA">
      <w:pPr>
        <w:pStyle w:val="CH-"/>
      </w:pPr>
      <w:r w:rsidRPr="0008284B">
        <w:rPr>
          <w:rFonts w:hint="eastAsia"/>
        </w:rPr>
        <w:t>通过显示制造指导，在生产工作指令中指导操作员</w:t>
      </w:r>
      <w:r w:rsidRPr="0008284B">
        <w:t xml:space="preserve"> </w:t>
      </w:r>
    </w:p>
    <w:p w14:paraId="4C9693C9" w14:textId="77777777" w:rsidR="004826AA" w:rsidRPr="0008284B" w:rsidRDefault="004826AA" w:rsidP="004826AA">
      <w:pPr>
        <w:pStyle w:val="CH-"/>
      </w:pPr>
      <w:r w:rsidRPr="0008284B">
        <w:rPr>
          <w:rFonts w:hint="eastAsia"/>
        </w:rPr>
        <w:t>实时数据采集和相关生产标记</w:t>
      </w:r>
      <w:r w:rsidRPr="0008284B">
        <w:t xml:space="preserve"> </w:t>
      </w:r>
    </w:p>
    <w:p w14:paraId="47B0566B" w14:textId="77777777" w:rsidR="004826AA" w:rsidRPr="0008284B" w:rsidRDefault="004826AA" w:rsidP="004826AA">
      <w:pPr>
        <w:pStyle w:val="CH-"/>
      </w:pPr>
      <w:r w:rsidRPr="0008284B">
        <w:rPr>
          <w:rFonts w:hint="eastAsia"/>
        </w:rPr>
        <w:t>实现对产品生产过程中的工艺参数、设备状态、运行参数、环境参数、报警数据、超限处理情况、人工操作进行记录。系统与S</w:t>
      </w:r>
      <w:r w:rsidRPr="0008284B">
        <w:t>CADA</w:t>
      </w:r>
      <w:r w:rsidRPr="0008284B">
        <w:rPr>
          <w:rFonts w:hint="eastAsia"/>
        </w:rPr>
        <w:t>系统密切协同，自动收集相关参数，同时支持人工录入。</w:t>
      </w:r>
      <w:r w:rsidRPr="0008284B">
        <w:t xml:space="preserve"> </w:t>
      </w:r>
    </w:p>
    <w:p w14:paraId="52F01CE3" w14:textId="77777777" w:rsidR="004826AA" w:rsidRPr="0008284B" w:rsidRDefault="004826AA" w:rsidP="004826AA">
      <w:pPr>
        <w:pStyle w:val="CH-"/>
      </w:pPr>
      <w:r w:rsidRPr="0008284B">
        <w:rPr>
          <w:rFonts w:hint="eastAsia"/>
        </w:rPr>
        <w:t>控制执行多样的制造任务</w:t>
      </w:r>
      <w:r w:rsidRPr="0008284B">
        <w:t xml:space="preserve"> </w:t>
      </w:r>
    </w:p>
    <w:p w14:paraId="60911E62" w14:textId="77777777" w:rsidR="004826AA" w:rsidRPr="0008284B" w:rsidRDefault="004826AA" w:rsidP="004826AA">
      <w:pPr>
        <w:pStyle w:val="CH-"/>
      </w:pPr>
      <w:r w:rsidRPr="0008284B">
        <w:rPr>
          <w:rFonts w:hint="eastAsia"/>
        </w:rPr>
        <w:t>同一订单的上支持不同的操作工操作不同的工作任务</w:t>
      </w:r>
      <w:r w:rsidRPr="0008284B">
        <w:t xml:space="preserve"> </w:t>
      </w:r>
    </w:p>
    <w:p w14:paraId="3A478159" w14:textId="77777777" w:rsidR="004826AA" w:rsidRPr="0008284B" w:rsidRDefault="004826AA" w:rsidP="004826AA">
      <w:pPr>
        <w:pStyle w:val="CH-"/>
      </w:pPr>
      <w:r w:rsidRPr="0008284B">
        <w:rPr>
          <w:rFonts w:hint="eastAsia"/>
        </w:rPr>
        <w:t>实时管理风险事件</w:t>
      </w:r>
      <w:r w:rsidRPr="0008284B">
        <w:t xml:space="preserve"> </w:t>
      </w:r>
    </w:p>
    <w:p w14:paraId="643A14D0" w14:textId="77777777" w:rsidR="004826AA" w:rsidRPr="0008284B" w:rsidRDefault="004826AA" w:rsidP="004826AA">
      <w:pPr>
        <w:pStyle w:val="CH-"/>
      </w:pPr>
      <w:r w:rsidRPr="0008284B">
        <w:rPr>
          <w:rFonts w:hint="eastAsia"/>
        </w:rPr>
        <w:t>自动生成电子批记录。电子批记录完整覆盖当前纸质记录所有内容，并且按照预先定义的固定格式输出。</w:t>
      </w:r>
      <w:r w:rsidRPr="0008284B">
        <w:t xml:space="preserve"> </w:t>
      </w:r>
    </w:p>
    <w:p w14:paraId="233D5578" w14:textId="77777777" w:rsidR="004826AA" w:rsidRPr="0008284B" w:rsidRDefault="004826AA" w:rsidP="004826AA">
      <w:pPr>
        <w:pStyle w:val="CH-"/>
      </w:pPr>
      <w:r w:rsidRPr="0008284B">
        <w:rPr>
          <w:rFonts w:hint="eastAsia"/>
        </w:rPr>
        <w:t>自动计算生产相关</w:t>
      </w:r>
      <w:r w:rsidRPr="0008284B">
        <w:t>KPI</w:t>
      </w:r>
      <w:r w:rsidRPr="0008284B">
        <w:rPr>
          <w:rFonts w:hint="eastAsia"/>
        </w:rPr>
        <w:t>指标（收率、物料平衡、投入产出比等），并记录到电子批记录中。</w:t>
      </w:r>
      <w:r w:rsidRPr="0008284B">
        <w:t xml:space="preserve"> </w:t>
      </w:r>
    </w:p>
    <w:p w14:paraId="03049146" w14:textId="77777777" w:rsidR="004826AA" w:rsidRPr="0008284B" w:rsidRDefault="004826AA" w:rsidP="004826AA">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电子批记录的执行提供以下功能：</w:t>
      </w:r>
      <w:r w:rsidRPr="0008284B">
        <w:rPr>
          <w:rFonts w:ascii="微软雅黑" w:eastAsia="微软雅黑" w:hAnsi="微软雅黑" w:cs="仿宋"/>
          <w:sz w:val="22"/>
          <w:szCs w:val="18"/>
        </w:rPr>
        <w:t xml:space="preserve"> </w:t>
      </w:r>
    </w:p>
    <w:p w14:paraId="6145D224" w14:textId="77777777" w:rsidR="004826AA" w:rsidRPr="0008284B" w:rsidRDefault="004826AA" w:rsidP="004826AA">
      <w:pPr>
        <w:pStyle w:val="CH-"/>
      </w:pPr>
      <w:r w:rsidRPr="0008284B">
        <w:rPr>
          <w:rFonts w:hint="eastAsia"/>
        </w:rPr>
        <w:t>电子批记录生成时自动带有系统时间标记</w:t>
      </w:r>
      <w:r>
        <w:rPr>
          <w:rFonts w:hint="eastAsia"/>
        </w:rPr>
        <w:t>（时间格式允许自定义）</w:t>
      </w:r>
    </w:p>
    <w:p w14:paraId="4E9B9342" w14:textId="77777777" w:rsidR="004826AA" w:rsidRDefault="004826AA" w:rsidP="004826AA">
      <w:pPr>
        <w:pStyle w:val="CH-"/>
      </w:pPr>
      <w:r>
        <w:rPr>
          <w:rFonts w:hint="eastAsia"/>
        </w:rPr>
        <w:t>实时</w:t>
      </w:r>
      <w:r w:rsidRPr="0008284B">
        <w:rPr>
          <w:rFonts w:hint="eastAsia"/>
        </w:rPr>
        <w:t>控制和记录生产数据：通过和预定值做比较，控制每一个关键的过程参数，避免人为错误。</w:t>
      </w:r>
      <w:r w:rsidRPr="0008284B">
        <w:t xml:space="preserve"> </w:t>
      </w:r>
    </w:p>
    <w:p w14:paraId="416D3633" w14:textId="77777777" w:rsidR="004826AA" w:rsidRPr="0008284B" w:rsidRDefault="004826AA" w:rsidP="004826AA">
      <w:pPr>
        <w:pStyle w:val="CH-"/>
      </w:pPr>
      <w:r w:rsidRPr="00030D7D">
        <w:rPr>
          <w:rFonts w:hint="eastAsia"/>
        </w:rPr>
        <w:t>数据存储</w:t>
      </w:r>
      <w:r>
        <w:rPr>
          <w:rFonts w:hint="eastAsia"/>
        </w:rPr>
        <w:t>为完整充分</w:t>
      </w:r>
      <w:r w:rsidRPr="00030D7D">
        <w:rPr>
          <w:rFonts w:hint="eastAsia"/>
        </w:rPr>
        <w:t>的元数据，以便随时进行标识和检索。</w:t>
      </w:r>
    </w:p>
    <w:p w14:paraId="15C51999" w14:textId="77777777" w:rsidR="004826AA" w:rsidRPr="0008284B" w:rsidRDefault="004826AA" w:rsidP="004826AA">
      <w:pPr>
        <w:pStyle w:val="CH-"/>
      </w:pPr>
      <w:r w:rsidRPr="0008284B">
        <w:rPr>
          <w:rFonts w:hint="eastAsia"/>
        </w:rPr>
        <w:t>可强制任务或事件</w:t>
      </w:r>
      <w:r w:rsidRPr="0008284B">
        <w:t xml:space="preserve"> </w:t>
      </w:r>
    </w:p>
    <w:p w14:paraId="4573B89B" w14:textId="77777777" w:rsidR="004826AA" w:rsidRPr="0008284B" w:rsidRDefault="004826AA" w:rsidP="004826AA">
      <w:pPr>
        <w:pStyle w:val="CH-"/>
      </w:pPr>
      <w:r w:rsidRPr="0008284B">
        <w:rPr>
          <w:rFonts w:hint="eastAsia"/>
        </w:rPr>
        <w:t>在生产的任何阶段，允许用户激活再打印标签事件</w:t>
      </w:r>
      <w:r w:rsidRPr="0008284B">
        <w:t xml:space="preserve"> </w:t>
      </w:r>
    </w:p>
    <w:p w14:paraId="037DEABA" w14:textId="77777777" w:rsidR="004826AA" w:rsidRPr="0008284B" w:rsidRDefault="004826AA" w:rsidP="004826AA">
      <w:pPr>
        <w:pStyle w:val="CH-"/>
      </w:pPr>
      <w:r w:rsidRPr="0008284B">
        <w:rPr>
          <w:rFonts w:hint="eastAsia"/>
        </w:rPr>
        <w:t>复核功能，提供配置能够保证手动输入由第二个操作员验证。</w:t>
      </w:r>
    </w:p>
    <w:p w14:paraId="10A2A1F0" w14:textId="77777777" w:rsidR="004826AA" w:rsidRPr="0008284B" w:rsidRDefault="004826AA" w:rsidP="004826AA">
      <w:pPr>
        <w:pStyle w:val="CH-"/>
      </w:pPr>
      <w:r w:rsidRPr="0008284B">
        <w:rPr>
          <w:rFonts w:hint="eastAsia"/>
        </w:rPr>
        <w:t>授权一个纠正模式修改填写的参数，并跟踪该记录</w:t>
      </w:r>
      <w:r>
        <w:rPr>
          <w:rFonts w:hint="eastAsia"/>
        </w:rPr>
        <w:t>修改前后值，修改原因，修改人及时间戳</w:t>
      </w:r>
      <w:r w:rsidRPr="0008284B">
        <w:rPr>
          <w:rFonts w:hint="eastAsia"/>
        </w:rPr>
        <w:t>。</w:t>
      </w:r>
      <w:r w:rsidRPr="0008284B">
        <w:t xml:space="preserve"> </w:t>
      </w:r>
    </w:p>
    <w:p w14:paraId="4A2B28C9" w14:textId="77777777" w:rsidR="004826AA" w:rsidRPr="0008284B" w:rsidRDefault="004826AA" w:rsidP="004826AA">
      <w:pPr>
        <w:pStyle w:val="CH-"/>
      </w:pPr>
      <w:r w:rsidRPr="0008284B">
        <w:rPr>
          <w:rFonts w:hint="eastAsia"/>
        </w:rPr>
        <w:t>自动记录超出容忍值的参数风险事件</w:t>
      </w:r>
      <w:r w:rsidRPr="0008284B">
        <w:t xml:space="preserve"> </w:t>
      </w:r>
    </w:p>
    <w:p w14:paraId="74C8947D" w14:textId="77777777" w:rsidR="004826AA" w:rsidRPr="0008284B" w:rsidRDefault="004826AA" w:rsidP="004826AA">
      <w:pPr>
        <w:pStyle w:val="CH-"/>
      </w:pPr>
      <w:r w:rsidRPr="0008284B">
        <w:rPr>
          <w:rFonts w:hint="eastAsia"/>
        </w:rPr>
        <w:t>在任何时候允许手动记录注释和风险事件</w:t>
      </w:r>
      <w:r w:rsidRPr="0008284B">
        <w:t xml:space="preserve"> </w:t>
      </w:r>
    </w:p>
    <w:p w14:paraId="4DF567B6" w14:textId="77777777" w:rsidR="004826AA" w:rsidRPr="0008284B" w:rsidRDefault="004826AA" w:rsidP="004826AA">
      <w:pPr>
        <w:pStyle w:val="CH-"/>
      </w:pPr>
      <w:r w:rsidRPr="0008284B">
        <w:rPr>
          <w:rFonts w:hint="eastAsia"/>
        </w:rPr>
        <w:t>批记录执行过程中的所有人员登录、操作、签名都将被记录且无法被删除，用于审计追踪</w:t>
      </w:r>
      <w:r w:rsidRPr="0008284B">
        <w:t xml:space="preserve"> </w:t>
      </w:r>
    </w:p>
    <w:p w14:paraId="5A9884F6" w14:textId="2BEA3BF7" w:rsidR="004826AA" w:rsidRPr="0008284B" w:rsidRDefault="004826AA" w:rsidP="004826AA">
      <w:pPr>
        <w:pStyle w:val="CH-"/>
      </w:pPr>
      <w:r w:rsidRPr="0008284B">
        <w:rPr>
          <w:rFonts w:hint="eastAsia"/>
        </w:rPr>
        <w:lastRenderedPageBreak/>
        <w:t>MES系统在用户登录生产执行</w:t>
      </w:r>
      <w:r w:rsidR="00973AC0">
        <w:rPr>
          <w:rFonts w:hint="eastAsia"/>
        </w:rPr>
        <w:t>客户端</w:t>
      </w:r>
      <w:r w:rsidRPr="0008284B">
        <w:rPr>
          <w:rFonts w:hint="eastAsia"/>
        </w:rPr>
        <w:t>时，对用户执行过程中用到的计算机资源进行绑定。如果生产执行</w:t>
      </w:r>
      <w:r w:rsidR="00973AC0">
        <w:rPr>
          <w:rFonts w:hint="eastAsia"/>
        </w:rPr>
        <w:t>客户端</w:t>
      </w:r>
      <w:r w:rsidRPr="0008284B">
        <w:rPr>
          <w:rFonts w:hint="eastAsia"/>
        </w:rPr>
        <w:t>非正常关闭，绑定的计算机资源无法释放时，系统将会对对象绑定解除，并记录相关日志。</w:t>
      </w:r>
    </w:p>
    <w:p w14:paraId="2831B506" w14:textId="77777777" w:rsidR="004826AA" w:rsidRPr="0008284B" w:rsidRDefault="004826AA" w:rsidP="004826AA">
      <w:pPr>
        <w:pStyle w:val="CH-"/>
      </w:pPr>
      <w:r w:rsidRPr="0008284B">
        <w:rPr>
          <w:rFonts w:hint="eastAsia"/>
        </w:rPr>
        <w:t>电子批记录生成后，任何对批记录的修改都被记录，并保留原始批记录：修改前、修改后的值、修改的原因、修改人及修改时间戳（精确至秒</w:t>
      </w:r>
      <w:r>
        <w:rPr>
          <w:rFonts w:hint="eastAsia"/>
        </w:rPr>
        <w:t>，日期时间格式允许自定义</w:t>
      </w:r>
      <w:r w:rsidRPr="0008284B">
        <w:rPr>
          <w:rFonts w:hint="eastAsia"/>
        </w:rPr>
        <w:t>），用于审计追踪，确保批次数据记录完整性。</w:t>
      </w:r>
    </w:p>
    <w:p w14:paraId="15FA70FD" w14:textId="77777777" w:rsidR="004826AA" w:rsidRPr="0008284B" w:rsidRDefault="004826AA" w:rsidP="004826AA">
      <w:pPr>
        <w:pStyle w:val="CH-"/>
      </w:pPr>
      <w:r w:rsidRPr="0008284B">
        <w:rPr>
          <w:rFonts w:hint="eastAsia"/>
        </w:rPr>
        <w:t>系统自动记录电子签名相关的信息，包含签名人的身份、签名执行的日期/时间以及签名的原因。</w:t>
      </w:r>
    </w:p>
    <w:p w14:paraId="43CD4A2A" w14:textId="77777777" w:rsidR="004826AA" w:rsidRPr="0008284B" w:rsidRDefault="004826AA" w:rsidP="004826AA">
      <w:pPr>
        <w:pStyle w:val="CH-"/>
      </w:pPr>
      <w:r w:rsidRPr="0008284B">
        <w:t>根据</w:t>
      </w:r>
      <w:r>
        <w:t>信达生物</w:t>
      </w:r>
      <w:r w:rsidRPr="0008284B">
        <w:t>需要</w:t>
      </w:r>
      <w:r w:rsidRPr="0008284B">
        <w:rPr>
          <w:rFonts w:hint="eastAsia"/>
        </w:rPr>
        <w:t>，</w:t>
      </w:r>
      <w:r w:rsidRPr="0008284B">
        <w:t>提取批记录中的重要参数</w:t>
      </w:r>
      <w:r w:rsidRPr="0008284B">
        <w:rPr>
          <w:rFonts w:hint="eastAsia"/>
        </w:rPr>
        <w:t>，</w:t>
      </w:r>
      <w:r w:rsidRPr="0008284B">
        <w:t>形成批记录摘要</w:t>
      </w:r>
      <w:r w:rsidRPr="0008284B">
        <w:rPr>
          <w:rFonts w:hint="eastAsia"/>
        </w:rPr>
        <w:t>。</w:t>
      </w:r>
    </w:p>
    <w:p w14:paraId="35A30633" w14:textId="77777777" w:rsidR="004826AA" w:rsidRDefault="004826AA" w:rsidP="004826AA">
      <w:pPr>
        <w:pStyle w:val="CH-"/>
      </w:pPr>
      <w:r w:rsidRPr="0008284B">
        <w:rPr>
          <w:rFonts w:hint="eastAsia"/>
        </w:rPr>
        <w:t>授权人员允许查询、导出PDF和打印电子批记录。</w:t>
      </w:r>
    </w:p>
    <w:p w14:paraId="4A319D4E" w14:textId="77777777" w:rsidR="004826AA" w:rsidRPr="0008284B" w:rsidRDefault="004826AA" w:rsidP="004826AA">
      <w:pPr>
        <w:pStyle w:val="CH-"/>
      </w:pPr>
      <w:r w:rsidRPr="00063CBC">
        <w:rPr>
          <w:rFonts w:hint="eastAsia"/>
        </w:rPr>
        <w:t>所有生成的</w:t>
      </w:r>
      <w:r>
        <w:t>PFD</w:t>
      </w:r>
      <w:r w:rsidRPr="00063CBC">
        <w:rPr>
          <w:rFonts w:hint="eastAsia"/>
        </w:rPr>
        <w:t>记录</w:t>
      </w:r>
      <w:r>
        <w:rPr>
          <w:rFonts w:hint="eastAsia"/>
        </w:rPr>
        <w:t>符合P</w:t>
      </w:r>
      <w:r>
        <w:t>DF/A-1</w:t>
      </w:r>
      <w:r>
        <w:rPr>
          <w:rFonts w:hint="eastAsia"/>
        </w:rPr>
        <w:t>b标准，记录的文件格式和内容均</w:t>
      </w:r>
      <w:r w:rsidRPr="00063CBC">
        <w:rPr>
          <w:rFonts w:hint="eastAsia"/>
        </w:rPr>
        <w:t>无法被修改。</w:t>
      </w:r>
    </w:p>
    <w:p w14:paraId="6C6C9DD0" w14:textId="77777777" w:rsidR="004826AA" w:rsidRPr="0008284B" w:rsidRDefault="004826AA" w:rsidP="00291D08">
      <w:pPr>
        <w:pStyle w:val="CH-1"/>
      </w:pPr>
      <w:r w:rsidRPr="0008284B">
        <w:t>MES</w:t>
      </w:r>
      <w:r w:rsidRPr="0008284B">
        <w:rPr>
          <w:rFonts w:hint="eastAsia"/>
        </w:rPr>
        <w:t>系统支持</w:t>
      </w:r>
      <w:r w:rsidRPr="0008284B">
        <w:t>OPC</w:t>
      </w:r>
      <w:r w:rsidRPr="0008284B">
        <w:rPr>
          <w:rFonts w:hint="eastAsia"/>
        </w:rPr>
        <w:t>协议和数据库直接访问方式和自动化系统通信，可以把自动化的过程参数和系统质量参数按照批生产步骤的起止时间，以表格或趋势的形式显示到电子批记录中。</w:t>
      </w:r>
    </w:p>
    <w:p w14:paraId="1DEF24A8" w14:textId="77777777" w:rsidR="004826AA" w:rsidRPr="0008284B" w:rsidRDefault="004826AA" w:rsidP="004826AA">
      <w:pPr>
        <w:pStyle w:val="CH-2"/>
      </w:pPr>
      <w:r w:rsidRPr="0008284B">
        <w:drawing>
          <wp:inline distT="0" distB="0" distL="0" distR="0" wp14:anchorId="60A8D626" wp14:editId="482C5B67">
            <wp:extent cx="5935609" cy="3327187"/>
            <wp:effectExtent l="0" t="0" r="8255" b="6985"/>
            <wp:docPr id="73" name="Picture 27" descr="IMG_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IMG_0236.PNG"/>
                    <pic:cNvPicPr>
                      <a:picLocks noChangeAspect="1"/>
                    </pic:cNvPicPr>
                  </pic:nvPicPr>
                  <pic:blipFill>
                    <a:blip r:embed="rId92"/>
                    <a:stretch>
                      <a:fillRect/>
                    </a:stretch>
                  </pic:blipFill>
                  <pic:spPr>
                    <a:xfrm>
                      <a:off x="0" y="0"/>
                      <a:ext cx="5937993" cy="3328523"/>
                    </a:xfrm>
                    <a:prstGeom prst="rect">
                      <a:avLst/>
                    </a:prstGeom>
                  </pic:spPr>
                </pic:pic>
              </a:graphicData>
            </a:graphic>
          </wp:inline>
        </w:drawing>
      </w:r>
    </w:p>
    <w:p w14:paraId="7A5E10AD" w14:textId="77777777" w:rsidR="004826AA" w:rsidRPr="0008284B" w:rsidRDefault="004826AA" w:rsidP="004826AA">
      <w:pPr>
        <w:pStyle w:val="CH-3"/>
      </w:pPr>
      <w:r w:rsidRPr="0008284B">
        <w:rPr>
          <w:rFonts w:hint="eastAsia"/>
        </w:rPr>
        <w:t>电子批记录示例</w:t>
      </w:r>
    </w:p>
    <w:p w14:paraId="05B2C047" w14:textId="77777777" w:rsidR="004826AA" w:rsidRPr="0008284B" w:rsidRDefault="004826AA" w:rsidP="004D22F3">
      <w:pPr>
        <w:pStyle w:val="CH-H3"/>
      </w:pPr>
      <w:r w:rsidRPr="0008284B">
        <w:rPr>
          <w:rFonts w:hint="eastAsia"/>
        </w:rPr>
        <w:t>电子批记录审核</w:t>
      </w:r>
    </w:p>
    <w:p w14:paraId="358707FC" w14:textId="77777777" w:rsidR="004826AA" w:rsidRPr="00291D08" w:rsidRDefault="004826AA" w:rsidP="00291D08">
      <w:pPr>
        <w:pStyle w:val="CH-1"/>
      </w:pPr>
      <w:r w:rsidRPr="00291D08">
        <w:t>Opcenter Execution Pharma</w:t>
      </w:r>
      <w:r w:rsidRPr="00291D08">
        <w:rPr>
          <w:rFonts w:hint="eastAsia"/>
        </w:rPr>
        <w:t>提供的标准电子批记录原则为</w:t>
      </w:r>
      <w:r w:rsidRPr="00291D08">
        <w:t>“</w:t>
      </w:r>
      <w:r w:rsidRPr="00291D08">
        <w:rPr>
          <w:rFonts w:hint="eastAsia"/>
        </w:rPr>
        <w:t>所见即所得</w:t>
      </w:r>
      <w:r w:rsidRPr="00291D08">
        <w:t>”</w:t>
      </w:r>
      <w:r w:rsidRPr="00291D08">
        <w:rPr>
          <w:rFonts w:hint="eastAsia"/>
        </w:rPr>
        <w:t>，即为工艺指令执行过程中所有操作的全部记录。</w:t>
      </w:r>
    </w:p>
    <w:p w14:paraId="184A1E20" w14:textId="77777777" w:rsidR="004826AA" w:rsidRPr="00291D08" w:rsidRDefault="004826AA" w:rsidP="00291D08">
      <w:pPr>
        <w:pStyle w:val="CH-1"/>
      </w:pPr>
      <w:r w:rsidRPr="00291D08">
        <w:rPr>
          <w:rFonts w:hint="eastAsia"/>
        </w:rPr>
        <w:lastRenderedPageBreak/>
        <w:t>电子批记录进行审核主要包括：风险事件管理，族谱查看，审计追踪，称量报告、设备追溯和电子批记录批准放行。</w:t>
      </w:r>
    </w:p>
    <w:p w14:paraId="6E72615A" w14:textId="77777777" w:rsidR="004826AA" w:rsidRPr="00291D08" w:rsidRDefault="004826AA" w:rsidP="00291D08">
      <w:pPr>
        <w:pStyle w:val="CH-1"/>
      </w:pPr>
      <w:r w:rsidRPr="00291D08">
        <w:rPr>
          <w:rFonts w:hint="eastAsia"/>
        </w:rPr>
        <w:t>系统支持在没有偏差并且CPP和CQA处于可接受范围内时自动更新批记录审核状态为“批准”。（说明：该功能需经信达生物质量人员认同后实施。）</w:t>
      </w:r>
    </w:p>
    <w:p w14:paraId="350DAE96" w14:textId="77777777" w:rsidR="004826AA" w:rsidRPr="00DB56CB" w:rsidRDefault="004826AA" w:rsidP="004826AA">
      <w:pPr>
        <w:pStyle w:val="CH-1"/>
      </w:pPr>
      <w:r w:rsidRPr="00DB56CB">
        <w:rPr>
          <w:rFonts w:hint="eastAsia"/>
        </w:rPr>
        <w:t>需要人工审核和放行的记录，显示在</w:t>
      </w:r>
      <w:r>
        <w:rPr>
          <w:rFonts w:hint="eastAsia"/>
        </w:rPr>
        <w:t>相应用户的待审批清单中，系统在审核和放行时应核验用户的身份。</w:t>
      </w:r>
      <w:r w:rsidRPr="00BF51A7">
        <w:rPr>
          <w:rFonts w:hint="eastAsia"/>
        </w:rPr>
        <w:t>系统支持基于异常的批记录审核，系统将集中显示所有生产过程、物料、设备、人员的异常</w:t>
      </w:r>
      <w:r>
        <w:rPr>
          <w:rFonts w:hint="eastAsia"/>
        </w:rPr>
        <w:t>，以便用户快速审核</w:t>
      </w:r>
      <w:r w:rsidRPr="00BF51A7">
        <w:rPr>
          <w:rFonts w:hint="eastAsia"/>
        </w:rPr>
        <w:t>。</w:t>
      </w:r>
    </w:p>
    <w:p w14:paraId="68EF71C1" w14:textId="77777777" w:rsidR="004826AA" w:rsidRDefault="004826AA" w:rsidP="004826AA">
      <w:pPr>
        <w:pStyle w:val="CH-1"/>
      </w:pPr>
      <w:r w:rsidRPr="0008284B">
        <w:rPr>
          <w:rFonts w:hint="eastAsia"/>
        </w:rPr>
        <w:t>系统根据电子批记录设计时配置的审批流程启动审批流程，审批流程可根据不同的审批人定义相应的审批权限</w:t>
      </w:r>
      <w:r>
        <w:rPr>
          <w:rFonts w:hint="eastAsia"/>
        </w:rPr>
        <w:t>，审批权限分配到角色。</w:t>
      </w:r>
      <w:r w:rsidRPr="0008284B">
        <w:rPr>
          <w:rFonts w:hint="eastAsia"/>
        </w:rPr>
        <w:t>系统记录电子批记录审批过程，包括审批人、审批时间、审批结果、批注内容，审批内容可被审计追踪。</w:t>
      </w:r>
      <w:r>
        <w:rPr>
          <w:rFonts w:hint="eastAsia"/>
        </w:rPr>
        <w:t>风险事件（偏差）关闭完毕的批记录方看进行最终的审批。</w:t>
      </w:r>
    </w:p>
    <w:p w14:paraId="44EBDAF8" w14:textId="77777777" w:rsidR="004826AA" w:rsidRPr="0008284B" w:rsidRDefault="004826AA" w:rsidP="004826AA">
      <w:pPr>
        <w:pStyle w:val="CH-1"/>
      </w:pPr>
      <w:r w:rsidRPr="0008284B">
        <w:rPr>
          <w:rFonts w:hint="eastAsia"/>
        </w:rPr>
        <w:t>电子批记录允许打印为</w:t>
      </w:r>
      <w:r w:rsidRPr="0008284B">
        <w:t>PDF</w:t>
      </w:r>
      <w:r w:rsidRPr="0008284B">
        <w:rPr>
          <w:rFonts w:hint="eastAsia"/>
        </w:rPr>
        <w:t>格式，具体格式可与</w:t>
      </w:r>
      <w:r>
        <w:rPr>
          <w:rFonts w:hint="eastAsia"/>
        </w:rPr>
        <w:t>信达生物</w:t>
      </w:r>
      <w:r w:rsidRPr="0008284B">
        <w:rPr>
          <w:rFonts w:hint="eastAsia"/>
        </w:rPr>
        <w:t>沟通进行设计。系统具备完备的电子批记录打印管理，对电子批记录打印行为进行记录，每一份电子批记录必须在系统内且具有相应权限才能够定义，记录打印份数、打印时间、打印位置、产品批次等信息。</w:t>
      </w:r>
    </w:p>
    <w:p w14:paraId="273C3E7A" w14:textId="77777777" w:rsidR="004826AA" w:rsidRPr="0008284B" w:rsidRDefault="004826AA" w:rsidP="004826AA">
      <w:pPr>
        <w:pStyle w:val="CH-2"/>
      </w:pPr>
      <w:r w:rsidRPr="0008284B">
        <w:drawing>
          <wp:inline distT="0" distB="0" distL="0" distR="0" wp14:anchorId="68BB51F6" wp14:editId="75443882">
            <wp:extent cx="5945309" cy="2869949"/>
            <wp:effectExtent l="0" t="0" r="0" b="6985"/>
            <wp:docPr id="1412" name="Picture 1411" descr="PI审核-警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审核-警报.png"/>
                    <pic:cNvPicPr/>
                  </pic:nvPicPr>
                  <pic:blipFill>
                    <a:blip r:embed="rId93" cstate="print"/>
                    <a:stretch>
                      <a:fillRect/>
                    </a:stretch>
                  </pic:blipFill>
                  <pic:spPr>
                    <a:xfrm>
                      <a:off x="0" y="0"/>
                      <a:ext cx="5940425" cy="2867591"/>
                    </a:xfrm>
                    <a:prstGeom prst="rect">
                      <a:avLst/>
                    </a:prstGeom>
                  </pic:spPr>
                </pic:pic>
              </a:graphicData>
            </a:graphic>
          </wp:inline>
        </w:drawing>
      </w:r>
    </w:p>
    <w:p w14:paraId="4D3594C1" w14:textId="77777777" w:rsidR="004826AA" w:rsidRDefault="004826AA" w:rsidP="004826AA">
      <w:pPr>
        <w:pStyle w:val="CH-3"/>
      </w:pPr>
      <w:r w:rsidRPr="0008284B">
        <w:rPr>
          <w:rFonts w:hint="eastAsia"/>
        </w:rPr>
        <w:t>电子批记录审核界面</w:t>
      </w:r>
    </w:p>
    <w:p w14:paraId="1B988010" w14:textId="77777777" w:rsidR="004826AA" w:rsidRPr="0008284B" w:rsidRDefault="004826AA" w:rsidP="004D22F3">
      <w:pPr>
        <w:pStyle w:val="CH-H3"/>
      </w:pPr>
      <w:bookmarkStart w:id="177" w:name="_Toc12384082"/>
      <w:r w:rsidRPr="0008284B">
        <w:rPr>
          <w:rFonts w:hint="eastAsia"/>
        </w:rPr>
        <w:t>版本变更控制</w:t>
      </w:r>
      <w:bookmarkEnd w:id="177"/>
    </w:p>
    <w:p w14:paraId="4475B862" w14:textId="77777777" w:rsidR="004826AA" w:rsidRPr="0008284B" w:rsidRDefault="004826AA" w:rsidP="004826AA">
      <w:pPr>
        <w:pStyle w:val="CH-1"/>
      </w:pPr>
      <w:r w:rsidRPr="0008284B">
        <w:rPr>
          <w:rFonts w:hint="eastAsia"/>
        </w:rPr>
        <w:t>版本控制是主批次记录的标准功能，它预防了用户使用错误或未验证版本的主批记录问题，且只有正式审核发布的主批记录模型才能用于正式批生产。</w:t>
      </w:r>
    </w:p>
    <w:p w14:paraId="732F67E2" w14:textId="77777777" w:rsidR="004826AA" w:rsidRPr="0008284B" w:rsidRDefault="004826AA" w:rsidP="00291D08">
      <w:pPr>
        <w:pStyle w:val="CH-1"/>
      </w:pPr>
      <w:r w:rsidRPr="0008284B">
        <w:rPr>
          <w:rFonts w:hint="eastAsia"/>
        </w:rPr>
        <w:t>所有的版本变更都可以在审计追踪模块中查询</w:t>
      </w:r>
      <w:r>
        <w:rPr>
          <w:rFonts w:hint="eastAsia"/>
        </w:rPr>
        <w:t>。</w:t>
      </w:r>
    </w:p>
    <w:p w14:paraId="2106B5BC" w14:textId="77777777" w:rsidR="00786B3D" w:rsidRPr="0008284B" w:rsidRDefault="00786B3D" w:rsidP="004D22F3">
      <w:pPr>
        <w:pStyle w:val="CH-H2"/>
      </w:pPr>
      <w:bookmarkStart w:id="178" w:name="_Toc71810023"/>
      <w:r w:rsidRPr="0008284B">
        <w:rPr>
          <w:rFonts w:hint="eastAsia"/>
        </w:rPr>
        <w:lastRenderedPageBreak/>
        <w:t>报表管理</w:t>
      </w:r>
      <w:bookmarkEnd w:id="170"/>
      <w:bookmarkEnd w:id="178"/>
    </w:p>
    <w:p w14:paraId="1976A5B8" w14:textId="77777777" w:rsidR="00786B3D" w:rsidRPr="00291D08" w:rsidRDefault="00786B3D" w:rsidP="00291D08">
      <w:pPr>
        <w:pStyle w:val="CH-1"/>
      </w:pPr>
      <w:r w:rsidRPr="00291D08">
        <w:rPr>
          <w:rFonts w:hint="eastAsia"/>
        </w:rPr>
        <w:t>Opcenter Execution Pharma各个功能模块已</w:t>
      </w:r>
      <w:r w:rsidRPr="00291D08">
        <w:t>内置丰富的报表，支持对人员、物料、批次、设备、库存等进行查询和打印。</w:t>
      </w:r>
    </w:p>
    <w:p w14:paraId="77C05510" w14:textId="77777777" w:rsidR="00786B3D" w:rsidRPr="00291D08" w:rsidRDefault="00786B3D" w:rsidP="00291D08">
      <w:pPr>
        <w:pStyle w:val="CH-1"/>
      </w:pPr>
      <w:r w:rsidRPr="00291D08">
        <w:rPr>
          <w:rFonts w:hint="eastAsia"/>
        </w:rPr>
        <w:t>同时，Opcenter Execution Pharma的报表模块可以对信达生物生产中的关注点以报表的形式展现出来。在此功能产生之前，制药企业花了大量人力物力所完成的批记录，以往只是质量人员审批放行后就归档存储了，MES工厂智能的出现，使得生产中的有效数据有了广泛应用的可能，从而能够大大提升和优化生产工艺流程和整个企业的生产管理能力。</w:t>
      </w:r>
    </w:p>
    <w:p w14:paraId="288C431F" w14:textId="47E56F52" w:rsidR="00786B3D" w:rsidRPr="00291D08" w:rsidRDefault="00786B3D" w:rsidP="00291D08">
      <w:pPr>
        <w:pStyle w:val="CH-1"/>
      </w:pPr>
      <w:r w:rsidRPr="00291D08">
        <w:rPr>
          <w:rFonts w:hint="eastAsia"/>
        </w:rPr>
        <w:t>Opcenter Execution Pharma报表模块提供一个长期的过程数据源，可以收集MES以及其他生产系统库（需提供相应接口）的数据。该软件包包括系统中的元数据和一个专门的ETL层负责数据的提取、转换，为报表生成提供数据源，从而规范、简化报表生成过程。报表格式和内容可根据用户需求灵活定义，包括打印日期，打印人等信息。具体细节在项目实施过程中双方共同确定。本次项目中MES系统提供下列范围标准报表，新增报表在项目实施过程中双方共同确定，报表总数不超过</w:t>
      </w:r>
      <w:r w:rsidR="00291D08">
        <w:t>1</w:t>
      </w:r>
      <w:r w:rsidRPr="00291D08">
        <w:rPr>
          <w:rFonts w:hint="eastAsia"/>
        </w:rPr>
        <w:t>0张。</w:t>
      </w:r>
    </w:p>
    <w:p w14:paraId="27F7BCED" w14:textId="77777777" w:rsidR="00786B3D" w:rsidRPr="0008284B" w:rsidRDefault="00786B3D" w:rsidP="00786B3D">
      <w:pPr>
        <w:pStyle w:val="CH-"/>
      </w:pPr>
      <w:r w:rsidRPr="0008284B">
        <w:rPr>
          <w:rFonts w:hint="eastAsia"/>
        </w:rPr>
        <w:t>生产类报表</w:t>
      </w:r>
    </w:p>
    <w:p w14:paraId="6617A092" w14:textId="77777777" w:rsidR="00786B3D" w:rsidRPr="0008284B" w:rsidRDefault="00786B3D" w:rsidP="00A0708A">
      <w:pPr>
        <w:pStyle w:val="Style8"/>
        <w:numPr>
          <w:ilvl w:val="0"/>
          <w:numId w:val="58"/>
        </w:numPr>
      </w:pPr>
      <w:r w:rsidRPr="0008284B">
        <w:rPr>
          <w:rFonts w:hint="eastAsia"/>
        </w:rPr>
        <w:t>生产月报。按月统计各车间成品计划数量、实际数量、完成百分比、计划生产批次与实际生产批次等。</w:t>
      </w:r>
    </w:p>
    <w:p w14:paraId="3377DE07" w14:textId="77777777" w:rsidR="00786B3D" w:rsidRPr="0008284B" w:rsidRDefault="00786B3D" w:rsidP="00A0708A">
      <w:pPr>
        <w:pStyle w:val="Style8"/>
        <w:numPr>
          <w:ilvl w:val="0"/>
          <w:numId w:val="58"/>
        </w:numPr>
      </w:pPr>
      <w:r w:rsidRPr="0008284B">
        <w:rPr>
          <w:rFonts w:hint="eastAsia"/>
        </w:rPr>
        <w:t>生产日报。按天统计各车间成品计划数量、实际数量、完成百分比、计划生产批次与实际生产批次等。</w:t>
      </w:r>
    </w:p>
    <w:p w14:paraId="188D75FB" w14:textId="77777777" w:rsidR="00786B3D" w:rsidRPr="0008284B" w:rsidRDefault="00786B3D" w:rsidP="00A0708A">
      <w:pPr>
        <w:pStyle w:val="Style8"/>
        <w:numPr>
          <w:ilvl w:val="0"/>
          <w:numId w:val="58"/>
        </w:numPr>
      </w:pPr>
      <w:r w:rsidRPr="0008284B">
        <w:rPr>
          <w:rFonts w:hint="eastAsia"/>
        </w:rPr>
        <w:t>生产批次报表。按批次统计批次生产信息。包括：产品批次编码、工单编码、成品物料编码、成品物料名称、工单状态、批次开始时间、批次完成时间和审核状态等。</w:t>
      </w:r>
    </w:p>
    <w:p w14:paraId="05F3E3F2" w14:textId="77777777" w:rsidR="00786B3D" w:rsidRPr="0008284B" w:rsidRDefault="00786B3D" w:rsidP="00786B3D">
      <w:pPr>
        <w:pStyle w:val="CH-"/>
      </w:pPr>
      <w:r w:rsidRPr="0008284B">
        <w:rPr>
          <w:rFonts w:hint="eastAsia"/>
        </w:rPr>
        <w:t>质量类报表</w:t>
      </w:r>
    </w:p>
    <w:p w14:paraId="787C7282" w14:textId="77777777" w:rsidR="00786B3D" w:rsidRPr="0008284B" w:rsidRDefault="00786B3D" w:rsidP="00A0708A">
      <w:pPr>
        <w:pStyle w:val="Style8"/>
        <w:numPr>
          <w:ilvl w:val="0"/>
          <w:numId w:val="59"/>
        </w:numPr>
      </w:pPr>
      <w:r w:rsidRPr="0008284B">
        <w:rPr>
          <w:rFonts w:hint="eastAsia"/>
        </w:rPr>
        <w:t>批次风险事件报表。按指定条件统计各类风险事件具体信息，包括：生产批次、风险事件说明、风险事件状态、风险级别、风险事件种类、风险事件处理结果和签名等。</w:t>
      </w:r>
    </w:p>
    <w:p w14:paraId="5941DCE3" w14:textId="77777777" w:rsidR="00786B3D" w:rsidRPr="0008284B" w:rsidRDefault="00786B3D" w:rsidP="00A0708A">
      <w:pPr>
        <w:pStyle w:val="Style8"/>
        <w:numPr>
          <w:ilvl w:val="0"/>
          <w:numId w:val="59"/>
        </w:numPr>
      </w:pPr>
      <w:r w:rsidRPr="0008284B">
        <w:rPr>
          <w:rFonts w:hint="eastAsia"/>
        </w:rPr>
        <w:t>批次质量统计报表。按指定条件统计各生产批次质量情况，包括：批次开始生产时间、批次结束生产时间、成品、批次号、合格率、风险事件数量等。</w:t>
      </w:r>
    </w:p>
    <w:p w14:paraId="4EC3CD73" w14:textId="77777777" w:rsidR="00786B3D" w:rsidRPr="0008284B" w:rsidRDefault="00786B3D" w:rsidP="00786B3D">
      <w:pPr>
        <w:pStyle w:val="CH-"/>
      </w:pPr>
      <w:r w:rsidRPr="0008284B">
        <w:rPr>
          <w:rFonts w:hint="eastAsia"/>
        </w:rPr>
        <w:t>设备类报表</w:t>
      </w:r>
    </w:p>
    <w:p w14:paraId="48AD9E93" w14:textId="77777777" w:rsidR="00786B3D" w:rsidRPr="0008284B" w:rsidRDefault="00786B3D" w:rsidP="00A0708A">
      <w:pPr>
        <w:pStyle w:val="Style8"/>
        <w:numPr>
          <w:ilvl w:val="0"/>
          <w:numId w:val="60"/>
        </w:numPr>
      </w:pPr>
      <w:r w:rsidRPr="0008284B">
        <w:rPr>
          <w:rFonts w:hint="eastAsia"/>
        </w:rPr>
        <w:t>称具测试报告。称具测试结束后，按指定格式生成称具测试报告，报告内容包括：称量中心、称具编码、砝码编号、测试结果、测试意见、测试人、测试时间和测试过程信息等。系统按指定条件对称具测试报告进行查询，并生成相应报表。</w:t>
      </w:r>
    </w:p>
    <w:p w14:paraId="47A95986" w14:textId="77777777" w:rsidR="00786B3D" w:rsidRPr="0008284B" w:rsidRDefault="00786B3D" w:rsidP="00A0708A">
      <w:pPr>
        <w:pStyle w:val="Style8"/>
        <w:numPr>
          <w:ilvl w:val="0"/>
          <w:numId w:val="60"/>
        </w:numPr>
      </w:pPr>
      <w:r w:rsidRPr="0008284B">
        <w:rPr>
          <w:rFonts w:hint="eastAsia"/>
        </w:rPr>
        <w:lastRenderedPageBreak/>
        <w:t>称具校准报告。称具每次校准完后系统自动生成相应的称具校准报告，校准报告内容包括：称量中心、称具编码、校准状态、校准意见、校准人、校准时间和校准过程信息等。系统按指定条件对校准报告进行查询，并生成相应报表。</w:t>
      </w:r>
    </w:p>
    <w:p w14:paraId="46DC47A4" w14:textId="77777777" w:rsidR="00786B3D" w:rsidRPr="0008284B" w:rsidRDefault="00786B3D" w:rsidP="00A0708A">
      <w:pPr>
        <w:pStyle w:val="Style8"/>
        <w:numPr>
          <w:ilvl w:val="0"/>
          <w:numId w:val="60"/>
        </w:numPr>
      </w:pPr>
      <w:r w:rsidRPr="0008284B">
        <w:rPr>
          <w:rFonts w:hint="eastAsia"/>
        </w:rPr>
        <w:t>设备使用台账：系统记录设备台账，包括：设备编号、设备名称、设备状态、使用人员、时间等。系统按指定条件对设备台账进行查询，并生成相应报表。</w:t>
      </w:r>
    </w:p>
    <w:p w14:paraId="0BB52FE1" w14:textId="77777777" w:rsidR="00786B3D" w:rsidRPr="0008284B" w:rsidRDefault="00786B3D" w:rsidP="00A0708A">
      <w:pPr>
        <w:pStyle w:val="Style8"/>
        <w:numPr>
          <w:ilvl w:val="0"/>
          <w:numId w:val="60"/>
        </w:numPr>
      </w:pPr>
      <w:r w:rsidRPr="0008284B">
        <w:rPr>
          <w:rFonts w:hint="eastAsia"/>
        </w:rPr>
        <w:t>绩效类报表</w:t>
      </w:r>
    </w:p>
    <w:p w14:paraId="40FA8149" w14:textId="77777777" w:rsidR="00786B3D" w:rsidRPr="0008284B" w:rsidRDefault="00786B3D" w:rsidP="00A0708A">
      <w:pPr>
        <w:pStyle w:val="Style8"/>
        <w:numPr>
          <w:ilvl w:val="0"/>
          <w:numId w:val="60"/>
        </w:numPr>
      </w:pPr>
      <w:r w:rsidRPr="0008284B">
        <w:rPr>
          <w:rFonts w:hint="eastAsia"/>
        </w:rPr>
        <w:t>人员工时报告。批次生产结束后系统统计人员工时使用情况，包括：操作人员、步骤、开始时间、结束时间、时间汇总等。系统按指定条件对人员工时进行查询，并生成相应报表。</w:t>
      </w:r>
    </w:p>
    <w:p w14:paraId="653EB059" w14:textId="77777777" w:rsidR="00786B3D" w:rsidRPr="0008284B" w:rsidRDefault="00786B3D" w:rsidP="00786B3D">
      <w:pPr>
        <w:pStyle w:val="CH-1"/>
      </w:pPr>
      <w:r w:rsidRPr="0008284B">
        <w:rPr>
          <w:rFonts w:hint="eastAsia"/>
        </w:rPr>
        <w:t>报表的格式和内容可以根据用户的需求定义。</w:t>
      </w:r>
    </w:p>
    <w:p w14:paraId="31003693" w14:textId="2CB1ADB5" w:rsidR="00786B3D" w:rsidRPr="0008284B" w:rsidRDefault="00786B3D" w:rsidP="004D22F3">
      <w:pPr>
        <w:pStyle w:val="CH-H2"/>
      </w:pPr>
      <w:bookmarkStart w:id="179" w:name="_Toc58764449"/>
      <w:bookmarkStart w:id="180" w:name="_Toc71810024"/>
      <w:r>
        <w:rPr>
          <w:rFonts w:hint="eastAsia"/>
        </w:rPr>
        <w:t>访问</w:t>
      </w:r>
      <w:r w:rsidR="004826AA">
        <w:rPr>
          <w:rFonts w:hint="eastAsia"/>
        </w:rPr>
        <w:t>及权限</w:t>
      </w:r>
      <w:r>
        <w:rPr>
          <w:rFonts w:hint="eastAsia"/>
        </w:rPr>
        <w:t>控制</w:t>
      </w:r>
      <w:bookmarkEnd w:id="179"/>
      <w:bookmarkEnd w:id="180"/>
    </w:p>
    <w:p w14:paraId="703A82FC" w14:textId="77777777" w:rsidR="00786B3D" w:rsidRPr="0008284B" w:rsidRDefault="00786B3D" w:rsidP="00786B3D">
      <w:pPr>
        <w:pStyle w:val="CH-1"/>
      </w:pPr>
      <w:r>
        <w:rPr>
          <w:rFonts w:hint="eastAsia"/>
        </w:rPr>
        <w:t>Opcenter Execution Pharma</w:t>
      </w:r>
      <w:r w:rsidRPr="0008284B">
        <w:t>系统提供基于角色的访问控制（</w:t>
      </w:r>
      <w:r w:rsidRPr="0008284B">
        <w:rPr>
          <w:rFonts w:hint="eastAsia"/>
        </w:rPr>
        <w:t>RBAC，Role Based Access Control</w:t>
      </w:r>
      <w:r w:rsidRPr="0008284B">
        <w:t>）</w:t>
      </w:r>
      <w:r w:rsidRPr="0008284B">
        <w:rPr>
          <w:rFonts w:hint="eastAsia"/>
        </w:rPr>
        <w:t>。权限（Function），用户（User）和角色（Group）对象构成了系统访问控制的核心。</w:t>
      </w:r>
    </w:p>
    <w:p w14:paraId="0FBFF8BB" w14:textId="77777777" w:rsidR="00786B3D" w:rsidRPr="0008284B" w:rsidRDefault="00786B3D" w:rsidP="00786B3D">
      <w:pPr>
        <w:pStyle w:val="CH-1"/>
      </w:pPr>
      <w:r w:rsidRPr="0008284B">
        <w:t>MES</w:t>
      </w:r>
      <w:r w:rsidRPr="0008284B">
        <w:rPr>
          <w:rFonts w:hint="eastAsia"/>
        </w:rPr>
        <w:t>系统提供符合FDA 21 CFR Part 11合规</w:t>
      </w:r>
      <w:r w:rsidRPr="0008284B">
        <w:t>要求的电子签名。</w:t>
      </w:r>
    </w:p>
    <w:p w14:paraId="52B5E916" w14:textId="77777777" w:rsidR="00786B3D" w:rsidRPr="0008284B" w:rsidRDefault="00786B3D" w:rsidP="004D22F3">
      <w:pPr>
        <w:pStyle w:val="CH-H3"/>
      </w:pPr>
      <w:bookmarkStart w:id="181" w:name="_Toc12384098"/>
      <w:r w:rsidRPr="0008284B">
        <w:rPr>
          <w:rFonts w:hint="eastAsia"/>
        </w:rPr>
        <w:t>权限管理</w:t>
      </w:r>
      <w:bookmarkEnd w:id="181"/>
    </w:p>
    <w:p w14:paraId="27BBD1F4" w14:textId="77777777" w:rsidR="00786B3D" w:rsidRPr="0008284B" w:rsidRDefault="00786B3D" w:rsidP="00786B3D">
      <w:pPr>
        <w:pStyle w:val="CH-1"/>
      </w:pPr>
      <w:r w:rsidRPr="0008284B">
        <w:t>MES</w:t>
      </w:r>
      <w:r w:rsidRPr="0008284B">
        <w:rPr>
          <w:rFonts w:hint="eastAsia"/>
        </w:rPr>
        <w:t>系统权限分两类：系统标准权限-内部权限和项目客制化权限-</w:t>
      </w:r>
      <w:r>
        <w:rPr>
          <w:rFonts w:hint="eastAsia"/>
        </w:rPr>
        <w:t>信达生物</w:t>
      </w:r>
      <w:r w:rsidRPr="0008284B">
        <w:rPr>
          <w:rFonts w:hint="eastAsia"/>
        </w:rPr>
        <w:t>权限。内部用于控制系统标准的操作行为。内部权限编号范围为1-</w:t>
      </w:r>
      <w:r w:rsidRPr="0008284B">
        <w:t>14999。</w:t>
      </w:r>
      <w:r w:rsidRPr="0008284B">
        <w:rPr>
          <w:rFonts w:hint="eastAsia"/>
        </w:rPr>
        <w:t>内部权限涵盖并定义了核心，称量，工艺指令执行，批记录审核，主数据/配置数据修改，工作站识别，工作站位置，物料流，配方，归档，用户权限，与外部系统接口，工单管理，设备，主批次记录等几大功能模块相关权限。样例图如下：</w:t>
      </w:r>
    </w:p>
    <w:p w14:paraId="6B7232C3" w14:textId="77777777" w:rsidR="00786B3D" w:rsidRPr="0008284B" w:rsidRDefault="00786B3D" w:rsidP="00786B3D">
      <w:pPr>
        <w:pStyle w:val="CH-2"/>
      </w:pPr>
      <w:r w:rsidRPr="0008284B">
        <w:lastRenderedPageBreak/>
        <w:drawing>
          <wp:inline distT="0" distB="0" distL="0" distR="0" wp14:anchorId="21B6FD53" wp14:editId="04212B21">
            <wp:extent cx="5674360" cy="3960158"/>
            <wp:effectExtent l="19050" t="0" r="2540" b="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5674360" cy="3960158"/>
                    </a:xfrm>
                    <a:prstGeom prst="rect">
                      <a:avLst/>
                    </a:prstGeom>
                    <a:noFill/>
                    <a:ln w="9525">
                      <a:noFill/>
                      <a:miter lim="800000"/>
                      <a:headEnd/>
                      <a:tailEnd/>
                    </a:ln>
                  </pic:spPr>
                </pic:pic>
              </a:graphicData>
            </a:graphic>
          </wp:inline>
        </w:drawing>
      </w:r>
    </w:p>
    <w:p w14:paraId="17125ABA" w14:textId="77777777" w:rsidR="00786B3D" w:rsidRPr="0008284B" w:rsidRDefault="00786B3D" w:rsidP="00786B3D">
      <w:pPr>
        <w:pStyle w:val="CH-3"/>
      </w:pPr>
      <w:r>
        <w:rPr>
          <w:rFonts w:hint="eastAsia"/>
        </w:rPr>
        <w:t>Opcenter Execution Pharma</w:t>
      </w:r>
      <w:r w:rsidRPr="0008284B">
        <w:rPr>
          <w:rFonts w:hint="eastAsia"/>
        </w:rPr>
        <w:t>权限管理</w:t>
      </w:r>
    </w:p>
    <w:p w14:paraId="362F5D06" w14:textId="77777777" w:rsidR="00786B3D" w:rsidRPr="0008284B" w:rsidRDefault="00786B3D" w:rsidP="00786B3D">
      <w:pPr>
        <w:pStyle w:val="CH-1"/>
      </w:pPr>
      <w:r w:rsidRPr="0008284B">
        <w:rPr>
          <w:rFonts w:hint="eastAsia"/>
        </w:rPr>
        <w:t>权限的“需要验证”属性控制是否默认按登录操作用户鉴权。如果“需要验证”属性设置为“是”，系统会显示登录窗口要求操作员输入用户名与密码进行再次验证，且输入密码时以加密格式显示密码，包括登录密码和电子签名密码。。</w:t>
      </w:r>
    </w:p>
    <w:p w14:paraId="521085A5" w14:textId="0063F73A" w:rsidR="00786B3D" w:rsidRPr="0008284B" w:rsidRDefault="00786B3D" w:rsidP="00786B3D">
      <w:pPr>
        <w:pStyle w:val="CH-1"/>
      </w:pPr>
      <w:r w:rsidRPr="0008284B">
        <w:rPr>
          <w:rFonts w:hint="eastAsia"/>
        </w:rPr>
        <w:t>权限编号从15000到49999，用于基于MES系统建模和项目客制化操作控制。</w:t>
      </w:r>
      <w:r>
        <w:rPr>
          <w:rFonts w:hint="eastAsia"/>
        </w:rPr>
        <w:t>信达生物</w:t>
      </w:r>
      <w:r w:rsidRPr="0008284B">
        <w:rPr>
          <w:rFonts w:hint="eastAsia"/>
        </w:rPr>
        <w:t>可以根据自身生产工艺定义</w:t>
      </w:r>
      <w:r>
        <w:rPr>
          <w:rFonts w:hint="eastAsia"/>
        </w:rPr>
        <w:t>信达生物</w:t>
      </w:r>
      <w:r w:rsidRPr="0008284B">
        <w:rPr>
          <w:rFonts w:hint="eastAsia"/>
        </w:rPr>
        <w:t>化权限并分配给相关授权用户。样例图如下：</w:t>
      </w:r>
    </w:p>
    <w:p w14:paraId="5EE3FC4E" w14:textId="77777777" w:rsidR="00786B3D" w:rsidRPr="0008284B" w:rsidRDefault="00786B3D" w:rsidP="00786B3D">
      <w:pPr>
        <w:pStyle w:val="CH-2"/>
      </w:pPr>
      <w:r w:rsidRPr="0008284B">
        <w:drawing>
          <wp:inline distT="0" distB="0" distL="0" distR="0" wp14:anchorId="07803987" wp14:editId="5D2BADC8">
            <wp:extent cx="5674360" cy="957580"/>
            <wp:effectExtent l="19050" t="0" r="2540" b="0"/>
            <wp:docPr id="42" name="Picture 51" descr="ClientAccess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AccessRight.PNG"/>
                    <pic:cNvPicPr/>
                  </pic:nvPicPr>
                  <pic:blipFill>
                    <a:blip r:embed="rId95" cstate="print"/>
                    <a:stretch>
                      <a:fillRect/>
                    </a:stretch>
                  </pic:blipFill>
                  <pic:spPr>
                    <a:xfrm>
                      <a:off x="0" y="0"/>
                      <a:ext cx="5674360" cy="957580"/>
                    </a:xfrm>
                    <a:prstGeom prst="rect">
                      <a:avLst/>
                    </a:prstGeom>
                  </pic:spPr>
                </pic:pic>
              </a:graphicData>
            </a:graphic>
          </wp:inline>
        </w:drawing>
      </w:r>
    </w:p>
    <w:p w14:paraId="6B5335B8" w14:textId="77777777" w:rsidR="00786B3D" w:rsidRPr="0008284B" w:rsidRDefault="00786B3D" w:rsidP="00786B3D">
      <w:pPr>
        <w:pStyle w:val="CH-3"/>
      </w:pPr>
      <w:r>
        <w:rPr>
          <w:rFonts w:hint="eastAsia"/>
        </w:rPr>
        <w:t>信达生物</w:t>
      </w:r>
      <w:r w:rsidRPr="0008284B">
        <w:rPr>
          <w:rFonts w:hint="eastAsia"/>
        </w:rPr>
        <w:t>权限示例</w:t>
      </w:r>
    </w:p>
    <w:p w14:paraId="7240B792" w14:textId="77777777" w:rsidR="00786B3D" w:rsidRPr="0008284B" w:rsidRDefault="00786B3D" w:rsidP="00786B3D">
      <w:pPr>
        <w:pStyle w:val="CH-1"/>
      </w:pPr>
      <w:r w:rsidRPr="0008284B">
        <w:t>MES</w:t>
      </w:r>
      <w:r w:rsidRPr="0008284B">
        <w:rPr>
          <w:rFonts w:hint="eastAsia"/>
        </w:rPr>
        <w:t>系统</w:t>
      </w:r>
      <w:r w:rsidRPr="0008284B">
        <w:t>权限按不同的功能模块组织以方便权限归类和查找。</w:t>
      </w:r>
    </w:p>
    <w:p w14:paraId="37CF5340" w14:textId="77777777" w:rsidR="00786B3D" w:rsidRPr="0008284B" w:rsidRDefault="00786B3D" w:rsidP="004D22F3">
      <w:pPr>
        <w:pStyle w:val="CH-H3"/>
      </w:pPr>
      <w:bookmarkStart w:id="182" w:name="_Toc12384099"/>
      <w:r w:rsidRPr="0008284B">
        <w:rPr>
          <w:rFonts w:hint="eastAsia"/>
        </w:rPr>
        <w:t>授权用户管理</w:t>
      </w:r>
      <w:bookmarkEnd w:id="182"/>
    </w:p>
    <w:p w14:paraId="27B997CB" w14:textId="77777777" w:rsidR="00786B3D" w:rsidRDefault="00786B3D" w:rsidP="00786B3D">
      <w:pPr>
        <w:pStyle w:val="CH-1"/>
      </w:pPr>
      <w:r w:rsidRPr="0008284B">
        <w:rPr>
          <w:rFonts w:hint="eastAsia"/>
        </w:rPr>
        <w:t>MES系统可以</w:t>
      </w:r>
      <w:r>
        <w:rPr>
          <w:rFonts w:hint="eastAsia"/>
        </w:rPr>
        <w:t>使用基于角色的</w:t>
      </w:r>
      <w:r w:rsidRPr="0008284B">
        <w:rPr>
          <w:rFonts w:hint="eastAsia"/>
        </w:rPr>
        <w:t>根据用户权限需求，详尽的划分控制系统的各种使用和操作</w:t>
      </w:r>
      <w:r>
        <w:rPr>
          <w:rFonts w:hint="eastAsia"/>
        </w:rPr>
        <w:t>的用户组，并且支持多级的用户权限划分。</w:t>
      </w:r>
      <w:r w:rsidRPr="0008284B">
        <w:rPr>
          <w:rFonts w:hint="eastAsia"/>
        </w:rPr>
        <w:t>各权限赋予用户组，用户组用于组织用户。相同用户组的</w:t>
      </w:r>
      <w:r w:rsidRPr="0008284B">
        <w:rPr>
          <w:rFonts w:hint="eastAsia"/>
        </w:rPr>
        <w:lastRenderedPageBreak/>
        <w:t>用户具有相同的权限。用户可以属于多个不同的用户组。用户可以属于一个或多个不同的用户组。系统可使用Windows域控制用户，也可使用MES控制用户管理</w:t>
      </w:r>
      <w:r w:rsidRPr="00A554E1">
        <w:rPr>
          <w:rFonts w:hint="eastAsia"/>
        </w:rPr>
        <w:t>。</w:t>
      </w:r>
      <w:r>
        <w:rPr>
          <w:rFonts w:hint="eastAsia"/>
        </w:rPr>
        <w:t>系统不限制注册用户数量。</w:t>
      </w:r>
    </w:p>
    <w:p w14:paraId="63885EFF" w14:textId="77777777" w:rsidR="004826AA" w:rsidRDefault="004826AA" w:rsidP="00786B3D">
      <w:pPr>
        <w:pStyle w:val="CH-1"/>
      </w:pPr>
      <w:r>
        <w:rPr>
          <w:rFonts w:hint="eastAsia"/>
        </w:rPr>
        <w:t>按照信达生物的要求，</w:t>
      </w:r>
    </w:p>
    <w:tbl>
      <w:tblPr>
        <w:tblStyle w:val="TableGrid"/>
        <w:tblW w:w="8642" w:type="dxa"/>
        <w:tblLook w:val="04A0" w:firstRow="1" w:lastRow="0" w:firstColumn="1" w:lastColumn="0" w:noHBand="0" w:noVBand="1"/>
      </w:tblPr>
      <w:tblGrid>
        <w:gridCol w:w="3109"/>
        <w:gridCol w:w="5533"/>
      </w:tblGrid>
      <w:tr w:rsidR="004826AA" w:rsidRPr="00DC54F1" w14:paraId="0E102F23" w14:textId="77777777" w:rsidTr="008642C0">
        <w:tc>
          <w:tcPr>
            <w:tcW w:w="3109" w:type="dxa"/>
          </w:tcPr>
          <w:p w14:paraId="01B13787"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cs="Arial" w:hint="eastAsia"/>
                <w:szCs w:val="24"/>
              </w:rPr>
              <w:t>操作员</w:t>
            </w:r>
          </w:p>
        </w:tc>
        <w:tc>
          <w:tcPr>
            <w:tcW w:w="5533" w:type="dxa"/>
          </w:tcPr>
          <w:p w14:paraId="06ABF62F"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cs="Arial" w:hint="eastAsia"/>
                <w:szCs w:val="24"/>
              </w:rPr>
              <w:t>执行</w:t>
            </w:r>
            <w:r w:rsidRPr="00DC54F1">
              <w:rPr>
                <w:rFonts w:ascii="微软雅黑" w:eastAsia="微软雅黑" w:hAnsi="微软雅黑"/>
                <w:szCs w:val="24"/>
              </w:rPr>
              <w:t>MES</w:t>
            </w:r>
            <w:r w:rsidRPr="00DC54F1">
              <w:rPr>
                <w:rFonts w:ascii="微软雅黑" w:eastAsia="微软雅黑" w:hAnsi="微软雅黑" w:cs="Arial" w:hint="eastAsia"/>
                <w:szCs w:val="24"/>
              </w:rPr>
              <w:t>中生产处理。</w:t>
            </w:r>
          </w:p>
        </w:tc>
      </w:tr>
      <w:tr w:rsidR="004826AA" w:rsidRPr="00DC54F1" w14:paraId="39992FD2" w14:textId="77777777" w:rsidTr="008642C0">
        <w:tc>
          <w:tcPr>
            <w:tcW w:w="3109" w:type="dxa"/>
          </w:tcPr>
          <w:p w14:paraId="1DED15D1"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cs="Arial" w:hint="eastAsia"/>
                <w:szCs w:val="24"/>
              </w:rPr>
              <w:t>主管</w:t>
            </w:r>
          </w:p>
        </w:tc>
        <w:tc>
          <w:tcPr>
            <w:tcW w:w="5533" w:type="dxa"/>
          </w:tcPr>
          <w:p w14:paraId="2B6AC1CA"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cs="Arial" w:hint="eastAsia"/>
                <w:szCs w:val="24"/>
              </w:rPr>
              <w:t>执行</w:t>
            </w:r>
            <w:r w:rsidRPr="00DC54F1">
              <w:rPr>
                <w:rFonts w:ascii="微软雅黑" w:eastAsia="微软雅黑" w:hAnsi="微软雅黑"/>
                <w:szCs w:val="24"/>
              </w:rPr>
              <w:t>MES</w:t>
            </w:r>
            <w:r w:rsidRPr="00DC54F1">
              <w:rPr>
                <w:rFonts w:ascii="微软雅黑" w:eastAsia="微软雅黑" w:hAnsi="微软雅黑" w:cs="Arial" w:hint="eastAsia"/>
                <w:szCs w:val="24"/>
              </w:rPr>
              <w:t>中生产执行处理，并且能够处理特殊生产执行情况。</w:t>
            </w:r>
          </w:p>
        </w:tc>
      </w:tr>
      <w:tr w:rsidR="004826AA" w:rsidRPr="00DC54F1" w14:paraId="1A5E8718" w14:textId="77777777" w:rsidTr="008642C0">
        <w:tc>
          <w:tcPr>
            <w:tcW w:w="3109" w:type="dxa"/>
          </w:tcPr>
          <w:p w14:paraId="44CC6DC8"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cs="Arial" w:hint="eastAsia"/>
                <w:szCs w:val="24"/>
              </w:rPr>
              <w:t>质量人员</w:t>
            </w:r>
          </w:p>
        </w:tc>
        <w:tc>
          <w:tcPr>
            <w:tcW w:w="5533" w:type="dxa"/>
          </w:tcPr>
          <w:p w14:paraId="719C75C2"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cs="Arial" w:hint="eastAsia"/>
                <w:szCs w:val="24"/>
              </w:rPr>
              <w:t>质量相关的审核、审批</w:t>
            </w:r>
          </w:p>
        </w:tc>
      </w:tr>
      <w:tr w:rsidR="004826AA" w:rsidRPr="00DC54F1" w14:paraId="6201D5D3" w14:textId="77777777" w:rsidTr="008642C0">
        <w:tc>
          <w:tcPr>
            <w:tcW w:w="3109" w:type="dxa"/>
          </w:tcPr>
          <w:p w14:paraId="377161AF"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cs="Arial" w:hint="eastAsia"/>
                <w:szCs w:val="24"/>
              </w:rPr>
              <w:t>系统管理员</w:t>
            </w:r>
          </w:p>
        </w:tc>
        <w:tc>
          <w:tcPr>
            <w:tcW w:w="5533" w:type="dxa"/>
          </w:tcPr>
          <w:p w14:paraId="13BD58BC"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szCs w:val="24"/>
              </w:rPr>
              <w:t>MES</w:t>
            </w:r>
            <w:r w:rsidRPr="00DC54F1">
              <w:rPr>
                <w:rFonts w:ascii="微软雅黑" w:eastAsia="微软雅黑" w:hAnsi="微软雅黑" w:cs="Arial" w:hint="eastAsia"/>
                <w:szCs w:val="24"/>
              </w:rPr>
              <w:t>系统管理员工作</w:t>
            </w:r>
          </w:p>
        </w:tc>
      </w:tr>
      <w:tr w:rsidR="004826AA" w:rsidRPr="00DC54F1" w14:paraId="7B3AFD44" w14:textId="77777777" w:rsidTr="008642C0">
        <w:tc>
          <w:tcPr>
            <w:tcW w:w="3109" w:type="dxa"/>
          </w:tcPr>
          <w:p w14:paraId="7B74DBF6"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cs="Arial" w:hint="eastAsia"/>
                <w:szCs w:val="24"/>
              </w:rPr>
              <w:t>只读人员</w:t>
            </w:r>
          </w:p>
        </w:tc>
        <w:tc>
          <w:tcPr>
            <w:tcW w:w="5533" w:type="dxa"/>
          </w:tcPr>
          <w:p w14:paraId="4D27642D" w14:textId="77777777" w:rsidR="004826AA" w:rsidRPr="00DC54F1" w:rsidRDefault="004826AA" w:rsidP="008642C0">
            <w:pPr>
              <w:autoSpaceDE w:val="0"/>
              <w:autoSpaceDN w:val="0"/>
              <w:adjustRightInd w:val="0"/>
              <w:rPr>
                <w:rFonts w:ascii="微软雅黑" w:eastAsia="微软雅黑" w:hAnsi="微软雅黑" w:cs="Arial"/>
                <w:szCs w:val="24"/>
              </w:rPr>
            </w:pPr>
            <w:r w:rsidRPr="00DC54F1">
              <w:rPr>
                <w:rFonts w:ascii="微软雅黑" w:eastAsia="微软雅黑" w:hAnsi="微软雅黑" w:cs="Arial" w:hint="eastAsia"/>
                <w:szCs w:val="24"/>
              </w:rPr>
              <w:t>只读取</w:t>
            </w:r>
            <w:r w:rsidRPr="00DC54F1">
              <w:rPr>
                <w:rFonts w:ascii="微软雅黑" w:eastAsia="微软雅黑" w:hAnsi="微软雅黑"/>
                <w:szCs w:val="24"/>
              </w:rPr>
              <w:t>MES</w:t>
            </w:r>
            <w:r w:rsidRPr="00DC54F1">
              <w:rPr>
                <w:rFonts w:ascii="微软雅黑" w:eastAsia="微软雅黑" w:hAnsi="微软雅黑" w:cs="Arial" w:hint="eastAsia"/>
                <w:szCs w:val="24"/>
              </w:rPr>
              <w:t>系统中的报告，审查追踪等，不涉及实际执行工作</w:t>
            </w:r>
          </w:p>
        </w:tc>
      </w:tr>
      <w:tr w:rsidR="004826AA" w:rsidRPr="00DC54F1" w14:paraId="22668683" w14:textId="77777777" w:rsidTr="008642C0">
        <w:tc>
          <w:tcPr>
            <w:tcW w:w="3109" w:type="dxa"/>
          </w:tcPr>
          <w:p w14:paraId="211321A0" w14:textId="77777777" w:rsidR="004826AA" w:rsidRPr="00DC54F1" w:rsidRDefault="004826AA" w:rsidP="008642C0">
            <w:pPr>
              <w:rPr>
                <w:rFonts w:ascii="微软雅黑" w:eastAsia="微软雅黑" w:hAnsi="微软雅黑" w:cs="Arial"/>
                <w:szCs w:val="24"/>
              </w:rPr>
            </w:pPr>
            <w:r w:rsidRPr="00DC54F1">
              <w:rPr>
                <w:rFonts w:ascii="微软雅黑" w:eastAsia="微软雅黑" w:hAnsi="微软雅黑" w:cs="Arial" w:hint="eastAsia"/>
                <w:szCs w:val="24"/>
              </w:rPr>
              <w:t>额外的角色</w:t>
            </w:r>
          </w:p>
        </w:tc>
        <w:tc>
          <w:tcPr>
            <w:tcW w:w="5533" w:type="dxa"/>
          </w:tcPr>
          <w:p w14:paraId="75FDBDC8" w14:textId="77777777" w:rsidR="004826AA" w:rsidRPr="00DC54F1" w:rsidRDefault="004826AA" w:rsidP="008642C0">
            <w:pPr>
              <w:rPr>
                <w:rFonts w:ascii="微软雅黑" w:eastAsia="微软雅黑" w:hAnsi="微软雅黑" w:cs="Arial"/>
                <w:szCs w:val="24"/>
              </w:rPr>
            </w:pPr>
            <w:r w:rsidRPr="00DC54F1">
              <w:rPr>
                <w:rFonts w:ascii="微软雅黑" w:eastAsia="微软雅黑" w:hAnsi="微软雅黑" w:cs="Arial" w:hint="eastAsia"/>
                <w:szCs w:val="24"/>
              </w:rPr>
              <w:t>可根据实际工厂需要进行合并或拆分。系统支持用户角色权限配置。</w:t>
            </w:r>
          </w:p>
        </w:tc>
      </w:tr>
    </w:tbl>
    <w:p w14:paraId="1600FC8C" w14:textId="3334D49D" w:rsidR="00786B3D" w:rsidRPr="0008284B" w:rsidRDefault="00786B3D" w:rsidP="00786B3D">
      <w:pPr>
        <w:pStyle w:val="CH-1"/>
      </w:pPr>
      <w:r>
        <w:rPr>
          <w:rFonts w:hint="eastAsia"/>
        </w:rPr>
        <w:t>用户可以灵活定义用户组</w:t>
      </w:r>
      <w:r w:rsidR="004826AA">
        <w:rPr>
          <w:rFonts w:hint="eastAsia"/>
        </w:rPr>
        <w:t>，</w:t>
      </w:r>
      <w:r w:rsidR="004826AA">
        <w:t>Opcenter EX Pharm</w:t>
      </w:r>
      <w:r w:rsidR="004826AA">
        <w:rPr>
          <w:rFonts w:hint="eastAsia"/>
        </w:rPr>
        <w:t>超过了本项目U</w:t>
      </w:r>
      <w:r w:rsidR="004826AA">
        <w:t>RS</w:t>
      </w:r>
      <w:r w:rsidR="004826AA">
        <w:rPr>
          <w:rFonts w:hint="eastAsia"/>
        </w:rPr>
        <w:t>要求</w:t>
      </w:r>
      <w:r>
        <w:rPr>
          <w:rFonts w:hint="eastAsia"/>
        </w:rPr>
        <w:t>。</w:t>
      </w:r>
      <w:r w:rsidR="004826AA">
        <w:rPr>
          <w:rFonts w:hint="eastAsia"/>
        </w:rPr>
        <w:t>以其他项目为例，定义了15种用户类别：</w:t>
      </w:r>
    </w:p>
    <w:p w14:paraId="3EE54A5F" w14:textId="1DB2744E" w:rsidR="00786B3D" w:rsidRPr="0008284B" w:rsidRDefault="00786B3D" w:rsidP="00A0708A">
      <w:pPr>
        <w:pStyle w:val="Style8"/>
        <w:numPr>
          <w:ilvl w:val="0"/>
          <w:numId w:val="57"/>
        </w:numPr>
      </w:pPr>
      <w:r w:rsidRPr="0008284B">
        <w:rPr>
          <w:rFonts w:hint="eastAsia"/>
        </w:rPr>
        <w:t>系统</w:t>
      </w:r>
      <w:r w:rsidR="004826AA">
        <w:rPr>
          <w:rFonts w:hint="eastAsia"/>
        </w:rPr>
        <w:t>管理员</w:t>
      </w:r>
    </w:p>
    <w:p w14:paraId="7D62EB3C" w14:textId="77777777" w:rsidR="00786B3D" w:rsidRPr="0008284B" w:rsidRDefault="00786B3D" w:rsidP="00A0708A">
      <w:pPr>
        <w:pStyle w:val="CH--"/>
      </w:pPr>
      <w:r w:rsidRPr="0008284B">
        <w:rPr>
          <w:rFonts w:hint="eastAsia"/>
        </w:rPr>
        <w:t xml:space="preserve">车间操作人员 </w:t>
      </w:r>
    </w:p>
    <w:p w14:paraId="56E75D00" w14:textId="77777777" w:rsidR="00786B3D" w:rsidRPr="0008284B" w:rsidRDefault="00786B3D" w:rsidP="00A0708A">
      <w:pPr>
        <w:pStyle w:val="CH--"/>
      </w:pPr>
      <w:r w:rsidRPr="0008284B">
        <w:rPr>
          <w:rFonts w:hint="eastAsia"/>
        </w:rPr>
        <w:t xml:space="preserve">车间班组长 </w:t>
      </w:r>
    </w:p>
    <w:p w14:paraId="04E79AC0" w14:textId="77777777" w:rsidR="00786B3D" w:rsidRPr="0008284B" w:rsidRDefault="00786B3D" w:rsidP="00A0708A">
      <w:pPr>
        <w:pStyle w:val="CH--"/>
      </w:pPr>
      <w:r w:rsidRPr="0008284B">
        <w:t>车间工艺员</w:t>
      </w:r>
      <w:r w:rsidRPr="0008284B">
        <w:rPr>
          <w:rFonts w:hint="eastAsia"/>
        </w:rPr>
        <w:t xml:space="preserve"> </w:t>
      </w:r>
    </w:p>
    <w:p w14:paraId="442871BF" w14:textId="77777777" w:rsidR="00786B3D" w:rsidRPr="0008284B" w:rsidRDefault="00786B3D" w:rsidP="00A0708A">
      <w:pPr>
        <w:pStyle w:val="CH--"/>
      </w:pPr>
      <w:r w:rsidRPr="0008284B">
        <w:rPr>
          <w:rFonts w:hint="eastAsia"/>
        </w:rPr>
        <w:t xml:space="preserve">车间质量监督员 </w:t>
      </w:r>
    </w:p>
    <w:p w14:paraId="5EA0767D" w14:textId="77777777" w:rsidR="00786B3D" w:rsidRPr="0008284B" w:rsidRDefault="00786B3D" w:rsidP="00A0708A">
      <w:pPr>
        <w:pStyle w:val="CH--"/>
      </w:pPr>
      <w:r w:rsidRPr="0008284B">
        <w:rPr>
          <w:rFonts w:hint="eastAsia"/>
        </w:rPr>
        <w:t xml:space="preserve">车间主任 </w:t>
      </w:r>
    </w:p>
    <w:p w14:paraId="4CEE8BE6" w14:textId="77777777" w:rsidR="00786B3D" w:rsidRPr="0008284B" w:rsidRDefault="00786B3D" w:rsidP="00A0708A">
      <w:pPr>
        <w:pStyle w:val="CH--"/>
      </w:pPr>
      <w:r w:rsidRPr="0008284B">
        <w:rPr>
          <w:rFonts w:hint="eastAsia"/>
        </w:rPr>
        <w:t xml:space="preserve">检测人员QC </w:t>
      </w:r>
    </w:p>
    <w:p w14:paraId="7679E55F" w14:textId="77777777" w:rsidR="00786B3D" w:rsidRPr="0008284B" w:rsidRDefault="00786B3D" w:rsidP="00A0708A">
      <w:pPr>
        <w:pStyle w:val="CH--"/>
      </w:pPr>
      <w:r w:rsidRPr="0008284B">
        <w:rPr>
          <w:rFonts w:hint="eastAsia"/>
        </w:rPr>
        <w:t>质量监督员 QC</w:t>
      </w:r>
    </w:p>
    <w:p w14:paraId="3D616027" w14:textId="77777777" w:rsidR="00786B3D" w:rsidRPr="0008284B" w:rsidRDefault="00786B3D" w:rsidP="00A0708A">
      <w:pPr>
        <w:pStyle w:val="CH--"/>
      </w:pPr>
      <w:r w:rsidRPr="0008284B">
        <w:rPr>
          <w:rFonts w:hint="eastAsia"/>
        </w:rPr>
        <w:t xml:space="preserve">QC经理 </w:t>
      </w:r>
    </w:p>
    <w:p w14:paraId="5BB28EB5" w14:textId="77777777" w:rsidR="00786B3D" w:rsidRPr="0008284B" w:rsidRDefault="00786B3D" w:rsidP="00A0708A">
      <w:pPr>
        <w:pStyle w:val="CH--"/>
      </w:pPr>
      <w:r w:rsidRPr="0008284B">
        <w:rPr>
          <w:rFonts w:hint="eastAsia"/>
        </w:rPr>
        <w:t xml:space="preserve">工程技术部工艺工程师 </w:t>
      </w:r>
    </w:p>
    <w:p w14:paraId="6C19AE16" w14:textId="77777777" w:rsidR="00786B3D" w:rsidRPr="0008284B" w:rsidRDefault="00786B3D" w:rsidP="00A0708A">
      <w:pPr>
        <w:pStyle w:val="CH--"/>
      </w:pPr>
      <w:r w:rsidRPr="0008284B">
        <w:rPr>
          <w:rFonts w:hint="eastAsia"/>
        </w:rPr>
        <w:t xml:space="preserve">工程技术部和生产管理部技术人员 </w:t>
      </w:r>
    </w:p>
    <w:p w14:paraId="30387742" w14:textId="77777777" w:rsidR="00786B3D" w:rsidRPr="0008284B" w:rsidRDefault="00786B3D" w:rsidP="00A0708A">
      <w:pPr>
        <w:pStyle w:val="CH--"/>
      </w:pPr>
      <w:r w:rsidRPr="0008284B">
        <w:rPr>
          <w:rFonts w:hint="eastAsia"/>
        </w:rPr>
        <w:t xml:space="preserve">生产管理部经理 </w:t>
      </w:r>
    </w:p>
    <w:p w14:paraId="0143DCCC" w14:textId="77777777" w:rsidR="00786B3D" w:rsidRPr="0008284B" w:rsidRDefault="00786B3D" w:rsidP="00A0708A">
      <w:pPr>
        <w:pStyle w:val="CH--"/>
      </w:pPr>
      <w:r w:rsidRPr="0008284B">
        <w:t>QA管理人员</w:t>
      </w:r>
    </w:p>
    <w:p w14:paraId="237A2BF8" w14:textId="77777777" w:rsidR="00786B3D" w:rsidRDefault="00786B3D" w:rsidP="00A0708A">
      <w:pPr>
        <w:pStyle w:val="CH--"/>
      </w:pPr>
      <w:r w:rsidRPr="0008284B">
        <w:t>QA经理</w:t>
      </w:r>
    </w:p>
    <w:p w14:paraId="20F582DE" w14:textId="77777777" w:rsidR="00786B3D" w:rsidRPr="0008284B" w:rsidRDefault="00786B3D" w:rsidP="00A0708A">
      <w:pPr>
        <w:pStyle w:val="CH--"/>
      </w:pPr>
      <w:r>
        <w:rPr>
          <w:rFonts w:hint="eastAsia"/>
        </w:rPr>
        <w:t>质量受权人</w:t>
      </w:r>
    </w:p>
    <w:p w14:paraId="05AA3F5A" w14:textId="77777777" w:rsidR="00786B3D" w:rsidRPr="0008284B" w:rsidRDefault="00786B3D" w:rsidP="00291D08">
      <w:pPr>
        <w:pStyle w:val="CH-1"/>
      </w:pPr>
      <w:r w:rsidRPr="0008284B">
        <w:rPr>
          <w:rFonts w:hint="eastAsia"/>
        </w:rPr>
        <w:t xml:space="preserve">授权人员可以在用户管理界面对用户进行管理（添加、禁用、修改等），且每个用户都独一无二，不能删除，不能分配给其他用户。 </w:t>
      </w:r>
      <w:r>
        <w:rPr>
          <w:rFonts w:hint="eastAsia"/>
        </w:rPr>
        <w:t>授权用户管理包括如下功能：</w:t>
      </w:r>
    </w:p>
    <w:p w14:paraId="6F4D2078" w14:textId="77777777" w:rsidR="00786B3D" w:rsidRDefault="00786B3D" w:rsidP="00A0708A">
      <w:pPr>
        <w:pStyle w:val="Style8"/>
        <w:numPr>
          <w:ilvl w:val="0"/>
          <w:numId w:val="62"/>
        </w:numPr>
      </w:pPr>
      <w:r>
        <w:rPr>
          <w:rFonts w:hint="eastAsia"/>
        </w:rPr>
        <w:t>首次登陆密码修改</w:t>
      </w:r>
    </w:p>
    <w:p w14:paraId="7CE389B3" w14:textId="77777777" w:rsidR="00786B3D" w:rsidRPr="0008284B" w:rsidRDefault="00786B3D" w:rsidP="00A0708A">
      <w:pPr>
        <w:pStyle w:val="Style8"/>
        <w:numPr>
          <w:ilvl w:val="0"/>
          <w:numId w:val="62"/>
        </w:numPr>
      </w:pPr>
      <w:r w:rsidRPr="0008284B">
        <w:rPr>
          <w:rFonts w:hint="eastAsia"/>
        </w:rPr>
        <w:t xml:space="preserve">授权人员可以在用户管理界面查找、按条件筛选所需管理的用户。 </w:t>
      </w:r>
    </w:p>
    <w:p w14:paraId="4026820D" w14:textId="77777777" w:rsidR="00786B3D" w:rsidRPr="0008284B" w:rsidRDefault="00786B3D" w:rsidP="00A0708A">
      <w:pPr>
        <w:pStyle w:val="Style8"/>
      </w:pPr>
      <w:r w:rsidRPr="0008284B">
        <w:rPr>
          <w:rFonts w:hint="eastAsia"/>
        </w:rPr>
        <w:t xml:space="preserve">授权人员可以对用户赋予或删除一个或若干组，并具有该组或若干组的权限。 </w:t>
      </w:r>
    </w:p>
    <w:p w14:paraId="20580777" w14:textId="77777777" w:rsidR="00786B3D" w:rsidRPr="0008284B" w:rsidRDefault="00786B3D" w:rsidP="00A0708A">
      <w:pPr>
        <w:pStyle w:val="Style8"/>
      </w:pPr>
      <w:r w:rsidRPr="0008284B">
        <w:rPr>
          <w:rFonts w:hint="eastAsia"/>
        </w:rPr>
        <w:lastRenderedPageBreak/>
        <w:t>系统权限支持给用户分配不同的只读和读/写访问权限。</w:t>
      </w:r>
    </w:p>
    <w:p w14:paraId="6C23126E" w14:textId="77777777" w:rsidR="00786B3D" w:rsidRPr="0008284B" w:rsidRDefault="00786B3D" w:rsidP="00A0708A">
      <w:pPr>
        <w:pStyle w:val="Style8"/>
      </w:pPr>
      <w:r w:rsidRPr="0008284B">
        <w:rPr>
          <w:rFonts w:hint="eastAsia"/>
        </w:rPr>
        <w:t xml:space="preserve">用户名和密码用于登录MES系统和完成各种签名。 </w:t>
      </w:r>
    </w:p>
    <w:p w14:paraId="1886FAA1" w14:textId="77777777" w:rsidR="00786B3D" w:rsidRPr="0008284B" w:rsidRDefault="00786B3D" w:rsidP="00A0708A">
      <w:pPr>
        <w:pStyle w:val="Style8"/>
      </w:pPr>
      <w:r w:rsidRPr="0008284B">
        <w:rPr>
          <w:rFonts w:hint="eastAsia"/>
        </w:rPr>
        <w:t xml:space="preserve">用户的状态管理，符合要求的用户才能被激活并使用系统 </w:t>
      </w:r>
    </w:p>
    <w:p w14:paraId="0D499EED" w14:textId="77777777" w:rsidR="00786B3D" w:rsidRDefault="00786B3D" w:rsidP="00A0708A">
      <w:pPr>
        <w:pStyle w:val="Style8"/>
      </w:pPr>
      <w:r w:rsidRPr="0008284B">
        <w:rPr>
          <w:rFonts w:hint="eastAsia"/>
        </w:rPr>
        <w:t xml:space="preserve">密码的效期，重复性，到期提醒等配置 </w:t>
      </w:r>
    </w:p>
    <w:p w14:paraId="5C62928F" w14:textId="77777777" w:rsidR="00786B3D" w:rsidRPr="0008284B" w:rsidRDefault="00786B3D" w:rsidP="00A0708A">
      <w:pPr>
        <w:pStyle w:val="Style8"/>
      </w:pPr>
      <w:r>
        <w:rPr>
          <w:rFonts w:hint="eastAsia"/>
        </w:rPr>
        <w:t>密码长度，复杂度要求</w:t>
      </w:r>
    </w:p>
    <w:p w14:paraId="4C9D5516" w14:textId="77777777" w:rsidR="00786B3D" w:rsidRPr="0008284B" w:rsidRDefault="00786B3D" w:rsidP="00A0708A">
      <w:pPr>
        <w:pStyle w:val="Style8"/>
      </w:pPr>
      <w:r w:rsidRPr="0008284B">
        <w:rPr>
          <w:rFonts w:hint="eastAsia"/>
        </w:rPr>
        <w:t>用户的效期，尝试次数管理，支持用户到期、超过尝试次数后自动锁定，或者管理员人工锁定/解锁用户。</w:t>
      </w:r>
    </w:p>
    <w:p w14:paraId="4AD5FE5D" w14:textId="77777777" w:rsidR="00786B3D" w:rsidRPr="0008284B" w:rsidRDefault="00786B3D" w:rsidP="00A0708A">
      <w:pPr>
        <w:pStyle w:val="Style8"/>
      </w:pPr>
      <w:r w:rsidRPr="0008284B">
        <w:rPr>
          <w:rFonts w:hint="eastAsia"/>
        </w:rPr>
        <w:t xml:space="preserve">用户和组的生命周期内所有活动/操作被完全审计追踪。 </w:t>
      </w:r>
    </w:p>
    <w:p w14:paraId="0E8C19AB" w14:textId="77777777" w:rsidR="00786B3D" w:rsidRPr="0008284B" w:rsidRDefault="00786B3D" w:rsidP="00A0708A">
      <w:pPr>
        <w:pStyle w:val="Style8"/>
      </w:pPr>
      <w:r w:rsidRPr="0008284B">
        <w:rPr>
          <w:rFonts w:hint="eastAsia"/>
        </w:rPr>
        <w:t>不活跃用户登录超时管理</w:t>
      </w:r>
      <w:r>
        <w:rPr>
          <w:rFonts w:hint="eastAsia"/>
        </w:rPr>
        <w:t>（时间支持自定义）</w:t>
      </w:r>
    </w:p>
    <w:p w14:paraId="2FC16D78" w14:textId="7B0AD562" w:rsidR="00786B3D" w:rsidRPr="0008284B" w:rsidRDefault="00786B3D" w:rsidP="004D22F3">
      <w:pPr>
        <w:pStyle w:val="CH-H3"/>
      </w:pPr>
      <w:bookmarkStart w:id="183" w:name="_Toc452234522"/>
      <w:bookmarkStart w:id="184" w:name="_Toc452385261"/>
      <w:bookmarkStart w:id="185" w:name="_Toc12384100"/>
      <w:r w:rsidRPr="0008284B">
        <w:t>活动目录和单点登录</w:t>
      </w:r>
      <w:bookmarkEnd w:id="183"/>
      <w:bookmarkEnd w:id="184"/>
      <w:bookmarkEnd w:id="185"/>
    </w:p>
    <w:p w14:paraId="2A915ED9" w14:textId="77777777" w:rsidR="00786B3D" w:rsidRPr="0008284B" w:rsidRDefault="00786B3D" w:rsidP="00786B3D">
      <w:pPr>
        <w:pStyle w:val="CH-1"/>
      </w:pPr>
      <w:r w:rsidRPr="0008284B">
        <w:t>MES</w:t>
      </w:r>
      <w:r w:rsidRPr="0008284B">
        <w:rPr>
          <w:rFonts w:hint="eastAsia"/>
        </w:rPr>
        <w:t>系统通过配置支持</w:t>
      </w:r>
      <w:r>
        <w:t xml:space="preserve"> LDAP</w:t>
      </w:r>
      <w:r>
        <w:rPr>
          <w:rFonts w:hint="eastAsia"/>
        </w:rPr>
        <w:t>集成（例如：与</w:t>
      </w:r>
      <w:r w:rsidRPr="0008284B">
        <w:rPr>
          <w:rFonts w:hint="eastAsia"/>
        </w:rPr>
        <w:t>活动目录Active Directory集成</w:t>
      </w:r>
      <w:r>
        <w:rPr>
          <w:rFonts w:hint="eastAsia"/>
        </w:rPr>
        <w:t>）</w:t>
      </w:r>
      <w:r w:rsidRPr="0008284B">
        <w:rPr>
          <w:rFonts w:hint="eastAsia"/>
        </w:rPr>
        <w:t>实现用户密码复杂度管理</w:t>
      </w:r>
      <w:r>
        <w:rPr>
          <w:rFonts w:hint="eastAsia"/>
        </w:rPr>
        <w:t>，并可与门户网站等系统集成实现</w:t>
      </w:r>
      <w:r w:rsidRPr="0008284B">
        <w:rPr>
          <w:rFonts w:hint="eastAsia"/>
        </w:rPr>
        <w:t>单点登录（SSO，Single Sign On）。</w:t>
      </w:r>
    </w:p>
    <w:p w14:paraId="25F084E6" w14:textId="77777777" w:rsidR="00786B3D" w:rsidRPr="0008284B" w:rsidRDefault="00786B3D" w:rsidP="004D22F3">
      <w:pPr>
        <w:pStyle w:val="CH-H3"/>
      </w:pPr>
      <w:bookmarkStart w:id="186" w:name="_Toc452234523"/>
      <w:bookmarkStart w:id="187" w:name="_Toc452385262"/>
      <w:bookmarkStart w:id="188" w:name="_Toc12384101"/>
      <w:r>
        <w:rPr>
          <w:rFonts w:hint="eastAsia"/>
        </w:rPr>
        <w:t>访问控制</w:t>
      </w:r>
      <w:r w:rsidRPr="0008284B">
        <w:t>审计追踪</w:t>
      </w:r>
      <w:bookmarkEnd w:id="186"/>
      <w:bookmarkEnd w:id="187"/>
      <w:bookmarkEnd w:id="188"/>
    </w:p>
    <w:p w14:paraId="17272BC5" w14:textId="77777777" w:rsidR="00786B3D" w:rsidRPr="0008284B" w:rsidRDefault="00786B3D" w:rsidP="00786B3D">
      <w:pPr>
        <w:pStyle w:val="CH-1"/>
      </w:pPr>
      <w:r w:rsidRPr="0008284B">
        <w:t>MES系统具有完整的访问控制审计追踪功能</w:t>
      </w:r>
      <w:r w:rsidRPr="0008284B">
        <w:rPr>
          <w:rFonts w:hint="eastAsia"/>
        </w:rPr>
        <w:t>，用户可以通过不同的条件如，时间范围、功能模块、日志内容等查询记录，查</w:t>
      </w:r>
      <w:r w:rsidRPr="0008284B">
        <w:t>审计追踪的信息包括但不限于：</w:t>
      </w:r>
    </w:p>
    <w:p w14:paraId="54C6F197" w14:textId="77777777" w:rsidR="00786B3D" w:rsidRPr="0008284B" w:rsidRDefault="00786B3D" w:rsidP="00A0708A">
      <w:pPr>
        <w:pStyle w:val="Style8"/>
        <w:numPr>
          <w:ilvl w:val="0"/>
          <w:numId w:val="61"/>
        </w:numPr>
      </w:pPr>
      <w:r w:rsidRPr="0008284B">
        <w:t>用户登录/登出系统</w:t>
      </w:r>
    </w:p>
    <w:p w14:paraId="6F2F2391" w14:textId="77777777" w:rsidR="00786B3D" w:rsidRPr="0008284B" w:rsidRDefault="00786B3D" w:rsidP="00A0708A">
      <w:pPr>
        <w:pStyle w:val="CH--"/>
      </w:pPr>
      <w:r w:rsidRPr="0008284B">
        <w:t>创建/复制</w:t>
      </w:r>
      <w:r w:rsidRPr="0008284B">
        <w:rPr>
          <w:rFonts w:hint="eastAsia"/>
        </w:rPr>
        <w:t>/编辑/删除角色</w:t>
      </w:r>
    </w:p>
    <w:p w14:paraId="7E745939" w14:textId="77777777" w:rsidR="00786B3D" w:rsidRPr="0008284B" w:rsidRDefault="00786B3D" w:rsidP="00A0708A">
      <w:pPr>
        <w:pStyle w:val="CH--"/>
      </w:pPr>
      <w:r w:rsidRPr="0008284B">
        <w:t>创建/编辑用户帐号</w:t>
      </w:r>
    </w:p>
    <w:p w14:paraId="508FE11C" w14:textId="77777777" w:rsidR="00786B3D" w:rsidRPr="0008284B" w:rsidRDefault="00786B3D" w:rsidP="00A0708A">
      <w:pPr>
        <w:pStyle w:val="CH--"/>
      </w:pPr>
      <w:r w:rsidRPr="0008284B">
        <w:rPr>
          <w:rFonts w:hint="eastAsia"/>
        </w:rPr>
        <w:t>用户角色设置</w:t>
      </w:r>
    </w:p>
    <w:p w14:paraId="3ABBBD53" w14:textId="77777777" w:rsidR="00786B3D" w:rsidRPr="0008284B" w:rsidRDefault="00786B3D" w:rsidP="00A0708A">
      <w:pPr>
        <w:pStyle w:val="CH--"/>
      </w:pPr>
      <w:r w:rsidRPr="0008284B">
        <w:rPr>
          <w:rFonts w:hint="eastAsia"/>
        </w:rPr>
        <w:t>未经许可的人员试图访问系统的行为</w:t>
      </w:r>
    </w:p>
    <w:p w14:paraId="4F5ADDF0" w14:textId="77777777" w:rsidR="00786B3D" w:rsidRPr="0008284B" w:rsidRDefault="00786B3D" w:rsidP="00786B3D">
      <w:pPr>
        <w:pStyle w:val="CH-2"/>
      </w:pPr>
      <w:r w:rsidRPr="0008284B">
        <w:rPr>
          <w:rFonts w:hint="eastAsia"/>
        </w:rPr>
        <w:lastRenderedPageBreak/>
        <w:drawing>
          <wp:inline distT="0" distB="0" distL="0" distR="0" wp14:anchorId="6FB6C545" wp14:editId="51BACC52">
            <wp:extent cx="4924425" cy="3457575"/>
            <wp:effectExtent l="19050" t="0" r="9525" b="0"/>
            <wp:docPr id="7170" name="图片 58" descr="360截图20171115113724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20171115113724024.jpg"/>
                    <pic:cNvPicPr/>
                  </pic:nvPicPr>
                  <pic:blipFill>
                    <a:blip r:embed="rId96" cstate="print"/>
                    <a:stretch>
                      <a:fillRect/>
                    </a:stretch>
                  </pic:blipFill>
                  <pic:spPr>
                    <a:xfrm>
                      <a:off x="0" y="0"/>
                      <a:ext cx="4924425" cy="3457575"/>
                    </a:xfrm>
                    <a:prstGeom prst="rect">
                      <a:avLst/>
                    </a:prstGeom>
                  </pic:spPr>
                </pic:pic>
              </a:graphicData>
            </a:graphic>
          </wp:inline>
        </w:drawing>
      </w:r>
    </w:p>
    <w:p w14:paraId="6C011049" w14:textId="77777777" w:rsidR="00786B3D" w:rsidRPr="0008284B" w:rsidRDefault="00786B3D" w:rsidP="00786B3D">
      <w:pPr>
        <w:pStyle w:val="CH-3"/>
      </w:pPr>
      <w:r w:rsidRPr="0008284B">
        <w:rPr>
          <w:rFonts w:hint="eastAsia"/>
        </w:rPr>
        <w:t>访问控制审计追踪</w:t>
      </w:r>
    </w:p>
    <w:p w14:paraId="7FDAA106" w14:textId="77777777" w:rsidR="00786B3D" w:rsidRPr="0008284B" w:rsidRDefault="00786B3D" w:rsidP="004D22F3">
      <w:pPr>
        <w:pStyle w:val="CH-H2"/>
      </w:pPr>
      <w:bookmarkStart w:id="189" w:name="_Toc58764450"/>
      <w:bookmarkStart w:id="190" w:name="_Toc71810025"/>
      <w:r w:rsidRPr="007E7603">
        <w:rPr>
          <w:rFonts w:hint="eastAsia"/>
        </w:rPr>
        <w:t>审计追踪功能</w:t>
      </w:r>
      <w:bookmarkEnd w:id="189"/>
      <w:bookmarkEnd w:id="190"/>
    </w:p>
    <w:p w14:paraId="01606196" w14:textId="77777777" w:rsidR="00786B3D" w:rsidRPr="0008284B" w:rsidRDefault="00786B3D" w:rsidP="00786B3D">
      <w:pPr>
        <w:pStyle w:val="CH-1"/>
      </w:pPr>
      <w:r w:rsidRPr="0008284B">
        <w:rPr>
          <w:rFonts w:hint="eastAsia"/>
        </w:rPr>
        <w:t>用户除在各相关功能模块中查询追踪外，审计追踪模块可将系统产生的所有审计追踪数据集中在一起供用户选择浏览，并可用于审查和复制（包括由内部审计师或外部监管机构进行的审计）。</w:t>
      </w:r>
    </w:p>
    <w:p w14:paraId="698C7B73" w14:textId="77777777" w:rsidR="00786B3D" w:rsidRPr="0008284B" w:rsidRDefault="00786B3D" w:rsidP="00786B3D">
      <w:pPr>
        <w:pStyle w:val="CH-1"/>
      </w:pPr>
      <w:r w:rsidRPr="0008284B">
        <w:rPr>
          <w:rFonts w:hint="eastAsia"/>
        </w:rPr>
        <w:t>审计追踪与数据库的其他记录一样同步生成。审计追踪是系统自动生成的，且不能被关闭</w:t>
      </w:r>
      <w:r>
        <w:rPr>
          <w:rFonts w:hint="eastAsia"/>
        </w:rPr>
        <w:t>、删除和修改</w:t>
      </w:r>
      <w:r w:rsidRPr="0008284B">
        <w:rPr>
          <w:rFonts w:hint="eastAsia"/>
        </w:rPr>
        <w:t>。</w:t>
      </w:r>
    </w:p>
    <w:p w14:paraId="4D68E151" w14:textId="77777777" w:rsidR="00786B3D" w:rsidRPr="0008284B" w:rsidRDefault="00786B3D" w:rsidP="00786B3D">
      <w:pPr>
        <w:pStyle w:val="CH-1"/>
      </w:pPr>
      <w:r w:rsidRPr="0008284B">
        <w:rPr>
          <w:rFonts w:hint="eastAsia"/>
        </w:rPr>
        <w:t>审计追踪允许：</w:t>
      </w:r>
      <w:r w:rsidRPr="0008284B">
        <w:t xml:space="preserve"> </w:t>
      </w:r>
    </w:p>
    <w:p w14:paraId="4B98AD01" w14:textId="77777777" w:rsidR="00786B3D" w:rsidRPr="0008284B" w:rsidRDefault="00786B3D" w:rsidP="00A0708A">
      <w:pPr>
        <w:pStyle w:val="Style8"/>
        <w:numPr>
          <w:ilvl w:val="0"/>
          <w:numId w:val="55"/>
        </w:numPr>
      </w:pPr>
      <w:r w:rsidRPr="0008284B">
        <w:rPr>
          <w:rFonts w:hint="eastAsia"/>
        </w:rPr>
        <w:t>指定条件查询（时间、用户、生产工单、批次、设备、位置、工作中心、生产单元）</w:t>
      </w:r>
    </w:p>
    <w:p w14:paraId="3B31CB44" w14:textId="77777777" w:rsidR="00786B3D" w:rsidRPr="0008284B" w:rsidRDefault="00786B3D" w:rsidP="00A0708A">
      <w:pPr>
        <w:pStyle w:val="Style8"/>
        <w:numPr>
          <w:ilvl w:val="0"/>
          <w:numId w:val="55"/>
        </w:numPr>
      </w:pPr>
      <w:r w:rsidRPr="0008284B">
        <w:rPr>
          <w:rFonts w:hint="eastAsia"/>
        </w:rPr>
        <w:t>查看并调整查询结果（日志）格式</w:t>
      </w:r>
      <w:r w:rsidRPr="0008284B">
        <w:t xml:space="preserve"> </w:t>
      </w:r>
    </w:p>
    <w:p w14:paraId="004FC99F" w14:textId="77777777" w:rsidR="00786B3D" w:rsidRPr="0008284B" w:rsidRDefault="00786B3D" w:rsidP="00A0708A">
      <w:pPr>
        <w:pStyle w:val="Style8"/>
        <w:numPr>
          <w:ilvl w:val="0"/>
          <w:numId w:val="55"/>
        </w:numPr>
      </w:pPr>
      <w:r w:rsidRPr="0008284B">
        <w:rPr>
          <w:rFonts w:hint="eastAsia"/>
        </w:rPr>
        <w:t>打印查询结果</w:t>
      </w:r>
    </w:p>
    <w:p w14:paraId="0FF68B0B" w14:textId="77777777" w:rsidR="00786B3D" w:rsidRPr="00CB6CF8" w:rsidRDefault="00786B3D" w:rsidP="00A0708A">
      <w:pPr>
        <w:pStyle w:val="Style8"/>
        <w:numPr>
          <w:ilvl w:val="0"/>
          <w:numId w:val="55"/>
        </w:numPr>
      </w:pPr>
      <w:r w:rsidRPr="00CB6CF8">
        <w:rPr>
          <w:rFonts w:hint="eastAsia"/>
        </w:rPr>
        <w:t>审计追踪内容包含：</w:t>
      </w:r>
      <w:r w:rsidRPr="00CB6CF8">
        <w:t xml:space="preserve"> </w:t>
      </w:r>
    </w:p>
    <w:p w14:paraId="0040D3E8" w14:textId="77777777" w:rsidR="00786B3D" w:rsidRPr="0008284B" w:rsidRDefault="00786B3D" w:rsidP="00A0708A">
      <w:pPr>
        <w:pStyle w:val="Style8"/>
        <w:numPr>
          <w:ilvl w:val="0"/>
          <w:numId w:val="55"/>
        </w:numPr>
      </w:pPr>
      <w:r w:rsidRPr="0008284B">
        <w:rPr>
          <w:rFonts w:hint="eastAsia"/>
        </w:rPr>
        <w:t>系统登录</w:t>
      </w:r>
      <w:r w:rsidRPr="0008284B">
        <w:t>/</w:t>
      </w:r>
      <w:r w:rsidRPr="0008284B">
        <w:rPr>
          <w:rFonts w:hint="eastAsia"/>
        </w:rPr>
        <w:t>登出操作</w:t>
      </w:r>
    </w:p>
    <w:p w14:paraId="520E21E2" w14:textId="77777777" w:rsidR="00786B3D" w:rsidRPr="0008284B" w:rsidRDefault="00786B3D" w:rsidP="00A0708A">
      <w:pPr>
        <w:pStyle w:val="Style8"/>
        <w:numPr>
          <w:ilvl w:val="0"/>
          <w:numId w:val="55"/>
        </w:numPr>
      </w:pPr>
      <w:r w:rsidRPr="0008284B">
        <w:rPr>
          <w:rFonts w:hint="eastAsia"/>
        </w:rPr>
        <w:t>人员信息录入操作</w:t>
      </w:r>
    </w:p>
    <w:p w14:paraId="0336CCC1" w14:textId="77777777" w:rsidR="00786B3D" w:rsidRPr="0008284B" w:rsidRDefault="00786B3D" w:rsidP="00A0708A">
      <w:pPr>
        <w:pStyle w:val="Style8"/>
        <w:numPr>
          <w:ilvl w:val="0"/>
          <w:numId w:val="55"/>
        </w:numPr>
      </w:pPr>
      <w:r w:rsidRPr="0008284B">
        <w:rPr>
          <w:rFonts w:hint="eastAsia"/>
        </w:rPr>
        <w:t>打印操作，含标签打印、批记录打印、标签重复打印等</w:t>
      </w:r>
    </w:p>
    <w:p w14:paraId="6859C088" w14:textId="77777777" w:rsidR="00786B3D" w:rsidRPr="0008284B" w:rsidRDefault="00786B3D" w:rsidP="00A0708A">
      <w:pPr>
        <w:pStyle w:val="Style8"/>
        <w:numPr>
          <w:ilvl w:val="0"/>
          <w:numId w:val="55"/>
        </w:numPr>
      </w:pPr>
      <w:r w:rsidRPr="0008284B">
        <w:rPr>
          <w:rFonts w:hint="eastAsia"/>
        </w:rPr>
        <w:t>配方工艺修改</w:t>
      </w:r>
    </w:p>
    <w:p w14:paraId="563C18FE" w14:textId="77777777" w:rsidR="00786B3D" w:rsidRPr="0008284B" w:rsidRDefault="00786B3D" w:rsidP="00A0708A">
      <w:pPr>
        <w:pStyle w:val="Style8"/>
        <w:numPr>
          <w:ilvl w:val="0"/>
          <w:numId w:val="55"/>
        </w:numPr>
      </w:pPr>
      <w:r w:rsidRPr="0008284B">
        <w:rPr>
          <w:rFonts w:hint="eastAsia"/>
        </w:rPr>
        <w:t>电子批</w:t>
      </w:r>
      <w:r>
        <w:rPr>
          <w:rFonts w:hint="eastAsia"/>
        </w:rPr>
        <w:t>记录数据</w:t>
      </w:r>
      <w:r w:rsidRPr="0008284B">
        <w:rPr>
          <w:rFonts w:hint="eastAsia"/>
        </w:rPr>
        <w:t>修改</w:t>
      </w:r>
      <w:r>
        <w:rPr>
          <w:rFonts w:hint="eastAsia"/>
        </w:rPr>
        <w:t>（修改日期时间，修改前后值，修改人，原因，工作站等信息）</w:t>
      </w:r>
    </w:p>
    <w:p w14:paraId="5A97B538" w14:textId="77777777" w:rsidR="00786B3D" w:rsidRPr="0008284B" w:rsidRDefault="00786B3D" w:rsidP="00A0708A">
      <w:pPr>
        <w:pStyle w:val="Style8"/>
        <w:numPr>
          <w:ilvl w:val="0"/>
          <w:numId w:val="55"/>
        </w:numPr>
      </w:pPr>
      <w:r w:rsidRPr="0008284B">
        <w:lastRenderedPageBreak/>
        <w:t>MBR</w:t>
      </w:r>
      <w:r w:rsidRPr="0008284B">
        <w:rPr>
          <w:rFonts w:hint="eastAsia"/>
        </w:rPr>
        <w:t>主工艺参数修改</w:t>
      </w:r>
    </w:p>
    <w:p w14:paraId="0910033C" w14:textId="77777777" w:rsidR="00786B3D" w:rsidRPr="0008284B" w:rsidRDefault="00786B3D" w:rsidP="00A0708A">
      <w:pPr>
        <w:pStyle w:val="Style8"/>
        <w:numPr>
          <w:ilvl w:val="0"/>
          <w:numId w:val="55"/>
        </w:numPr>
      </w:pPr>
      <w:r w:rsidRPr="0008284B">
        <w:rPr>
          <w:rFonts w:hint="eastAsia"/>
        </w:rPr>
        <w:t>批次信息（包含所有物料最小包装的接收量、称量分料量、投入量、损耗量、取样量及剩余量等信息的连贯追溯）</w:t>
      </w:r>
    </w:p>
    <w:p w14:paraId="4658B8C3" w14:textId="77777777" w:rsidR="00786B3D" w:rsidRPr="0008284B" w:rsidRDefault="00786B3D" w:rsidP="00A0708A">
      <w:pPr>
        <w:pStyle w:val="Style8"/>
        <w:numPr>
          <w:ilvl w:val="0"/>
          <w:numId w:val="55"/>
        </w:numPr>
      </w:pPr>
      <w:r w:rsidRPr="0008284B">
        <w:rPr>
          <w:rFonts w:hint="eastAsia"/>
        </w:rPr>
        <w:t>终端</w:t>
      </w:r>
    </w:p>
    <w:p w14:paraId="54B4F1DF" w14:textId="77777777" w:rsidR="00786B3D" w:rsidRPr="0008284B" w:rsidRDefault="00786B3D" w:rsidP="00A0708A">
      <w:pPr>
        <w:pStyle w:val="Style8"/>
        <w:numPr>
          <w:ilvl w:val="0"/>
          <w:numId w:val="55"/>
        </w:numPr>
      </w:pPr>
      <w:r w:rsidRPr="0008284B">
        <w:rPr>
          <w:rFonts w:hint="eastAsia"/>
        </w:rPr>
        <w:t>设备/生产单元（包括该设备/生产单元的生产的所有产品以及使用的物料）</w:t>
      </w:r>
    </w:p>
    <w:p w14:paraId="3CAFDA78" w14:textId="77777777" w:rsidR="00786B3D" w:rsidRPr="0008284B" w:rsidRDefault="00786B3D" w:rsidP="00A0708A">
      <w:pPr>
        <w:pStyle w:val="Style8"/>
        <w:numPr>
          <w:ilvl w:val="0"/>
          <w:numId w:val="55"/>
        </w:numPr>
      </w:pPr>
      <w:r w:rsidRPr="0008284B">
        <w:rPr>
          <w:rFonts w:hint="eastAsia"/>
        </w:rPr>
        <w:t>事件</w:t>
      </w:r>
    </w:p>
    <w:p w14:paraId="415CFAFF" w14:textId="77777777" w:rsidR="00786B3D" w:rsidRPr="0008284B" w:rsidRDefault="00786B3D" w:rsidP="00A0708A">
      <w:pPr>
        <w:pStyle w:val="Style8"/>
        <w:numPr>
          <w:ilvl w:val="0"/>
          <w:numId w:val="55"/>
        </w:numPr>
      </w:pPr>
      <w:r w:rsidRPr="0008284B">
        <w:rPr>
          <w:rFonts w:hint="eastAsia"/>
        </w:rPr>
        <w:t>描述</w:t>
      </w:r>
    </w:p>
    <w:p w14:paraId="2715D477" w14:textId="77777777" w:rsidR="00786B3D" w:rsidRPr="0008284B" w:rsidRDefault="00786B3D" w:rsidP="00A0708A">
      <w:pPr>
        <w:pStyle w:val="Style8"/>
        <w:numPr>
          <w:ilvl w:val="0"/>
          <w:numId w:val="55"/>
        </w:numPr>
      </w:pPr>
      <w:r w:rsidRPr="0008284B">
        <w:rPr>
          <w:rFonts w:hint="eastAsia"/>
        </w:rPr>
        <w:t>产生时间</w:t>
      </w:r>
    </w:p>
    <w:p w14:paraId="0B84AC2E" w14:textId="77777777" w:rsidR="00786B3D" w:rsidRPr="0008284B" w:rsidRDefault="00786B3D" w:rsidP="00A0708A">
      <w:pPr>
        <w:pStyle w:val="Style8"/>
        <w:numPr>
          <w:ilvl w:val="0"/>
          <w:numId w:val="55"/>
        </w:numPr>
      </w:pPr>
      <w:r w:rsidRPr="0008284B">
        <w:rPr>
          <w:rFonts w:hint="eastAsia"/>
        </w:rPr>
        <w:t>接口传输记录</w:t>
      </w:r>
    </w:p>
    <w:p w14:paraId="7BCE171B" w14:textId="77777777" w:rsidR="00786B3D" w:rsidRPr="0008284B" w:rsidRDefault="00786B3D" w:rsidP="00A0708A">
      <w:pPr>
        <w:pStyle w:val="Style8"/>
        <w:numPr>
          <w:ilvl w:val="0"/>
          <w:numId w:val="55"/>
        </w:numPr>
      </w:pPr>
      <w:r w:rsidRPr="0008284B">
        <w:rPr>
          <w:rFonts w:hint="eastAsia"/>
        </w:rPr>
        <w:t>记录人</w:t>
      </w:r>
    </w:p>
    <w:p w14:paraId="2C596211" w14:textId="77777777" w:rsidR="00786B3D" w:rsidRPr="0008284B" w:rsidRDefault="00786B3D" w:rsidP="00A0708A">
      <w:pPr>
        <w:pStyle w:val="Style8"/>
        <w:numPr>
          <w:ilvl w:val="0"/>
          <w:numId w:val="55"/>
        </w:numPr>
      </w:pPr>
      <w:r w:rsidRPr="0008284B">
        <w:rPr>
          <w:rFonts w:hint="eastAsia"/>
        </w:rPr>
        <w:t>复核人</w:t>
      </w:r>
    </w:p>
    <w:p w14:paraId="7C13F85E" w14:textId="77777777" w:rsidR="00786B3D" w:rsidRDefault="00786B3D" w:rsidP="00A0708A">
      <w:pPr>
        <w:pStyle w:val="Style8"/>
        <w:numPr>
          <w:ilvl w:val="0"/>
          <w:numId w:val="55"/>
        </w:numPr>
      </w:pPr>
      <w:r w:rsidRPr="0008284B">
        <w:rPr>
          <w:rFonts w:hint="eastAsia"/>
        </w:rPr>
        <w:t>复核意见</w:t>
      </w:r>
    </w:p>
    <w:p w14:paraId="252C3851" w14:textId="77777777" w:rsidR="00786B3D" w:rsidRDefault="00786B3D" w:rsidP="00A0708A">
      <w:pPr>
        <w:pStyle w:val="Style8"/>
        <w:numPr>
          <w:ilvl w:val="0"/>
          <w:numId w:val="55"/>
        </w:numPr>
      </w:pPr>
      <w:r>
        <w:rPr>
          <w:rFonts w:hint="eastAsia"/>
        </w:rPr>
        <w:t>记录审核人员</w:t>
      </w:r>
    </w:p>
    <w:p w14:paraId="2C79532B" w14:textId="77777777" w:rsidR="00786B3D" w:rsidRPr="0008284B" w:rsidRDefault="00786B3D" w:rsidP="00A0708A">
      <w:pPr>
        <w:pStyle w:val="Style8"/>
        <w:numPr>
          <w:ilvl w:val="0"/>
          <w:numId w:val="55"/>
        </w:numPr>
      </w:pPr>
      <w:r>
        <w:rPr>
          <w:rFonts w:hint="eastAsia"/>
        </w:rPr>
        <w:t>批生产放行人员</w:t>
      </w:r>
    </w:p>
    <w:p w14:paraId="457866FF" w14:textId="77777777" w:rsidR="00786B3D" w:rsidRPr="0008284B" w:rsidRDefault="00786B3D" w:rsidP="00291D08">
      <w:pPr>
        <w:pStyle w:val="CH-1"/>
      </w:pPr>
      <w:bookmarkStart w:id="191" w:name="_Toc58764434"/>
      <w:r w:rsidRPr="0008284B">
        <w:rPr>
          <w:rFonts w:hint="eastAsia"/>
        </w:rPr>
        <w:t>审计追踪信息可导出为P</w:t>
      </w:r>
      <w:r w:rsidRPr="0008284B">
        <w:t>DF</w:t>
      </w:r>
      <w:r w:rsidRPr="0008284B">
        <w:rPr>
          <w:rFonts w:hint="eastAsia"/>
        </w:rPr>
        <w:t>等格式的文件。</w:t>
      </w:r>
    </w:p>
    <w:p w14:paraId="37141E54" w14:textId="77777777" w:rsidR="00786B3D" w:rsidRPr="0008284B" w:rsidRDefault="00786B3D" w:rsidP="00786B3D">
      <w:pPr>
        <w:pStyle w:val="CH-2"/>
      </w:pPr>
      <w:r w:rsidRPr="0008284B">
        <w:drawing>
          <wp:inline distT="0" distB="0" distL="0" distR="0" wp14:anchorId="063D4121" wp14:editId="76F85292">
            <wp:extent cx="5945309" cy="3630440"/>
            <wp:effectExtent l="0" t="0" r="0" b="8255"/>
            <wp:docPr id="45" name="Picture 1412" descr="PI审核-审计追踪-设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审核-审计追踪-设备.png"/>
                    <pic:cNvPicPr/>
                  </pic:nvPicPr>
                  <pic:blipFill>
                    <a:blip r:embed="rId97" cstate="print"/>
                    <a:stretch>
                      <a:fillRect/>
                    </a:stretch>
                  </pic:blipFill>
                  <pic:spPr>
                    <a:xfrm>
                      <a:off x="0" y="0"/>
                      <a:ext cx="5940425" cy="3627458"/>
                    </a:xfrm>
                    <a:prstGeom prst="rect">
                      <a:avLst/>
                    </a:prstGeom>
                  </pic:spPr>
                </pic:pic>
              </a:graphicData>
            </a:graphic>
          </wp:inline>
        </w:drawing>
      </w:r>
    </w:p>
    <w:p w14:paraId="19DC4041" w14:textId="77777777" w:rsidR="00786B3D" w:rsidRPr="0008284B" w:rsidRDefault="00786B3D" w:rsidP="00786B3D">
      <w:pPr>
        <w:pStyle w:val="CH-3"/>
      </w:pPr>
      <w:r w:rsidRPr="0008284B">
        <w:rPr>
          <w:rFonts w:hint="eastAsia"/>
        </w:rPr>
        <w:t>批次审计追踪查询结果</w:t>
      </w:r>
    </w:p>
    <w:p w14:paraId="19249B97" w14:textId="67129CC2" w:rsidR="00D6223E" w:rsidRPr="00F05460" w:rsidRDefault="00D6223E" w:rsidP="004D22F3">
      <w:pPr>
        <w:pStyle w:val="CH-H2"/>
      </w:pPr>
      <w:bookmarkStart w:id="192" w:name="_Toc71810026"/>
      <w:r w:rsidRPr="00F05460">
        <w:rPr>
          <w:rFonts w:hint="eastAsia"/>
        </w:rPr>
        <w:lastRenderedPageBreak/>
        <w:t>系统架构</w:t>
      </w:r>
      <w:bookmarkEnd w:id="191"/>
      <w:bookmarkEnd w:id="192"/>
    </w:p>
    <w:p w14:paraId="2C71AB0D" w14:textId="5F41FFB0" w:rsidR="00D6223E" w:rsidRPr="00EA340D" w:rsidRDefault="00D6223E" w:rsidP="00150075">
      <w:pPr>
        <w:pStyle w:val="CH-1"/>
      </w:pPr>
      <w:r w:rsidRPr="00EA340D">
        <w:t>从服务器角色划分，</w:t>
      </w:r>
      <w:r>
        <w:rPr>
          <w:rFonts w:hint="eastAsia"/>
        </w:rPr>
        <w:t>M</w:t>
      </w:r>
      <w:r>
        <w:t>ES</w:t>
      </w:r>
      <w:r w:rsidRPr="00EA340D">
        <w:t>系统包括数据库服务器，</w:t>
      </w:r>
      <w:r>
        <w:t>Opcenter Execution Pharma</w:t>
      </w:r>
      <w:r w:rsidRPr="00EA340D">
        <w:t>应用服务器，</w:t>
      </w:r>
      <w:r>
        <w:rPr>
          <w:rFonts w:hint="eastAsia"/>
        </w:rPr>
        <w:t>管理服务器，接口服务器，瘦</w:t>
      </w:r>
      <w:r w:rsidR="00973AC0">
        <w:rPr>
          <w:rFonts w:hint="eastAsia"/>
        </w:rPr>
        <w:t>客户</w:t>
      </w:r>
      <w:r>
        <w:rPr>
          <w:rFonts w:hint="eastAsia"/>
        </w:rPr>
        <w:t>支持</w:t>
      </w:r>
      <w:r w:rsidRPr="00EA340D">
        <w:t>服务器（Microsoft Terminal Service服务器</w:t>
      </w:r>
      <w:r>
        <w:rPr>
          <w:rFonts w:hint="eastAsia"/>
        </w:rPr>
        <w:t>）</w:t>
      </w:r>
      <w:r w:rsidRPr="00EA340D">
        <w:t>。</w:t>
      </w:r>
    </w:p>
    <w:p w14:paraId="1FBBD83C" w14:textId="48DEA475" w:rsidR="00D6223E" w:rsidRPr="00EA340D" w:rsidRDefault="00D6223E" w:rsidP="00150075">
      <w:pPr>
        <w:pStyle w:val="CH-1"/>
      </w:pPr>
      <w:r w:rsidRPr="00EA340D">
        <w:t>系统</w:t>
      </w:r>
      <w:r w:rsidR="00973AC0">
        <w:t>客户端</w:t>
      </w:r>
      <w:r w:rsidRPr="00EA340D">
        <w:t>角色划分为标准</w:t>
      </w:r>
      <w:r w:rsidR="00973AC0">
        <w:t>客户端</w:t>
      </w:r>
      <w:r>
        <w:rPr>
          <w:rFonts w:hint="eastAsia"/>
        </w:rPr>
        <w:t>及</w:t>
      </w:r>
      <w:r w:rsidRPr="00EA340D">
        <w:t>工厂智能Web</w:t>
      </w:r>
      <w:r w:rsidR="00973AC0">
        <w:t>客户端</w:t>
      </w:r>
      <w:r w:rsidRPr="00EA340D">
        <w:t>。</w:t>
      </w:r>
    </w:p>
    <w:p w14:paraId="0463265B" w14:textId="77777777" w:rsidR="00D6223E" w:rsidRPr="00EA340D" w:rsidRDefault="00D6223E" w:rsidP="00150075">
      <w:pPr>
        <w:pStyle w:val="CH-1"/>
      </w:pPr>
      <w:r w:rsidRPr="00EA340D">
        <w:t>系统支持标准外设为条码扫描枪，工业条码打印机和工业电子秤。</w:t>
      </w:r>
    </w:p>
    <w:p w14:paraId="6AC31925" w14:textId="3BA1ED0C" w:rsidR="00D6223E" w:rsidRPr="00EA340D" w:rsidRDefault="00D6223E" w:rsidP="00150075">
      <w:pPr>
        <w:pStyle w:val="CH-1"/>
      </w:pPr>
      <w:r w:rsidRPr="00EA340D">
        <w:t>系统所需的服务器</w:t>
      </w:r>
      <w:r>
        <w:rPr>
          <w:rFonts w:hint="eastAsia"/>
        </w:rPr>
        <w:t>搭建在</w:t>
      </w:r>
      <w:r w:rsidR="006B33B9">
        <w:rPr>
          <w:rFonts w:hint="eastAsia"/>
        </w:rPr>
        <w:t>信达生物</w:t>
      </w:r>
      <w:r>
        <w:rPr>
          <w:rFonts w:hint="eastAsia"/>
        </w:rPr>
        <w:t>提供的</w:t>
      </w:r>
      <w:r w:rsidR="006B33B9">
        <w:rPr>
          <w:rFonts w:hint="eastAsia"/>
        </w:rPr>
        <w:t>虚拟化平台</w:t>
      </w:r>
      <w:r>
        <w:rPr>
          <w:rFonts w:hint="eastAsia"/>
        </w:rPr>
        <w:t>中，在V</w:t>
      </w:r>
      <w:r>
        <w:t>MW</w:t>
      </w:r>
      <w:r>
        <w:rPr>
          <w:rFonts w:hint="eastAsia"/>
        </w:rPr>
        <w:t>are中虚拟出如下服务器</w:t>
      </w:r>
      <w:r w:rsidRPr="00EA340D">
        <w:t>：</w:t>
      </w:r>
    </w:p>
    <w:p w14:paraId="59A88119" w14:textId="77777777" w:rsidR="00D6223E" w:rsidRPr="00026AB8" w:rsidRDefault="00D6223E" w:rsidP="00150075">
      <w:pPr>
        <w:pStyle w:val="CH-"/>
      </w:pPr>
      <w:r>
        <w:rPr>
          <w:rFonts w:hint="eastAsia"/>
        </w:rPr>
        <w:t>数据库</w:t>
      </w:r>
      <w:r w:rsidRPr="00026AB8">
        <w:t>服务器</w:t>
      </w:r>
    </w:p>
    <w:p w14:paraId="306D8210" w14:textId="77777777" w:rsidR="00D6223E" w:rsidRPr="00DE6802" w:rsidRDefault="00D6223E" w:rsidP="00150075">
      <w:pPr>
        <w:pStyle w:val="CH-1"/>
      </w:pPr>
      <w:r>
        <w:rPr>
          <w:rFonts w:hint="eastAsia"/>
        </w:rPr>
        <w:t>两</w:t>
      </w:r>
      <w:r w:rsidRPr="00DE6802">
        <w:t>台Oracle服务器作为数据库。</w:t>
      </w:r>
      <w:r>
        <w:rPr>
          <w:rFonts w:hint="eastAsia"/>
        </w:rPr>
        <w:t>可以</w:t>
      </w:r>
      <w:r w:rsidRPr="00DE6802">
        <w:t>使用Oracle备份策略，支持数据的定时备份、临时备份；支持数据的全备份、增量备份</w:t>
      </w:r>
      <w:r>
        <w:rPr>
          <w:rFonts w:hint="eastAsia"/>
        </w:rPr>
        <w:t>，并</w:t>
      </w:r>
      <w:r w:rsidRPr="00DE6802">
        <w:t>支持数据的还原。</w:t>
      </w:r>
    </w:p>
    <w:p w14:paraId="74235B74" w14:textId="77777777" w:rsidR="00D6223E" w:rsidRPr="00EA340D" w:rsidRDefault="00D6223E" w:rsidP="00150075">
      <w:pPr>
        <w:pStyle w:val="CH-"/>
      </w:pPr>
      <w:r w:rsidRPr="00EA340D">
        <w:rPr>
          <w:rFonts w:hint="eastAsia"/>
        </w:rPr>
        <w:t>管理</w:t>
      </w:r>
      <w:r w:rsidRPr="00EA340D">
        <w:t>服务器</w:t>
      </w:r>
    </w:p>
    <w:p w14:paraId="0B786176" w14:textId="77777777" w:rsidR="00D6223E" w:rsidRPr="009C3428" w:rsidRDefault="00D6223E" w:rsidP="00A0708A">
      <w:pPr>
        <w:pStyle w:val="Style8"/>
        <w:numPr>
          <w:ilvl w:val="0"/>
          <w:numId w:val="0"/>
        </w:numPr>
        <w:ind w:left="432"/>
      </w:pPr>
      <w:r w:rsidRPr="009C3428">
        <w:rPr>
          <w:rFonts w:hint="eastAsia"/>
        </w:rPr>
        <w:t>管理服务器</w:t>
      </w:r>
      <w:r>
        <w:rPr>
          <w:rFonts w:hint="eastAsia"/>
        </w:rPr>
        <w:t>可以配置并管理</w:t>
      </w:r>
      <w:r w:rsidRPr="009C3428">
        <w:t>MES所有服务</w:t>
      </w:r>
      <w:r w:rsidRPr="009C3428">
        <w:rPr>
          <w:rFonts w:hint="eastAsia"/>
        </w:rPr>
        <w:t>，配置负载均衡</w:t>
      </w:r>
      <w:r w:rsidRPr="009C3428">
        <w:t>。</w:t>
      </w:r>
    </w:p>
    <w:p w14:paraId="243FAA22" w14:textId="77777777" w:rsidR="00D6223E" w:rsidRPr="00026AB8" w:rsidRDefault="00D6223E" w:rsidP="00150075">
      <w:pPr>
        <w:pStyle w:val="CH-"/>
      </w:pPr>
      <w:r w:rsidRPr="00026AB8">
        <w:t>生产</w:t>
      </w:r>
      <w:r>
        <w:rPr>
          <w:rFonts w:hint="eastAsia"/>
        </w:rPr>
        <w:t>应</w:t>
      </w:r>
      <w:r w:rsidRPr="00026AB8">
        <w:t>用服务器</w:t>
      </w:r>
      <w:r>
        <w:rPr>
          <w:rFonts w:hint="eastAsia"/>
        </w:rPr>
        <w:t>（两台或以上）</w:t>
      </w:r>
    </w:p>
    <w:p w14:paraId="396EB205" w14:textId="76972F9B" w:rsidR="00D6223E" w:rsidRDefault="00D6223E" w:rsidP="00150075">
      <w:pPr>
        <w:pStyle w:val="CH-1"/>
      </w:pPr>
      <w:r>
        <w:rPr>
          <w:rFonts w:hint="eastAsia"/>
        </w:rPr>
        <w:t>本期由于仅供</w:t>
      </w:r>
      <w:r w:rsidR="006B33B9">
        <w:rPr>
          <w:rFonts w:hint="eastAsia"/>
        </w:rPr>
        <w:t>M2车间</w:t>
      </w:r>
      <w:r>
        <w:rPr>
          <w:rFonts w:hint="eastAsia"/>
        </w:rPr>
        <w:t>使用，将在超融合平台中虚拟出两台生产应用服务器，</w:t>
      </w:r>
      <w:r w:rsidRPr="00DE6802">
        <w:t>共同分担MES系统服务。任意一台生产用服务器故障，另一台生产用服务器能够自动切换，</w:t>
      </w:r>
      <w:r>
        <w:rPr>
          <w:rFonts w:hint="eastAsia"/>
        </w:rPr>
        <w:t>支撑</w:t>
      </w:r>
      <w:r w:rsidRPr="00DE6802">
        <w:t>MES</w:t>
      </w:r>
      <w:r>
        <w:rPr>
          <w:rFonts w:hint="eastAsia"/>
        </w:rPr>
        <w:t>生产业务所需</w:t>
      </w:r>
      <w:r w:rsidRPr="00DE6802">
        <w:t>所有服务</w:t>
      </w:r>
      <w:r>
        <w:rPr>
          <w:rFonts w:hint="eastAsia"/>
        </w:rPr>
        <w:t>，确保生产业务的连贯性。</w:t>
      </w:r>
    </w:p>
    <w:p w14:paraId="66B03139" w14:textId="77777777" w:rsidR="00D6223E" w:rsidRPr="00DE6802" w:rsidRDefault="00D6223E" w:rsidP="00150075">
      <w:pPr>
        <w:pStyle w:val="CH-1"/>
      </w:pPr>
      <w:r>
        <w:rPr>
          <w:rFonts w:hint="eastAsia"/>
        </w:rPr>
        <w:t>Opcenter Execution Pharma</w:t>
      </w:r>
      <w:r w:rsidRPr="00225081">
        <w:rPr>
          <w:rFonts w:hint="eastAsia"/>
        </w:rPr>
        <w:t>系统通过多种运行策略的应用，实现只需要通过系统配置，即可扩展服务器性能，从而保证系统符合现有承载能力的同时，也能满足未来系统的发展需要。</w:t>
      </w:r>
      <w:r>
        <w:rPr>
          <w:rFonts w:hint="eastAsia"/>
        </w:rPr>
        <w:t>未来扩展到新产线和车间时，根据服务器负载情况，将进一步增加应用服务器虚拟机数量至四台或更多。</w:t>
      </w:r>
    </w:p>
    <w:p w14:paraId="105D3585" w14:textId="77777777" w:rsidR="00D6223E" w:rsidRPr="00EA340D" w:rsidRDefault="00D6223E" w:rsidP="00150075">
      <w:pPr>
        <w:pStyle w:val="CH-"/>
      </w:pPr>
      <w:r>
        <w:rPr>
          <w:rFonts w:hint="eastAsia"/>
        </w:rPr>
        <w:t>接口</w:t>
      </w:r>
      <w:r w:rsidRPr="00EA340D">
        <w:rPr>
          <w:rFonts w:hint="eastAsia"/>
        </w:rPr>
        <w:t>服务器</w:t>
      </w:r>
    </w:p>
    <w:p w14:paraId="62DAF2AD" w14:textId="77777777" w:rsidR="00D6223E" w:rsidRPr="00DE6802" w:rsidRDefault="00D6223E" w:rsidP="00150075">
      <w:pPr>
        <w:pStyle w:val="CH-1"/>
        <w:rPr>
          <w:sz w:val="24"/>
        </w:rPr>
      </w:pPr>
      <w:r>
        <w:rPr>
          <w:rFonts w:hint="eastAsia"/>
        </w:rPr>
        <w:t>设计接口服务器一台，负责</w:t>
      </w:r>
      <w:r w:rsidRPr="00DE6802">
        <w:t>与第三方IT系统进行通讯</w:t>
      </w:r>
      <w:r>
        <w:rPr>
          <w:rFonts w:hint="eastAsia"/>
        </w:rPr>
        <w:t>和数据交互。同时，减少接口程序升级对系统运行的影响。该服务器同时</w:t>
      </w:r>
      <w:r w:rsidRPr="009C3428">
        <w:rPr>
          <w:rFonts w:hint="eastAsia"/>
        </w:rPr>
        <w:t>提供报表服务</w:t>
      </w:r>
      <w:r w:rsidRPr="009C3428">
        <w:t>Web服务</w:t>
      </w:r>
    </w:p>
    <w:p w14:paraId="049CBC01" w14:textId="77777777" w:rsidR="00D6223E" w:rsidRPr="00026AB8" w:rsidRDefault="00D6223E" w:rsidP="00150075">
      <w:pPr>
        <w:pStyle w:val="CH-"/>
      </w:pPr>
      <w:r w:rsidRPr="00026AB8">
        <w:t>验证用服务器测试用服务器</w:t>
      </w:r>
    </w:p>
    <w:p w14:paraId="0BE52E16" w14:textId="77777777" w:rsidR="00D6223E" w:rsidRDefault="00D6223E" w:rsidP="00150075">
      <w:pPr>
        <w:pStyle w:val="CH-1"/>
      </w:pPr>
      <w:r>
        <w:rPr>
          <w:rFonts w:hint="eastAsia"/>
        </w:rPr>
        <w:t>Opcenter Execution Pharma在本</w:t>
      </w:r>
      <w:r w:rsidRPr="00ED104F">
        <w:rPr>
          <w:rFonts w:hint="eastAsia"/>
        </w:rPr>
        <w:t>项目工程环境配置包含三个不同的环境：测试环境，验证环境和生产运行环境。标准的项目开发方式是：项目在工程测试环境开发配置，在工程验证环境中做项目验证，经过验证的项目部署到生产运行环境。工程阶段项目配置和模型在各个环境间迁移，需要项目导出导入工具支持。</w:t>
      </w:r>
      <w:r>
        <w:rPr>
          <w:rFonts w:hint="eastAsia"/>
        </w:rPr>
        <w:t>三套环境结构关系下图所示：</w:t>
      </w:r>
    </w:p>
    <w:p w14:paraId="7225AC8C" w14:textId="77777777" w:rsidR="00D6223E" w:rsidRDefault="00D6223E" w:rsidP="00150075">
      <w:pPr>
        <w:pStyle w:val="CH-2"/>
        <w:rPr>
          <w:rFonts w:cs="Arial"/>
          <w:szCs w:val="24"/>
        </w:rPr>
      </w:pPr>
      <w:r w:rsidRPr="009C3428">
        <w:rPr>
          <w:rFonts w:hint="eastAsia"/>
        </w:rPr>
        <w:lastRenderedPageBreak/>
        <w:drawing>
          <wp:inline distT="0" distB="0" distL="0" distR="0" wp14:anchorId="3A772929" wp14:editId="0872DE6B">
            <wp:extent cx="5109825" cy="1771650"/>
            <wp:effectExtent l="0" t="0" r="0" b="0"/>
            <wp:docPr id="9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8" cstate="print"/>
                    <a:srcRect/>
                    <a:stretch>
                      <a:fillRect/>
                    </a:stretch>
                  </pic:blipFill>
                  <pic:spPr bwMode="auto">
                    <a:xfrm>
                      <a:off x="0" y="0"/>
                      <a:ext cx="5114925" cy="1773418"/>
                    </a:xfrm>
                    <a:prstGeom prst="rect">
                      <a:avLst/>
                    </a:prstGeom>
                    <a:noFill/>
                    <a:ln w="9525">
                      <a:noFill/>
                      <a:miter lim="800000"/>
                      <a:headEnd/>
                      <a:tailEnd/>
                    </a:ln>
                  </pic:spPr>
                </pic:pic>
              </a:graphicData>
            </a:graphic>
          </wp:inline>
        </w:drawing>
      </w:r>
    </w:p>
    <w:p w14:paraId="2A597DA8" w14:textId="77777777" w:rsidR="00D6223E" w:rsidRPr="00932D40" w:rsidRDefault="00D6223E" w:rsidP="00D40326">
      <w:pPr>
        <w:pStyle w:val="CH-3"/>
      </w:pPr>
      <w:r>
        <w:rPr>
          <w:rFonts w:hint="eastAsia"/>
        </w:rPr>
        <w:t>三套环境</w:t>
      </w:r>
    </w:p>
    <w:p w14:paraId="4636672E" w14:textId="77777777" w:rsidR="00D6223E" w:rsidRDefault="00D6223E" w:rsidP="00150075">
      <w:pPr>
        <w:pStyle w:val="CH-1"/>
      </w:pPr>
      <w:r>
        <w:rPr>
          <w:rFonts w:hint="eastAsia"/>
        </w:rPr>
        <w:t>因此，除正式运行的生产环境之外，部署</w:t>
      </w:r>
      <w:r w:rsidRPr="00DE6802">
        <w:t>验证/测试</w:t>
      </w:r>
      <w:r>
        <w:rPr>
          <w:rFonts w:hint="eastAsia"/>
        </w:rPr>
        <w:t>环境各一套，以便系统进行升级和变更时进行测试和验证。该服务器作为验证和测试服务器</w:t>
      </w:r>
      <w:r w:rsidRPr="00DE6802">
        <w:t>使用。</w:t>
      </w:r>
    </w:p>
    <w:p w14:paraId="30211EB0" w14:textId="35D8A69F" w:rsidR="00D6223E" w:rsidRPr="00026AB8" w:rsidRDefault="00D6223E" w:rsidP="00150075">
      <w:pPr>
        <w:pStyle w:val="CH-"/>
      </w:pPr>
      <w:r>
        <w:rPr>
          <w:rFonts w:hint="eastAsia"/>
        </w:rPr>
        <w:t>瘦</w:t>
      </w:r>
      <w:r w:rsidR="00973AC0">
        <w:rPr>
          <w:rFonts w:hint="eastAsia"/>
        </w:rPr>
        <w:t>客户端</w:t>
      </w:r>
      <w:r>
        <w:rPr>
          <w:rFonts w:hint="eastAsia"/>
        </w:rPr>
        <w:t>支持</w:t>
      </w:r>
      <w:r w:rsidRPr="00026AB8">
        <w:t>服务器</w:t>
      </w:r>
    </w:p>
    <w:p w14:paraId="01A30AA7" w14:textId="2E7A7E97" w:rsidR="00D6223E" w:rsidRPr="00DE6802" w:rsidRDefault="00D6223E" w:rsidP="00150075">
      <w:pPr>
        <w:pStyle w:val="CH-1"/>
      </w:pPr>
      <w:r w:rsidRPr="00DE6802">
        <w:t>系统配置一台</w:t>
      </w:r>
      <w:r>
        <w:rPr>
          <w:rFonts w:hint="eastAsia"/>
        </w:rPr>
        <w:t>瘦</w:t>
      </w:r>
      <w:r w:rsidR="00973AC0">
        <w:rPr>
          <w:rFonts w:hint="eastAsia"/>
        </w:rPr>
        <w:t>客户端</w:t>
      </w:r>
      <w:r>
        <w:rPr>
          <w:rFonts w:hint="eastAsia"/>
        </w:rPr>
        <w:t>支持</w:t>
      </w:r>
      <w:r w:rsidRPr="00DE6802">
        <w:t>服务器</w:t>
      </w:r>
      <w:r>
        <w:rPr>
          <w:rFonts w:hint="eastAsia"/>
        </w:rPr>
        <w:t>提供瘦</w:t>
      </w:r>
      <w:r w:rsidR="00973AC0">
        <w:rPr>
          <w:rFonts w:hint="eastAsia"/>
        </w:rPr>
        <w:t>客户端</w:t>
      </w:r>
      <w:r>
        <w:rPr>
          <w:rFonts w:hint="eastAsia"/>
        </w:rPr>
        <w:t>应用</w:t>
      </w:r>
      <w:r w:rsidRPr="00DE6802">
        <w:t>，</w:t>
      </w:r>
      <w:r>
        <w:rPr>
          <w:rFonts w:hint="eastAsia"/>
        </w:rPr>
        <w:t>以数据不落地的方式支持现场及办公网络中终端对系统的使用，确保系统数据的安全性。</w:t>
      </w:r>
    </w:p>
    <w:p w14:paraId="66DC4B6F" w14:textId="736C7BE9" w:rsidR="00D6223E" w:rsidRPr="00026AB8" w:rsidRDefault="00973AC0" w:rsidP="00150075">
      <w:pPr>
        <w:pStyle w:val="CH-"/>
      </w:pPr>
      <w:r>
        <w:rPr>
          <w:rFonts w:hint="eastAsia"/>
        </w:rPr>
        <w:t>客户</w:t>
      </w:r>
      <w:r w:rsidR="00D6223E" w:rsidRPr="00026AB8">
        <w:t>端</w:t>
      </w:r>
    </w:p>
    <w:p w14:paraId="2C46C5F5" w14:textId="25D91233" w:rsidR="00D6223E" w:rsidRPr="00186AC9" w:rsidRDefault="00D6223E" w:rsidP="00150075">
      <w:pPr>
        <w:pStyle w:val="CH-1"/>
      </w:pPr>
      <w:r>
        <w:rPr>
          <w:rFonts w:hint="eastAsia"/>
        </w:rPr>
        <w:t>本项目</w:t>
      </w:r>
      <w:r w:rsidR="00973AC0">
        <w:rPr>
          <w:rFonts w:hint="eastAsia"/>
        </w:rPr>
        <w:t>客户端</w:t>
      </w:r>
      <w:r>
        <w:rPr>
          <w:rFonts w:hint="eastAsia"/>
        </w:rPr>
        <w:t>及配套外设</w:t>
      </w:r>
      <w:r w:rsidR="006B33B9">
        <w:rPr>
          <w:rFonts w:hint="eastAsia"/>
        </w:rPr>
        <w:t>详见“无价格版报价清单”章节</w:t>
      </w:r>
    </w:p>
    <w:p w14:paraId="307C7DD1" w14:textId="77777777" w:rsidR="00D6223E" w:rsidRPr="00B30280" w:rsidRDefault="00D6223E" w:rsidP="004D22F3">
      <w:pPr>
        <w:pStyle w:val="CH-H3"/>
      </w:pPr>
      <w:bookmarkStart w:id="193" w:name="_Toc504503230"/>
      <w:bookmarkStart w:id="194" w:name="_Toc504668428"/>
      <w:bookmarkStart w:id="195" w:name="_Toc511033299"/>
      <w:bookmarkStart w:id="196" w:name="_Toc6821730"/>
      <w:bookmarkStart w:id="197" w:name="_Toc58764435"/>
      <w:r w:rsidRPr="00B30280">
        <w:lastRenderedPageBreak/>
        <w:t>系统服务器运行策略</w:t>
      </w:r>
      <w:bookmarkEnd w:id="193"/>
      <w:bookmarkEnd w:id="194"/>
      <w:bookmarkEnd w:id="195"/>
      <w:bookmarkEnd w:id="196"/>
      <w:r>
        <w:rPr>
          <w:rFonts w:hint="eastAsia"/>
        </w:rPr>
        <w:t>、性能、扩展性及安全</w:t>
      </w:r>
      <w:bookmarkEnd w:id="197"/>
    </w:p>
    <w:p w14:paraId="32F388C7" w14:textId="35E8CA5A" w:rsidR="00D6223E" w:rsidRDefault="000F2592" w:rsidP="00150075">
      <w:pPr>
        <w:pStyle w:val="CH-2"/>
      </w:pPr>
      <w:r w:rsidRPr="00DE6802">
        <w:object w:dxaOrig="31261" w:dyaOrig="24541" w14:anchorId="6B88D3D9">
          <v:shape id="_x0000_i1028" type="#_x0000_t75" style="width:510.9pt;height:402.55pt" o:ole="">
            <v:imagedata r:id="rId99" o:title=""/>
          </v:shape>
          <o:OLEObject Type="Embed" ProgID="Visio.Drawing.11" ShapeID="_x0000_i1028" DrawAspect="Content" ObjectID="_1682428286" r:id="rId100"/>
        </w:object>
      </w:r>
    </w:p>
    <w:p w14:paraId="43D30991" w14:textId="77777777" w:rsidR="00D6223E" w:rsidRPr="0036032A" w:rsidRDefault="00D6223E" w:rsidP="00D40326">
      <w:pPr>
        <w:pStyle w:val="CH-3"/>
      </w:pPr>
      <w:r>
        <w:rPr>
          <w:rFonts w:hint="eastAsia"/>
        </w:rPr>
        <w:t>运行策略</w:t>
      </w:r>
    </w:p>
    <w:p w14:paraId="1222E043" w14:textId="77777777" w:rsidR="00D6223E" w:rsidRPr="00DE6802" w:rsidRDefault="00D6223E" w:rsidP="00150075">
      <w:pPr>
        <w:pStyle w:val="CH-1"/>
      </w:pPr>
      <w:r>
        <w:t>Opcenter Execution Pharma</w:t>
      </w:r>
      <w:r w:rsidRPr="00DE6802">
        <w:t>系统架构具有高可用性和计算能力平滑扩展特性。通过模块化和分布式应用服务架构，所有应用服务器都支持自动错误恢复机制，EBR和条码打印服务器支持负载均衡技术。通过镜像EPE服务器支持冗余OPC架构，保证了自动化系统集成的7*24小时可用性。</w:t>
      </w:r>
      <w:r>
        <w:rPr>
          <w:rFonts w:hint="eastAsia"/>
        </w:rPr>
        <w:t>关键的运行策略包括：</w:t>
      </w:r>
    </w:p>
    <w:p w14:paraId="5F0222FC" w14:textId="77777777" w:rsidR="00D6223E" w:rsidRPr="005503CF" w:rsidRDefault="00D6223E" w:rsidP="00150075">
      <w:pPr>
        <w:pStyle w:val="CH-"/>
      </w:pPr>
      <w:r w:rsidRPr="005503CF">
        <w:t>故障切换</w:t>
      </w:r>
    </w:p>
    <w:p w14:paraId="700503AC" w14:textId="77777777" w:rsidR="00D6223E" w:rsidRPr="00026AB8" w:rsidRDefault="00D6223E" w:rsidP="00150075">
      <w:pPr>
        <w:pStyle w:val="CH-1"/>
      </w:pPr>
      <w:r w:rsidRPr="00026AB8">
        <w:t>当有两套应用服务器冗余运行时，子服务器将被设定为“在线”或“故障切换”模式。当“在线”服务器发生故障时，“故障切换”服务器将会自动切换为“在线”模式。</w:t>
      </w:r>
    </w:p>
    <w:p w14:paraId="0B6ACD6E" w14:textId="77777777" w:rsidR="00D6223E" w:rsidRPr="005503CF" w:rsidRDefault="00D6223E" w:rsidP="00150075">
      <w:pPr>
        <w:pStyle w:val="CH-"/>
      </w:pPr>
      <w:r w:rsidRPr="005503CF">
        <w:t>负载</w:t>
      </w:r>
      <w:r>
        <w:rPr>
          <w:rFonts w:hint="eastAsia"/>
        </w:rPr>
        <w:t>均衡</w:t>
      </w:r>
    </w:p>
    <w:p w14:paraId="1B57B6D3" w14:textId="20D54C9D" w:rsidR="00D6223E" w:rsidRPr="00026AB8" w:rsidRDefault="00D6223E" w:rsidP="00150075">
      <w:pPr>
        <w:pStyle w:val="CH-1"/>
      </w:pPr>
      <w:r w:rsidRPr="00026AB8">
        <w:lastRenderedPageBreak/>
        <w:t>工作流负载</w:t>
      </w:r>
      <w:r>
        <w:rPr>
          <w:rFonts w:hint="eastAsia"/>
        </w:rPr>
        <w:t>均衡</w:t>
      </w:r>
      <w:r w:rsidRPr="00026AB8">
        <w:t>功能可以持续保证所有的工作流服务器负载平衡。</w:t>
      </w:r>
      <w:r w:rsidR="002D1437">
        <w:rPr>
          <w:rFonts w:hint="eastAsia"/>
        </w:rPr>
        <w:t>信达生物</w:t>
      </w:r>
      <w:r>
        <w:rPr>
          <w:rFonts w:hint="eastAsia"/>
        </w:rPr>
        <w:t>可根据未来业务情况，方便的扩展应用服务器数量，以满足扩展的需求</w:t>
      </w:r>
    </w:p>
    <w:p w14:paraId="0F0D8988" w14:textId="77777777" w:rsidR="00D6223E" w:rsidRPr="005503CF" w:rsidRDefault="00D6223E" w:rsidP="00150075">
      <w:pPr>
        <w:pStyle w:val="CH-"/>
      </w:pPr>
      <w:r w:rsidRPr="005503CF">
        <w:t>数据保护和可用性</w:t>
      </w:r>
    </w:p>
    <w:p w14:paraId="101414A9" w14:textId="65006360" w:rsidR="000F2592" w:rsidRDefault="00D6223E" w:rsidP="00A0708A">
      <w:pPr>
        <w:pStyle w:val="CH-1"/>
      </w:pPr>
      <w:r w:rsidRPr="00026AB8">
        <w:t>通过Oracle的</w:t>
      </w:r>
      <w:r w:rsidR="000F2592">
        <w:t>RAC</w:t>
      </w:r>
      <w:r w:rsidR="000F2592">
        <w:rPr>
          <w:rFonts w:hint="eastAsia"/>
        </w:rPr>
        <w:t>（实时应用集群）</w:t>
      </w:r>
      <w:r w:rsidRPr="00026AB8">
        <w:t>功能</w:t>
      </w:r>
      <w:r w:rsidR="000F2592" w:rsidRPr="000F2592">
        <w:rPr>
          <w:rFonts w:hint="eastAsia"/>
        </w:rPr>
        <w:t>可以支持24 x 7 有效的数据库应用系统，在低成本服务器上构建高可用性数据库系统，并且自由部署应用，无需修改代码。</w:t>
      </w:r>
      <w:r w:rsidR="00A0708A">
        <w:rPr>
          <w:rFonts w:hint="eastAsia"/>
        </w:rPr>
        <w:t>通过 Oracle</w:t>
      </w:r>
      <w:r w:rsidR="00A0708A">
        <w:t xml:space="preserve"> RAC </w:t>
      </w:r>
      <w:r w:rsidR="00A0708A">
        <w:rPr>
          <w:rFonts w:hint="eastAsia"/>
        </w:rPr>
        <w:t>用户可以实现数据库服务器的“双机并行”，包括如下高可用特性：</w:t>
      </w:r>
    </w:p>
    <w:p w14:paraId="30542E0F" w14:textId="165F3A9D" w:rsidR="00A0708A" w:rsidRDefault="00A0708A" w:rsidP="00A0708A">
      <w:pPr>
        <w:pStyle w:val="Style8"/>
        <w:numPr>
          <w:ilvl w:val="0"/>
          <w:numId w:val="84"/>
        </w:numPr>
        <w:ind w:left="426"/>
      </w:pPr>
      <w:r>
        <w:rPr>
          <w:rFonts w:hint="eastAsia"/>
        </w:rPr>
        <w:t>实现节点间的负载均衡。</w:t>
      </w:r>
    </w:p>
    <w:p w14:paraId="1427C049" w14:textId="63FAA139" w:rsidR="00A0708A" w:rsidRDefault="00A0708A" w:rsidP="00A0708A">
      <w:pPr>
        <w:pStyle w:val="CH--"/>
        <w:ind w:left="426"/>
      </w:pPr>
      <w:r>
        <w:rPr>
          <w:rFonts w:hint="eastAsia"/>
        </w:rPr>
        <w:t>实现失败切换的功能。</w:t>
      </w:r>
    </w:p>
    <w:p w14:paraId="63CB1E75" w14:textId="19425128" w:rsidR="00A0708A" w:rsidRDefault="00A0708A" w:rsidP="00A0708A">
      <w:pPr>
        <w:pStyle w:val="CH--"/>
        <w:ind w:left="426"/>
      </w:pPr>
      <w:r>
        <w:rPr>
          <w:rFonts w:hint="eastAsia"/>
        </w:rPr>
        <w:t>通过Service组件来控制客户端的访问路径。</w:t>
      </w:r>
    </w:p>
    <w:p w14:paraId="5AF14386" w14:textId="603C8120" w:rsidR="00A0708A" w:rsidRDefault="00A0708A" w:rsidP="00A0708A">
      <w:pPr>
        <w:pStyle w:val="CH--"/>
        <w:ind w:left="426"/>
      </w:pPr>
      <w:r>
        <w:rPr>
          <w:rFonts w:hint="eastAsia"/>
        </w:rPr>
        <w:t>集群软件能够自动化管理各个资源，并且有定时的节点状态检测机制，能自动对一些失败的进程以及心跳检测失败的节点进行重启，使其重新恢复到正常的运行状态。</w:t>
      </w:r>
    </w:p>
    <w:p w14:paraId="1561E7D2" w14:textId="269BF141" w:rsidR="00D6223E" w:rsidRPr="00026AB8" w:rsidRDefault="00A0708A" w:rsidP="000F2592">
      <w:pPr>
        <w:pStyle w:val="CH-1"/>
      </w:pPr>
      <w:r w:rsidRPr="00A0708A">
        <w:rPr>
          <w:rFonts w:hint="eastAsia"/>
        </w:rPr>
        <w:t>部署一套RAC会涉及服务器、存储设备、HBA卡、操作系统等多方面的技术，且从实现上要比单实例数据库更复杂，对硬件设备的稳定性、设备之间以及设备与操作系统的兼容性上要求也更高，Oracle的bug也会造成RAC运行出现问题。</w:t>
      </w:r>
      <w:r>
        <w:rPr>
          <w:rFonts w:hint="eastAsia"/>
        </w:rPr>
        <w:t>因此，</w:t>
      </w:r>
      <w:r w:rsidRPr="00A0708A">
        <w:rPr>
          <w:rFonts w:hint="eastAsia"/>
        </w:rPr>
        <w:t>建议用户聘请专业的Oracle DBA协助实现Oracle的配置和管理</w:t>
      </w:r>
      <w:r>
        <w:rPr>
          <w:rFonts w:hint="eastAsia"/>
        </w:rPr>
        <w:t>，</w:t>
      </w:r>
      <w:r w:rsidR="00330A8A">
        <w:rPr>
          <w:rFonts w:hint="eastAsia"/>
        </w:rPr>
        <w:t>确保Oracle将最终的正确处理结果反馈给M</w:t>
      </w:r>
      <w:r w:rsidR="00330A8A">
        <w:t>ES</w:t>
      </w:r>
      <w:r w:rsidR="00330A8A">
        <w:rPr>
          <w:rFonts w:hint="eastAsia"/>
        </w:rPr>
        <w:t>系统。</w:t>
      </w:r>
      <w:r w:rsidR="00644DDA">
        <w:rPr>
          <w:rFonts w:hint="eastAsia"/>
        </w:rPr>
        <w:t>（说明：由于 Oracle</w:t>
      </w:r>
      <w:r w:rsidR="00644DDA">
        <w:t xml:space="preserve"> </w:t>
      </w:r>
      <w:r w:rsidR="00644DDA">
        <w:rPr>
          <w:rFonts w:hint="eastAsia"/>
        </w:rPr>
        <w:t>R</w:t>
      </w:r>
      <w:r w:rsidR="00644DDA">
        <w:t xml:space="preserve">AC </w:t>
      </w:r>
      <w:r w:rsidR="00644DDA">
        <w:rPr>
          <w:rFonts w:hint="eastAsia"/>
        </w:rPr>
        <w:t>本身的缺陷和故障导致的问题以及数据完整性问题不在M</w:t>
      </w:r>
      <w:r w:rsidR="00644DDA">
        <w:t>ES</w:t>
      </w:r>
      <w:r w:rsidR="00644DDA">
        <w:rPr>
          <w:rFonts w:hint="eastAsia"/>
        </w:rPr>
        <w:t>供应商解决范围内。）</w:t>
      </w:r>
    </w:p>
    <w:p w14:paraId="68072CB7" w14:textId="77777777" w:rsidR="00D6223E" w:rsidRPr="005503CF" w:rsidRDefault="00D6223E" w:rsidP="00150075">
      <w:pPr>
        <w:pStyle w:val="CH-"/>
      </w:pPr>
      <w:r w:rsidRPr="005503CF">
        <w:t>镜像服务器</w:t>
      </w:r>
    </w:p>
    <w:p w14:paraId="764B68FB" w14:textId="77777777" w:rsidR="00D6223E" w:rsidRDefault="00D6223E" w:rsidP="00150075">
      <w:pPr>
        <w:pStyle w:val="CH-1"/>
      </w:pPr>
      <w:r w:rsidRPr="00DE6802">
        <w:t>通过镜像EPE服务器管理冗余的OPC接口。</w:t>
      </w:r>
    </w:p>
    <w:p w14:paraId="460752BB" w14:textId="77777777" w:rsidR="00D6223E" w:rsidRDefault="00D6223E" w:rsidP="00150075">
      <w:pPr>
        <w:pStyle w:val="CH-1"/>
      </w:pPr>
      <w:r>
        <w:rPr>
          <w:rFonts w:hint="eastAsia"/>
        </w:rPr>
        <w:t>为了确保上线后系统的正常运行，经过风险评估后，对系统因网络、硬件、外设等问题导致的系统问题，制定相应的灾难恢复方案及应急预案。其中，灾难恢复方案应通过验证。</w:t>
      </w:r>
    </w:p>
    <w:p w14:paraId="21FD98FE" w14:textId="77777777" w:rsidR="00D6223E" w:rsidRPr="00225081" w:rsidRDefault="00D6223E" w:rsidP="00150075">
      <w:pPr>
        <w:pStyle w:val="CH-1"/>
      </w:pPr>
      <w:r>
        <w:rPr>
          <w:rFonts w:hint="eastAsia"/>
        </w:rPr>
        <w:t>在系统安全性方面，</w:t>
      </w:r>
      <w:r w:rsidRPr="00CF449F">
        <w:t xml:space="preserve"> </w:t>
      </w:r>
      <w:r>
        <w:t>Opcenter Execution Pharma</w:t>
      </w:r>
      <w:r>
        <w:rPr>
          <w:rFonts w:hint="eastAsia"/>
        </w:rPr>
        <w:t>取得了</w:t>
      </w:r>
      <w:r w:rsidRPr="00CF449F">
        <w:rPr>
          <w:rFonts w:hint="eastAsia"/>
        </w:rPr>
        <w:t>安全产品开发生命周期证书(IEC 62443-4-1)</w:t>
      </w:r>
      <w:r>
        <w:rPr>
          <w:rFonts w:hint="eastAsia"/>
        </w:rPr>
        <w:t>，随产品提供安全性建议技术方案。其中，安全性建议技术方案提供包括防火墙设置、杀毒软件安装等2</w:t>
      </w:r>
      <w:r>
        <w:t>0</w:t>
      </w:r>
      <w:r>
        <w:rPr>
          <w:rFonts w:hint="eastAsia"/>
        </w:rPr>
        <w:t>个大类的安全性建议。</w:t>
      </w:r>
    </w:p>
    <w:p w14:paraId="1A4B5128" w14:textId="0BD99332" w:rsidR="00D6223E" w:rsidRDefault="00D6223E" w:rsidP="004D22F3">
      <w:pPr>
        <w:pStyle w:val="CH-H3"/>
      </w:pPr>
      <w:bookmarkStart w:id="198" w:name="_Toc58764440"/>
      <w:r w:rsidRPr="003067AB">
        <w:rPr>
          <w:rFonts w:hint="eastAsia"/>
        </w:rPr>
        <w:t>MES</w:t>
      </w:r>
      <w:bookmarkEnd w:id="198"/>
      <w:r w:rsidR="001B521A" w:rsidRPr="00DC54F1">
        <w:rPr>
          <w:rFonts w:hint="eastAsia"/>
        </w:rPr>
        <w:t>软件体系架构方案</w:t>
      </w:r>
      <w:r w:rsidR="001B521A">
        <w:rPr>
          <w:rFonts w:hint="eastAsia"/>
        </w:rPr>
        <w:t>设计</w:t>
      </w:r>
      <w:r w:rsidR="001B521A" w:rsidRPr="00DC54F1">
        <w:rPr>
          <w:rFonts w:hint="eastAsia"/>
        </w:rPr>
        <w:t>与实施</w:t>
      </w:r>
    </w:p>
    <w:p w14:paraId="56753C14" w14:textId="010FB444" w:rsidR="00D6223E" w:rsidRPr="0008284B" w:rsidRDefault="00D6223E" w:rsidP="00150075">
      <w:pPr>
        <w:pStyle w:val="CH-1"/>
      </w:pPr>
      <w:r w:rsidRPr="0008284B">
        <w:rPr>
          <w:rFonts w:hint="eastAsia"/>
        </w:rPr>
        <w:t>通过对</w:t>
      </w:r>
      <w:r w:rsidR="00712E72">
        <w:rPr>
          <w:rFonts w:hint="eastAsia"/>
        </w:rPr>
        <w:t>信达生物</w:t>
      </w:r>
      <w:r w:rsidRPr="0008284B">
        <w:rPr>
          <w:rFonts w:hint="eastAsia"/>
        </w:rPr>
        <w:t>生产线信息化、自动化现状</w:t>
      </w:r>
      <w:r>
        <w:rPr>
          <w:rFonts w:hint="eastAsia"/>
        </w:rPr>
        <w:t>的访谈和分析</w:t>
      </w:r>
      <w:r w:rsidRPr="0008284B">
        <w:rPr>
          <w:rFonts w:hint="eastAsia"/>
        </w:rPr>
        <w:t>，</w:t>
      </w:r>
      <w:r>
        <w:rPr>
          <w:rFonts w:hint="eastAsia"/>
        </w:rPr>
        <w:t>通过对用</w:t>
      </w:r>
      <w:r w:rsidRPr="0008284B">
        <w:rPr>
          <w:rFonts w:hint="eastAsia"/>
        </w:rPr>
        <w:t>户需求</w:t>
      </w:r>
      <w:r>
        <w:rPr>
          <w:rFonts w:hint="eastAsia"/>
        </w:rPr>
        <w:t>的理解</w:t>
      </w:r>
      <w:r w:rsidRPr="0008284B">
        <w:rPr>
          <w:rFonts w:hint="eastAsia"/>
        </w:rPr>
        <w:t>，结合西门子30多年</w:t>
      </w:r>
      <w:r>
        <w:rPr>
          <w:rFonts w:hint="eastAsia"/>
        </w:rPr>
        <w:t>相似子</w:t>
      </w:r>
      <w:r w:rsidRPr="0008284B">
        <w:rPr>
          <w:rFonts w:hint="eastAsia"/>
        </w:rPr>
        <w:t>行业MES实施经验，在进行总体规划设计的基础上，我们给出了本MES项目总体功能架构图如下</w:t>
      </w:r>
      <w:r>
        <w:rPr>
          <w:rFonts w:hint="eastAsia"/>
        </w:rPr>
        <w:t>：</w:t>
      </w:r>
    </w:p>
    <w:p w14:paraId="6A8EAF38" w14:textId="38D13D21" w:rsidR="00D6223E" w:rsidRDefault="00EB58B7" w:rsidP="00150075">
      <w:pPr>
        <w:pStyle w:val="CH-2"/>
      </w:pPr>
      <w:r>
        <w:lastRenderedPageBreak/>
        <w:drawing>
          <wp:inline distT="0" distB="0" distL="0" distR="0" wp14:anchorId="4E22EED5" wp14:editId="5FD12497">
            <wp:extent cx="6023610" cy="263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3610" cy="2635250"/>
                    </a:xfrm>
                    <a:prstGeom prst="rect">
                      <a:avLst/>
                    </a:prstGeom>
                  </pic:spPr>
                </pic:pic>
              </a:graphicData>
            </a:graphic>
          </wp:inline>
        </w:drawing>
      </w:r>
    </w:p>
    <w:p w14:paraId="7EE4DD05" w14:textId="77777777" w:rsidR="00D6223E" w:rsidRDefault="00D6223E" w:rsidP="00D40326">
      <w:pPr>
        <w:pStyle w:val="CH-3"/>
      </w:pPr>
      <w:r w:rsidRPr="003067AB">
        <w:rPr>
          <w:rFonts w:hint="eastAsia"/>
        </w:rPr>
        <w:t>MES功能架构</w:t>
      </w:r>
    </w:p>
    <w:p w14:paraId="2CFFF550" w14:textId="4C32547F" w:rsidR="00D6223E" w:rsidRDefault="00C5158D" w:rsidP="00150075">
      <w:pPr>
        <w:pStyle w:val="CH-1"/>
      </w:pPr>
      <w:r>
        <w:rPr>
          <w:rFonts w:hint="eastAsia"/>
        </w:rPr>
        <w:t>按照信达生物的总体规划，各个功能模块分阶段分步骤来实施，一期</w:t>
      </w:r>
      <w:r w:rsidR="00D6223E">
        <w:rPr>
          <w:rFonts w:hint="eastAsia"/>
        </w:rPr>
        <w:t>实施的</w:t>
      </w:r>
      <w:r>
        <w:rPr>
          <w:rFonts w:hint="eastAsia"/>
        </w:rPr>
        <w:t>称量</w:t>
      </w:r>
      <w:r w:rsidR="00D6223E">
        <w:rPr>
          <w:rFonts w:hint="eastAsia"/>
        </w:rPr>
        <w:t>系统功能后续可扩展到</w:t>
      </w:r>
      <w:r>
        <w:rPr>
          <w:rFonts w:hint="eastAsia"/>
        </w:rPr>
        <w:t>信达生物其他</w:t>
      </w:r>
      <w:r w:rsidR="00D6223E">
        <w:rPr>
          <w:rFonts w:hint="eastAsia"/>
        </w:rPr>
        <w:t>的车间、产线，同时</w:t>
      </w:r>
      <w:r w:rsidR="002D1437">
        <w:rPr>
          <w:rFonts w:hint="eastAsia"/>
        </w:rPr>
        <w:t>信达生物</w:t>
      </w:r>
      <w:r w:rsidR="00D6223E">
        <w:rPr>
          <w:rFonts w:hint="eastAsia"/>
        </w:rPr>
        <w:t>未来如有新的需求产生，也可以在系统平台的基础上扩增更多的功能和接口。</w:t>
      </w:r>
    </w:p>
    <w:p w14:paraId="7272D880" w14:textId="77777777" w:rsidR="00D6223E" w:rsidRDefault="00D6223E" w:rsidP="00150075">
      <w:pPr>
        <w:pStyle w:val="CH-1"/>
      </w:pPr>
      <w:r>
        <w:rPr>
          <w:rFonts w:hint="eastAsia"/>
        </w:rPr>
        <w:t>各个功能详细描述如下：</w:t>
      </w:r>
    </w:p>
    <w:p w14:paraId="23A2E36E" w14:textId="77777777" w:rsidR="00D6223E" w:rsidRDefault="00D6223E" w:rsidP="004D22F3">
      <w:pPr>
        <w:pStyle w:val="CH-H2"/>
      </w:pPr>
      <w:bookmarkStart w:id="199" w:name="_Toc58764451"/>
      <w:bookmarkStart w:id="200" w:name="_Toc71810027"/>
      <w:bookmarkStart w:id="201" w:name="_Toc22801507"/>
      <w:bookmarkStart w:id="202" w:name="_Toc58103466"/>
      <w:r>
        <w:rPr>
          <w:rFonts w:hint="eastAsia"/>
        </w:rPr>
        <w:t>系统管理</w:t>
      </w:r>
      <w:bookmarkEnd w:id="199"/>
      <w:bookmarkEnd w:id="200"/>
    </w:p>
    <w:p w14:paraId="3AFBC9F4" w14:textId="77777777" w:rsidR="00D6223E" w:rsidRDefault="00D6223E" w:rsidP="00150075">
      <w:pPr>
        <w:pStyle w:val="CH-1"/>
      </w:pPr>
      <w:r>
        <w:rPr>
          <w:rFonts w:hint="eastAsia"/>
        </w:rPr>
        <w:t>Opcenter EX Pharma系统提供标准的项目工程支持导入导出工具和系统运行维护的数据归档工具。</w:t>
      </w:r>
    </w:p>
    <w:p w14:paraId="687F6B0F" w14:textId="77777777" w:rsidR="00D6223E" w:rsidRDefault="00D6223E" w:rsidP="004D22F3">
      <w:pPr>
        <w:pStyle w:val="CH-H3"/>
      </w:pPr>
      <w:bookmarkStart w:id="203" w:name="_Toc58764452"/>
      <w:r w:rsidRPr="00516479">
        <w:rPr>
          <w:rFonts w:hint="eastAsia"/>
        </w:rPr>
        <w:t>数据迁移工具</w:t>
      </w:r>
      <w:bookmarkEnd w:id="203"/>
    </w:p>
    <w:p w14:paraId="7B3AFAFB" w14:textId="77777777" w:rsidR="00D6223E" w:rsidRDefault="00D6223E" w:rsidP="00150075">
      <w:pPr>
        <w:pStyle w:val="CH-1"/>
      </w:pPr>
      <w:r>
        <w:rPr>
          <w:rFonts w:hint="eastAsia"/>
        </w:rPr>
        <w:t xml:space="preserve">Opcenter EX Pharma推荐的项目工程环境配置包含三个不同的环境：工程测试环境，工程验证环境和生产运行环境。标准的项目开发方式是：项目在工程测试环境开发配置，在工程验证环境中做项目验证，经过验证的项目部署到生产运行环境。工程阶段项目配置和模型在各个环境间迁移，需要项目导出导入工具支持。 </w:t>
      </w:r>
    </w:p>
    <w:p w14:paraId="20BB7BE7" w14:textId="77777777" w:rsidR="00D6223E" w:rsidRDefault="00D6223E" w:rsidP="00150075">
      <w:pPr>
        <w:pStyle w:val="CH-1"/>
      </w:pPr>
      <w:r>
        <w:rPr>
          <w:rFonts w:hint="eastAsia"/>
        </w:rPr>
        <w:t xml:space="preserve">Opcenter EX Pharma导出导入工具支持静态数据和MBR模型数据的导出导入，并保证数据的值和/或含义没有发生变化。Opcenter EX Pharma（原用名：SIMATIC IT eBR）导出导入工具支持静态数据和MBR模型数据的导出导入。静态数据包括：物料定义，工厂布置数据，物料清单数据，设备类和设备实例，用户组数据，访问权限数据，工作中心数据和路径数据。MBR模型数据包括模型本省及其依赖关系，包括：子模型，模型参数，工作流和电子操作指导，关联文档，使用脚本，签名路径，用户组，访问权限和工作中心等。 </w:t>
      </w:r>
    </w:p>
    <w:p w14:paraId="538D0530" w14:textId="77777777" w:rsidR="00D6223E" w:rsidRDefault="00D6223E" w:rsidP="00150075">
      <w:pPr>
        <w:pStyle w:val="CH-1"/>
      </w:pPr>
      <w:r>
        <w:rPr>
          <w:rFonts w:hint="eastAsia"/>
        </w:rPr>
        <w:t>导出导入操作有对应的用户权限控制。只有具有权限的用户才能执行导出导入。</w:t>
      </w:r>
      <w:r>
        <w:t xml:space="preserve"> </w:t>
      </w:r>
    </w:p>
    <w:p w14:paraId="640CEC16" w14:textId="77777777" w:rsidR="00D6223E" w:rsidRDefault="00D6223E" w:rsidP="004D22F3">
      <w:pPr>
        <w:pStyle w:val="CH-H3"/>
      </w:pPr>
      <w:bookmarkStart w:id="204" w:name="_Toc58764453"/>
      <w:r>
        <w:rPr>
          <w:rFonts w:hint="eastAsia"/>
        </w:rPr>
        <w:lastRenderedPageBreak/>
        <w:t>数据归档</w:t>
      </w:r>
      <w:bookmarkEnd w:id="204"/>
    </w:p>
    <w:p w14:paraId="5EC9E62D" w14:textId="3BB8E7E6" w:rsidR="00D6223E" w:rsidRDefault="00D6223E" w:rsidP="00150075">
      <w:pPr>
        <w:pStyle w:val="CH-1"/>
      </w:pPr>
      <w:r>
        <w:rPr>
          <w:rFonts w:hint="eastAsia"/>
        </w:rPr>
        <w:t>数据归档工具提供生产运行数据的归档和导出。数据归档表示将数据从生产数据拷贝到归档数据库，而导出表示将生产数据拷贝到归档数据库后再删除生产数据库中的原始数据。系统支持按照</w:t>
      </w:r>
      <w:r w:rsidR="002D1437">
        <w:rPr>
          <w:rFonts w:hint="eastAsia"/>
        </w:rPr>
        <w:t>信达生物</w:t>
      </w:r>
      <w:r>
        <w:rPr>
          <w:rFonts w:hint="eastAsia"/>
        </w:rPr>
        <w:t>规定的定期数据归档。数据归档工具提供归档数据的浏览查看。</w:t>
      </w:r>
    </w:p>
    <w:p w14:paraId="0290328E" w14:textId="77777777" w:rsidR="00D6223E" w:rsidRDefault="00D6223E" w:rsidP="00150075">
      <w:pPr>
        <w:pStyle w:val="CH-1"/>
      </w:pPr>
      <w:r>
        <w:rPr>
          <w:rFonts w:hint="eastAsia"/>
        </w:rPr>
        <w:t>系统的归档对象包括：物料定义，物料清单，批次数据，生产设备，主批记录模型，工单，出库信息以及上述归档对象的所有审计追踪数据。归档对象选择可以通过对象状态和时间过滤。</w:t>
      </w:r>
    </w:p>
    <w:p w14:paraId="70F01BC5" w14:textId="77777777" w:rsidR="00D6223E" w:rsidRDefault="00D6223E" w:rsidP="004D22F3">
      <w:pPr>
        <w:pStyle w:val="CH-H3"/>
      </w:pPr>
      <w:bookmarkStart w:id="205" w:name="_Toc58764454"/>
      <w:r>
        <w:rPr>
          <w:rFonts w:hint="eastAsia"/>
        </w:rPr>
        <w:t>系统设置</w:t>
      </w:r>
      <w:bookmarkEnd w:id="205"/>
    </w:p>
    <w:p w14:paraId="46663886" w14:textId="77777777" w:rsidR="00D6223E" w:rsidRDefault="00D6223E" w:rsidP="00150075">
      <w:pPr>
        <w:pStyle w:val="CH-1"/>
      </w:pPr>
      <w:r>
        <w:rPr>
          <w:rFonts w:hint="eastAsia"/>
        </w:rPr>
        <w:t xml:space="preserve">系统提供参数设置工具，允许授权用户对系统的配置参数和系统参数进行修改和定义，例如批号长度，子工单号格式，条码格式长度等。具体参数设置需参考URS和功能规范进行设定。 </w:t>
      </w:r>
    </w:p>
    <w:p w14:paraId="5A934312" w14:textId="77777777" w:rsidR="00D6223E" w:rsidRDefault="00D6223E" w:rsidP="004D22F3">
      <w:pPr>
        <w:pStyle w:val="CH-H3"/>
      </w:pPr>
      <w:bookmarkStart w:id="206" w:name="_Toc58764455"/>
      <w:r>
        <w:rPr>
          <w:rFonts w:hint="eastAsia"/>
        </w:rPr>
        <w:t>本地设置</w:t>
      </w:r>
      <w:bookmarkEnd w:id="206"/>
    </w:p>
    <w:p w14:paraId="5E80F3F0" w14:textId="77777777" w:rsidR="00D6223E" w:rsidRDefault="00D6223E" w:rsidP="00150075">
      <w:pPr>
        <w:pStyle w:val="CH-1"/>
      </w:pPr>
      <w:r>
        <w:rPr>
          <w:rFonts w:hint="eastAsia"/>
        </w:rPr>
        <w:t>为确保数据完整性系统支持与时钟同步服务器同步时间。</w:t>
      </w:r>
    </w:p>
    <w:p w14:paraId="141B1555" w14:textId="5E98EDC4" w:rsidR="00D6223E" w:rsidRPr="00E15400" w:rsidRDefault="00D6223E" w:rsidP="00150075">
      <w:pPr>
        <w:pStyle w:val="CH-1"/>
      </w:pPr>
      <w:r>
        <w:rPr>
          <w:rFonts w:hint="eastAsia"/>
        </w:rPr>
        <w:t>系统支持中文、英文、法文、德文、美语等多种语言，支持全球部署。用户可以修改本地和系统设置，例如语言，日期格式，时间格式，小数格式等。本地设置的内容可以绑定到</w:t>
      </w:r>
      <w:r w:rsidR="00973AC0">
        <w:rPr>
          <w:rFonts w:hint="eastAsia"/>
        </w:rPr>
        <w:t>客户端</w:t>
      </w:r>
      <w:r>
        <w:rPr>
          <w:rFonts w:hint="eastAsia"/>
        </w:rPr>
        <w:t>也可以绑定到用户。设置的日期、时间、小数格式作为批记录中标准的日期、时间、小数格式。</w:t>
      </w:r>
    </w:p>
    <w:p w14:paraId="6E0E1ADE" w14:textId="51331CE7" w:rsidR="00D6223E" w:rsidRPr="0008284B" w:rsidRDefault="00D6223E" w:rsidP="004D22F3">
      <w:pPr>
        <w:pStyle w:val="CH-H2"/>
      </w:pPr>
      <w:bookmarkStart w:id="207" w:name="_Toc58764456"/>
      <w:bookmarkStart w:id="208" w:name="_Toc71810028"/>
      <w:r w:rsidRPr="0008284B">
        <w:t>MES</w:t>
      </w:r>
      <w:r w:rsidRPr="0008284B">
        <w:rPr>
          <w:rFonts w:hint="eastAsia"/>
        </w:rPr>
        <w:t>系统集成</w:t>
      </w:r>
      <w:bookmarkEnd w:id="201"/>
      <w:bookmarkEnd w:id="202"/>
      <w:bookmarkEnd w:id="207"/>
      <w:bookmarkEnd w:id="208"/>
    </w:p>
    <w:p w14:paraId="2E29B14F" w14:textId="77777777" w:rsidR="00D6223E" w:rsidRPr="0008284B" w:rsidRDefault="00D6223E" w:rsidP="00150075">
      <w:pPr>
        <w:pStyle w:val="CH-1"/>
      </w:pPr>
      <w:r w:rsidRPr="0008284B">
        <w:rPr>
          <w:rFonts w:hint="eastAsia"/>
        </w:rPr>
        <w:t>系统集成是MES系统建设的关键，通过系统集成可以消除管理层与自动化层的信息“孤岛”，使MES在企业信息化建设当中真正起到承上启下桥梁的作用，实现信息共享。本章重点说明系统集成需求、系统集成策略、系统集成平台和系统集成实现等内容</w:t>
      </w:r>
    </w:p>
    <w:p w14:paraId="1083E484" w14:textId="77777777" w:rsidR="00D6223E" w:rsidRPr="0008284B" w:rsidRDefault="00D6223E" w:rsidP="00150075">
      <w:pPr>
        <w:pStyle w:val="CH-1"/>
      </w:pPr>
      <w:r w:rsidRPr="0008284B">
        <w:rPr>
          <w:rFonts w:hint="eastAsia"/>
        </w:rPr>
        <w:t>基于对招标书MES部分有关系统集成需求的理解，IT架构显示了将车间功能分配到ISA级别的预期功能。</w:t>
      </w:r>
    </w:p>
    <w:p w14:paraId="2EE25400" w14:textId="77777777" w:rsidR="00D6223E" w:rsidRPr="0008284B" w:rsidRDefault="00D6223E" w:rsidP="00150075">
      <w:pPr>
        <w:pStyle w:val="CH-1"/>
      </w:pPr>
      <w:bookmarkStart w:id="209" w:name="_Toc112208101"/>
      <w:bookmarkStart w:id="210" w:name="_Toc112208298"/>
      <w:bookmarkEnd w:id="209"/>
      <w:bookmarkEnd w:id="210"/>
      <w:r w:rsidRPr="0008284B">
        <w:rPr>
          <w:rFonts w:hint="eastAsia"/>
        </w:rPr>
        <w:t>为实现MES与</w:t>
      </w:r>
      <w:r w:rsidRPr="0008284B">
        <w:t>生产流程</w:t>
      </w:r>
      <w:r w:rsidRPr="0008284B">
        <w:rPr>
          <w:rFonts w:hint="eastAsia"/>
        </w:rPr>
        <w:t>的</w:t>
      </w:r>
      <w:r w:rsidRPr="0008284B">
        <w:t>集成，</w:t>
      </w:r>
      <w:r w:rsidRPr="0008284B">
        <w:rPr>
          <w:rFonts w:hint="eastAsia"/>
        </w:rPr>
        <w:t>MES系统需与</w:t>
      </w:r>
      <w:r w:rsidRPr="0008284B">
        <w:t>以下系统</w:t>
      </w:r>
      <w:r w:rsidRPr="0008284B">
        <w:rPr>
          <w:rFonts w:hint="eastAsia"/>
        </w:rPr>
        <w:t>进行</w:t>
      </w:r>
      <w:r w:rsidRPr="0008284B">
        <w:t>交互：</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2953"/>
        <w:gridCol w:w="5627"/>
      </w:tblGrid>
      <w:tr w:rsidR="00D6223E" w:rsidRPr="0008284B" w14:paraId="7E1FBB02" w14:textId="77777777" w:rsidTr="00712E72">
        <w:trPr>
          <w:cantSplit/>
          <w:tblHeader/>
        </w:trPr>
        <w:tc>
          <w:tcPr>
            <w:tcW w:w="473" w:type="pct"/>
            <w:shd w:val="clear" w:color="auto" w:fill="D9D9D9" w:themeFill="background1" w:themeFillShade="D9"/>
          </w:tcPr>
          <w:p w14:paraId="3BBD58BF" w14:textId="77777777" w:rsidR="00D6223E" w:rsidRPr="0008284B" w:rsidRDefault="00D6223E" w:rsidP="00024B42">
            <w:pPr>
              <w:pStyle w:val="CH-TABLE-HEAD"/>
            </w:pPr>
            <w:r w:rsidRPr="0008284B">
              <w:rPr>
                <w:rFonts w:hint="eastAsia"/>
              </w:rPr>
              <w:t>级别</w:t>
            </w:r>
          </w:p>
        </w:tc>
        <w:tc>
          <w:tcPr>
            <w:tcW w:w="1558" w:type="pct"/>
            <w:shd w:val="clear" w:color="auto" w:fill="D9D9D9" w:themeFill="background1" w:themeFillShade="D9"/>
          </w:tcPr>
          <w:p w14:paraId="6A025B92" w14:textId="77777777" w:rsidR="00D6223E" w:rsidRPr="0008284B" w:rsidRDefault="00D6223E" w:rsidP="00024B42">
            <w:pPr>
              <w:pStyle w:val="CH-TABLE-HEAD"/>
            </w:pPr>
            <w:r w:rsidRPr="0008284B">
              <w:rPr>
                <w:rFonts w:hint="eastAsia"/>
              </w:rPr>
              <w:t>系统</w:t>
            </w:r>
          </w:p>
        </w:tc>
        <w:tc>
          <w:tcPr>
            <w:tcW w:w="2969" w:type="pct"/>
            <w:shd w:val="clear" w:color="auto" w:fill="D9D9D9" w:themeFill="background1" w:themeFillShade="D9"/>
          </w:tcPr>
          <w:p w14:paraId="777FD51D" w14:textId="77777777" w:rsidR="00D6223E" w:rsidRPr="0008284B" w:rsidRDefault="00D6223E" w:rsidP="00024B42">
            <w:pPr>
              <w:pStyle w:val="CH-TABLE-HEAD"/>
            </w:pPr>
            <w:r w:rsidRPr="0008284B">
              <w:rPr>
                <w:rFonts w:hint="eastAsia"/>
              </w:rPr>
              <w:t>注释</w:t>
            </w:r>
          </w:p>
        </w:tc>
      </w:tr>
      <w:tr w:rsidR="00D6223E" w:rsidRPr="0008284B" w14:paraId="090AB42A" w14:textId="77777777" w:rsidTr="00712E72">
        <w:trPr>
          <w:cantSplit/>
        </w:trPr>
        <w:tc>
          <w:tcPr>
            <w:tcW w:w="473" w:type="pct"/>
          </w:tcPr>
          <w:p w14:paraId="22563723" w14:textId="77777777" w:rsidR="00D6223E" w:rsidRPr="0008284B" w:rsidRDefault="00D6223E" w:rsidP="00024B42">
            <w:pPr>
              <w:pStyle w:val="CH-TABLE"/>
            </w:pPr>
            <w:r w:rsidRPr="0008284B">
              <w:t>4</w:t>
            </w:r>
          </w:p>
        </w:tc>
        <w:tc>
          <w:tcPr>
            <w:tcW w:w="1558" w:type="pct"/>
          </w:tcPr>
          <w:p w14:paraId="608DF37C" w14:textId="77777777" w:rsidR="00D6223E" w:rsidRPr="0008284B" w:rsidRDefault="00D6223E" w:rsidP="00024B42">
            <w:pPr>
              <w:pStyle w:val="CH-TABLE"/>
            </w:pPr>
            <w:r w:rsidRPr="0008284B">
              <w:t>ERP</w:t>
            </w:r>
          </w:p>
        </w:tc>
        <w:tc>
          <w:tcPr>
            <w:tcW w:w="2969" w:type="pct"/>
          </w:tcPr>
          <w:p w14:paraId="40C2B79C" w14:textId="61F83D72" w:rsidR="00D6223E" w:rsidRPr="0008284B" w:rsidRDefault="004B0DAC" w:rsidP="00024B42">
            <w:pPr>
              <w:pStyle w:val="CH-TABLE"/>
            </w:pPr>
            <w:r>
              <w:t>ERP</w:t>
            </w:r>
            <w:r w:rsidR="00D6223E" w:rsidRPr="0008284B">
              <w:t xml:space="preserve"> </w:t>
            </w:r>
            <w:r w:rsidR="00D6223E" w:rsidRPr="0008284B">
              <w:rPr>
                <w:rFonts w:hint="eastAsia"/>
              </w:rPr>
              <w:t>系统：主</w:t>
            </w:r>
            <w:r w:rsidR="00D6223E" w:rsidRPr="0008284B">
              <w:t>数据管理，</w:t>
            </w:r>
            <w:r w:rsidR="00D6223E" w:rsidRPr="0008284B">
              <w:rPr>
                <w:rFonts w:hint="eastAsia"/>
              </w:rPr>
              <w:t>生产计划信息，</w:t>
            </w:r>
            <w:r w:rsidR="00D6223E" w:rsidRPr="0008284B">
              <w:t>生产信息的报工。</w:t>
            </w:r>
          </w:p>
        </w:tc>
      </w:tr>
      <w:tr w:rsidR="00D6223E" w:rsidRPr="0008284B" w14:paraId="13ADEEE1" w14:textId="77777777" w:rsidTr="00712E72">
        <w:trPr>
          <w:cantSplit/>
        </w:trPr>
        <w:tc>
          <w:tcPr>
            <w:tcW w:w="473" w:type="pct"/>
          </w:tcPr>
          <w:p w14:paraId="7AAE7696" w14:textId="77777777" w:rsidR="00D6223E" w:rsidRPr="0008284B" w:rsidRDefault="00D6223E" w:rsidP="00024B42">
            <w:pPr>
              <w:pStyle w:val="CH-TABLE"/>
            </w:pPr>
            <w:r>
              <w:t>3</w:t>
            </w:r>
          </w:p>
        </w:tc>
        <w:tc>
          <w:tcPr>
            <w:tcW w:w="1558" w:type="pct"/>
          </w:tcPr>
          <w:p w14:paraId="120855B3" w14:textId="77777777" w:rsidR="00D6223E" w:rsidRPr="0008284B" w:rsidRDefault="00D6223E" w:rsidP="00024B42">
            <w:pPr>
              <w:pStyle w:val="CH-TABLE"/>
            </w:pPr>
            <w:r w:rsidRPr="0008284B">
              <w:t>LIMS</w:t>
            </w:r>
          </w:p>
        </w:tc>
        <w:tc>
          <w:tcPr>
            <w:tcW w:w="2969" w:type="pct"/>
          </w:tcPr>
          <w:p w14:paraId="64CC7B95" w14:textId="77777777" w:rsidR="00D6223E" w:rsidRPr="0008284B" w:rsidRDefault="00D6223E" w:rsidP="00024B42">
            <w:pPr>
              <w:pStyle w:val="CH-TABLE"/>
            </w:pPr>
            <w:r w:rsidRPr="0008284B">
              <w:t xml:space="preserve">LIMS </w:t>
            </w:r>
            <w:r w:rsidRPr="0008284B">
              <w:rPr>
                <w:rFonts w:hint="eastAsia"/>
              </w:rPr>
              <w:t>系统：请验，样品，中间体检测结果等</w:t>
            </w:r>
          </w:p>
        </w:tc>
      </w:tr>
      <w:tr w:rsidR="00D6223E" w:rsidRPr="0008284B" w14:paraId="30568E5C" w14:textId="77777777" w:rsidTr="00712E72">
        <w:trPr>
          <w:cantSplit/>
        </w:trPr>
        <w:tc>
          <w:tcPr>
            <w:tcW w:w="473" w:type="pct"/>
          </w:tcPr>
          <w:p w14:paraId="12B1E8DC" w14:textId="77777777" w:rsidR="00D6223E" w:rsidRPr="0008284B" w:rsidRDefault="00D6223E" w:rsidP="00024B42">
            <w:pPr>
              <w:pStyle w:val="CH-TABLE"/>
            </w:pPr>
            <w:r w:rsidRPr="0008284B">
              <w:t>3</w:t>
            </w:r>
          </w:p>
        </w:tc>
        <w:tc>
          <w:tcPr>
            <w:tcW w:w="1558" w:type="pct"/>
          </w:tcPr>
          <w:p w14:paraId="4E3EFF76" w14:textId="77777777" w:rsidR="00D6223E" w:rsidRPr="0008284B" w:rsidRDefault="00D6223E" w:rsidP="00024B42">
            <w:pPr>
              <w:pStyle w:val="CH-TABLE"/>
            </w:pPr>
            <w:r w:rsidRPr="0008284B">
              <w:t>QMS</w:t>
            </w:r>
          </w:p>
        </w:tc>
        <w:tc>
          <w:tcPr>
            <w:tcW w:w="2969" w:type="pct"/>
          </w:tcPr>
          <w:p w14:paraId="61DB2CE7" w14:textId="77777777" w:rsidR="00D6223E" w:rsidRPr="0008284B" w:rsidRDefault="00D6223E" w:rsidP="00024B42">
            <w:pPr>
              <w:pStyle w:val="CH-TABLE"/>
            </w:pPr>
            <w:r w:rsidRPr="0008284B">
              <w:t xml:space="preserve">QMS </w:t>
            </w:r>
            <w:r w:rsidRPr="0008284B">
              <w:rPr>
                <w:rFonts w:hint="eastAsia"/>
              </w:rPr>
              <w:t>系统：</w:t>
            </w:r>
            <w:r>
              <w:rPr>
                <w:rFonts w:hint="eastAsia"/>
              </w:rPr>
              <w:t>经M</w:t>
            </w:r>
            <w:r>
              <w:t>ES</w:t>
            </w:r>
            <w:r>
              <w:rPr>
                <w:rFonts w:hint="eastAsia"/>
              </w:rPr>
              <w:t>确认的</w:t>
            </w:r>
            <w:r w:rsidRPr="0008284B">
              <w:rPr>
                <w:rFonts w:hint="eastAsia"/>
              </w:rPr>
              <w:t>风险事件</w:t>
            </w:r>
          </w:p>
        </w:tc>
      </w:tr>
      <w:tr w:rsidR="006D499C" w:rsidRPr="0008284B" w14:paraId="5710DE7B" w14:textId="77777777" w:rsidTr="00712E72">
        <w:trPr>
          <w:cantSplit/>
        </w:trPr>
        <w:tc>
          <w:tcPr>
            <w:tcW w:w="473" w:type="pct"/>
          </w:tcPr>
          <w:p w14:paraId="022B2C93" w14:textId="3D33EDEC" w:rsidR="006D499C" w:rsidRDefault="006D499C" w:rsidP="00024B42">
            <w:pPr>
              <w:pStyle w:val="CH-TABLE"/>
            </w:pPr>
            <w:r>
              <w:rPr>
                <w:rFonts w:hint="eastAsia"/>
              </w:rPr>
              <w:t>3</w:t>
            </w:r>
          </w:p>
        </w:tc>
        <w:tc>
          <w:tcPr>
            <w:tcW w:w="1558" w:type="pct"/>
          </w:tcPr>
          <w:p w14:paraId="4D59C291" w14:textId="46CE6C03" w:rsidR="006D499C" w:rsidRDefault="006D499C" w:rsidP="00024B42">
            <w:pPr>
              <w:pStyle w:val="CH-TABLE"/>
            </w:pPr>
            <w:r>
              <w:rPr>
                <w:rFonts w:hint="eastAsia"/>
              </w:rPr>
              <w:t>W</w:t>
            </w:r>
            <w:r>
              <w:t>MS</w:t>
            </w:r>
            <w:r>
              <w:rPr>
                <w:rFonts w:hint="eastAsia"/>
              </w:rPr>
              <w:t>（预留）</w:t>
            </w:r>
          </w:p>
        </w:tc>
        <w:tc>
          <w:tcPr>
            <w:tcW w:w="2969" w:type="pct"/>
          </w:tcPr>
          <w:p w14:paraId="078A133E" w14:textId="47CDA2C1" w:rsidR="006D499C" w:rsidRDefault="006D499C" w:rsidP="00024B42">
            <w:pPr>
              <w:pStyle w:val="CH-TABLE"/>
            </w:pPr>
            <w:r>
              <w:rPr>
                <w:rFonts w:hint="eastAsia"/>
              </w:rPr>
              <w:t>W</w:t>
            </w:r>
            <w:r>
              <w:t>MS</w:t>
            </w:r>
            <w:r>
              <w:rPr>
                <w:rFonts w:hint="eastAsia"/>
              </w:rPr>
              <w:t>系统：出入库物料信息，反馈信息等</w:t>
            </w:r>
          </w:p>
        </w:tc>
      </w:tr>
      <w:tr w:rsidR="006D499C" w:rsidRPr="0008284B" w14:paraId="3B62A38D" w14:textId="77777777" w:rsidTr="00712E72">
        <w:trPr>
          <w:cantSplit/>
        </w:trPr>
        <w:tc>
          <w:tcPr>
            <w:tcW w:w="473" w:type="pct"/>
          </w:tcPr>
          <w:p w14:paraId="365538FD" w14:textId="67AE4B3B" w:rsidR="006D499C" w:rsidRDefault="006D499C" w:rsidP="006D499C">
            <w:pPr>
              <w:pStyle w:val="CH-TABLE"/>
            </w:pPr>
            <w:r>
              <w:rPr>
                <w:rFonts w:hint="eastAsia"/>
              </w:rPr>
              <w:t>3</w:t>
            </w:r>
          </w:p>
        </w:tc>
        <w:tc>
          <w:tcPr>
            <w:tcW w:w="1558" w:type="pct"/>
          </w:tcPr>
          <w:p w14:paraId="7E780C16" w14:textId="660E132C" w:rsidR="006D499C" w:rsidRDefault="006D499C" w:rsidP="006D499C">
            <w:pPr>
              <w:pStyle w:val="CH-TABLE"/>
            </w:pPr>
            <w:r>
              <w:rPr>
                <w:rFonts w:hint="eastAsia"/>
              </w:rPr>
              <w:t>Learning（预留）</w:t>
            </w:r>
          </w:p>
        </w:tc>
        <w:tc>
          <w:tcPr>
            <w:tcW w:w="2969" w:type="pct"/>
          </w:tcPr>
          <w:p w14:paraId="5E74A173" w14:textId="3FA1739A" w:rsidR="006D499C" w:rsidRDefault="006D499C" w:rsidP="006D499C">
            <w:pPr>
              <w:pStyle w:val="CH-TABLE"/>
            </w:pPr>
            <w:r>
              <w:rPr>
                <w:rFonts w:hint="eastAsia"/>
              </w:rPr>
              <w:t>Leaning系统：员工培训有效期等</w:t>
            </w:r>
          </w:p>
        </w:tc>
      </w:tr>
      <w:tr w:rsidR="006D499C" w:rsidRPr="0008284B" w14:paraId="1002AC59" w14:textId="77777777" w:rsidTr="00712E72">
        <w:trPr>
          <w:cantSplit/>
        </w:trPr>
        <w:tc>
          <w:tcPr>
            <w:tcW w:w="473" w:type="pct"/>
          </w:tcPr>
          <w:p w14:paraId="217EA4A5" w14:textId="77777777" w:rsidR="006D499C" w:rsidRPr="0008284B" w:rsidRDefault="006D499C" w:rsidP="006D499C">
            <w:pPr>
              <w:pStyle w:val="CH-TABLE"/>
            </w:pPr>
            <w:r>
              <w:t>3</w:t>
            </w:r>
          </w:p>
        </w:tc>
        <w:tc>
          <w:tcPr>
            <w:tcW w:w="1558" w:type="pct"/>
          </w:tcPr>
          <w:p w14:paraId="127F0B63" w14:textId="77777777" w:rsidR="006D499C" w:rsidRDefault="006D499C" w:rsidP="006D499C">
            <w:pPr>
              <w:pStyle w:val="CH-TABLE"/>
            </w:pPr>
            <w:r>
              <w:t>EMS</w:t>
            </w:r>
          </w:p>
        </w:tc>
        <w:tc>
          <w:tcPr>
            <w:tcW w:w="2969" w:type="pct"/>
          </w:tcPr>
          <w:p w14:paraId="2EE48658" w14:textId="77777777" w:rsidR="006D499C" w:rsidRDefault="006D499C" w:rsidP="006D499C">
            <w:pPr>
              <w:pStyle w:val="CH-TABLE"/>
            </w:pPr>
            <w:r>
              <w:rPr>
                <w:rFonts w:hint="eastAsia"/>
              </w:rPr>
              <w:t>环境监控系统</w:t>
            </w:r>
          </w:p>
        </w:tc>
      </w:tr>
      <w:tr w:rsidR="006D499C" w:rsidRPr="0008284B" w14:paraId="527FBCD2" w14:textId="77777777" w:rsidTr="00712E72">
        <w:trPr>
          <w:cantSplit/>
        </w:trPr>
        <w:tc>
          <w:tcPr>
            <w:tcW w:w="473" w:type="pct"/>
          </w:tcPr>
          <w:p w14:paraId="677026F4" w14:textId="77777777" w:rsidR="006D499C" w:rsidRPr="0008284B" w:rsidRDefault="006D499C" w:rsidP="006D499C">
            <w:pPr>
              <w:pStyle w:val="CH-TABLE"/>
            </w:pPr>
            <w:r w:rsidRPr="0008284B">
              <w:t>2</w:t>
            </w:r>
          </w:p>
        </w:tc>
        <w:tc>
          <w:tcPr>
            <w:tcW w:w="1558" w:type="pct"/>
          </w:tcPr>
          <w:p w14:paraId="54935F54" w14:textId="77777777" w:rsidR="006D499C" w:rsidRPr="0008284B" w:rsidRDefault="006D499C" w:rsidP="006D499C">
            <w:pPr>
              <w:pStyle w:val="CH-TABLE"/>
            </w:pPr>
            <w:r>
              <w:t>DCS</w:t>
            </w:r>
          </w:p>
        </w:tc>
        <w:tc>
          <w:tcPr>
            <w:tcW w:w="2969" w:type="pct"/>
          </w:tcPr>
          <w:p w14:paraId="34BD0543" w14:textId="77777777" w:rsidR="006D499C" w:rsidRPr="0008284B" w:rsidRDefault="006D499C" w:rsidP="006D499C">
            <w:pPr>
              <w:pStyle w:val="CH-TABLE"/>
            </w:pPr>
            <w:r>
              <w:rPr>
                <w:rFonts w:hint="eastAsia"/>
              </w:rPr>
              <w:t>分散型控制系统</w:t>
            </w:r>
          </w:p>
        </w:tc>
      </w:tr>
      <w:tr w:rsidR="006D499C" w:rsidRPr="0008284B" w14:paraId="0D528AE5" w14:textId="77777777" w:rsidTr="00712E72">
        <w:trPr>
          <w:cantSplit/>
        </w:trPr>
        <w:tc>
          <w:tcPr>
            <w:tcW w:w="473" w:type="pct"/>
          </w:tcPr>
          <w:p w14:paraId="097BAA32" w14:textId="77777777" w:rsidR="006D499C" w:rsidRPr="0008284B" w:rsidRDefault="006D499C" w:rsidP="006D499C">
            <w:pPr>
              <w:pStyle w:val="CH-TABLE"/>
            </w:pPr>
            <w:r>
              <w:t>1</w:t>
            </w:r>
          </w:p>
        </w:tc>
        <w:tc>
          <w:tcPr>
            <w:tcW w:w="1558" w:type="pct"/>
          </w:tcPr>
          <w:p w14:paraId="683CF4D6" w14:textId="03F41EDA" w:rsidR="006D499C" w:rsidRPr="0008284B" w:rsidRDefault="006D499C" w:rsidP="006D499C">
            <w:pPr>
              <w:pStyle w:val="CH-TABLE"/>
            </w:pPr>
            <w:r>
              <w:rPr>
                <w:rFonts w:hint="eastAsia"/>
              </w:rPr>
              <w:t>仪器设备</w:t>
            </w:r>
          </w:p>
        </w:tc>
        <w:tc>
          <w:tcPr>
            <w:tcW w:w="2969" w:type="pct"/>
          </w:tcPr>
          <w:p w14:paraId="0589AA2F" w14:textId="77777777" w:rsidR="006D499C" w:rsidRPr="0008284B" w:rsidRDefault="006D499C" w:rsidP="006D499C">
            <w:pPr>
              <w:pStyle w:val="CH-TABLE"/>
            </w:pPr>
            <w:r>
              <w:rPr>
                <w:rFonts w:hint="eastAsia"/>
              </w:rPr>
              <w:t>测试记录</w:t>
            </w:r>
          </w:p>
        </w:tc>
      </w:tr>
      <w:tr w:rsidR="006D499C" w:rsidRPr="0008284B" w14:paraId="553C15BB" w14:textId="77777777" w:rsidTr="00712E72">
        <w:trPr>
          <w:cantSplit/>
        </w:trPr>
        <w:tc>
          <w:tcPr>
            <w:tcW w:w="473" w:type="pct"/>
          </w:tcPr>
          <w:p w14:paraId="32A7210C" w14:textId="77777777" w:rsidR="006D499C" w:rsidRPr="0008284B" w:rsidRDefault="006D499C" w:rsidP="006D499C">
            <w:pPr>
              <w:pStyle w:val="CH-TABLE"/>
            </w:pPr>
            <w:r w:rsidRPr="0008284B">
              <w:lastRenderedPageBreak/>
              <w:t>1</w:t>
            </w:r>
          </w:p>
        </w:tc>
        <w:tc>
          <w:tcPr>
            <w:tcW w:w="1558" w:type="pct"/>
          </w:tcPr>
          <w:p w14:paraId="50ABA97E" w14:textId="77777777" w:rsidR="006D499C" w:rsidRPr="0008284B" w:rsidRDefault="006D499C" w:rsidP="006D499C">
            <w:pPr>
              <w:pStyle w:val="CH-TABLE"/>
            </w:pPr>
            <w:r w:rsidRPr="0008284B">
              <w:rPr>
                <w:rFonts w:hint="eastAsia"/>
              </w:rPr>
              <w:t>秤</w:t>
            </w:r>
          </w:p>
        </w:tc>
        <w:tc>
          <w:tcPr>
            <w:tcW w:w="2969" w:type="pct"/>
          </w:tcPr>
          <w:p w14:paraId="64922255" w14:textId="77777777" w:rsidR="006D499C" w:rsidRPr="0008284B" w:rsidRDefault="006D499C" w:rsidP="006D499C">
            <w:pPr>
              <w:pStyle w:val="CH-TABLE"/>
            </w:pPr>
            <w:r w:rsidRPr="0008284B">
              <w:rPr>
                <w:rFonts w:hint="eastAsia"/>
              </w:rPr>
              <w:t>称量</w:t>
            </w:r>
          </w:p>
        </w:tc>
      </w:tr>
    </w:tbl>
    <w:p w14:paraId="7D1A94A0" w14:textId="1CF9496A" w:rsidR="00D6223E" w:rsidRDefault="00D6223E" w:rsidP="00150075">
      <w:pPr>
        <w:pStyle w:val="CH-1"/>
      </w:pPr>
      <w:bookmarkStart w:id="211" w:name="_Toc12384108"/>
      <w:r>
        <w:rPr>
          <w:rFonts w:hint="eastAsia"/>
        </w:rPr>
        <w:t>在“功能详细说明”阶段，西门子将和</w:t>
      </w:r>
      <w:r w:rsidR="002D1437">
        <w:rPr>
          <w:rFonts w:hint="eastAsia"/>
        </w:rPr>
        <w:t>信达生物</w:t>
      </w:r>
      <w:r>
        <w:rPr>
          <w:rFonts w:hint="eastAsia"/>
        </w:rPr>
        <w:t>及第三方供应商共同完成全厂系统（包括：</w:t>
      </w:r>
      <w:r w:rsidR="004B0DAC">
        <w:t>ERP</w:t>
      </w:r>
      <w:r w:rsidRPr="000D10B4">
        <w:rPr>
          <w:rFonts w:hint="eastAsia"/>
        </w:rPr>
        <w:t>、</w:t>
      </w:r>
      <w:r w:rsidRPr="000D10B4">
        <w:t>LIMS</w:t>
      </w:r>
      <w:r w:rsidRPr="000D10B4">
        <w:rPr>
          <w:rFonts w:hint="eastAsia"/>
        </w:rPr>
        <w:t>、</w:t>
      </w:r>
      <w:r w:rsidRPr="000D10B4">
        <w:t>QMS</w:t>
      </w:r>
      <w:r w:rsidRPr="000D10B4">
        <w:rPr>
          <w:rFonts w:hint="eastAsia"/>
        </w:rPr>
        <w:t>、</w:t>
      </w:r>
      <w:r w:rsidRPr="000D10B4">
        <w:t>DMS</w:t>
      </w:r>
      <w:r w:rsidRPr="000D10B4">
        <w:rPr>
          <w:rFonts w:hint="eastAsia"/>
        </w:rPr>
        <w:t>等</w:t>
      </w:r>
      <w:r>
        <w:rPr>
          <w:rFonts w:hint="eastAsia"/>
        </w:rPr>
        <w:t>）间的</w:t>
      </w:r>
      <w:r w:rsidR="00786B3D">
        <w:rPr>
          <w:rFonts w:hint="eastAsia"/>
        </w:rPr>
        <w:t>详细</w:t>
      </w:r>
      <w:r>
        <w:rPr>
          <w:rFonts w:hint="eastAsia"/>
        </w:rPr>
        <w:t>规划设计，以便实现集成。</w:t>
      </w:r>
    </w:p>
    <w:p w14:paraId="7FC4BB54" w14:textId="77777777" w:rsidR="00D6223E" w:rsidRPr="0008284B" w:rsidRDefault="00D6223E" w:rsidP="004D22F3">
      <w:pPr>
        <w:pStyle w:val="CH-H3"/>
      </w:pPr>
      <w:bookmarkStart w:id="212" w:name="_Toc58764457"/>
      <w:r w:rsidRPr="0008284B">
        <w:rPr>
          <w:rFonts w:hint="eastAsia"/>
        </w:rPr>
        <w:t>系统集成策略</w:t>
      </w:r>
      <w:bookmarkEnd w:id="211"/>
      <w:bookmarkEnd w:id="212"/>
    </w:p>
    <w:p w14:paraId="39537370" w14:textId="77777777" w:rsidR="00D6223E" w:rsidRPr="0008284B" w:rsidRDefault="00D6223E" w:rsidP="00150075">
      <w:pPr>
        <w:pStyle w:val="CH-1"/>
      </w:pPr>
      <w:r w:rsidRPr="0008284B">
        <w:t>由于</w:t>
      </w:r>
      <w:r>
        <w:rPr>
          <w:rFonts w:hint="eastAsia"/>
        </w:rPr>
        <w:t>M</w:t>
      </w:r>
      <w:r>
        <w:t>ES</w:t>
      </w:r>
      <w:r w:rsidRPr="0008284B">
        <w:t>系统应用集成平台对各种不同实现语言、不同平台、不同数据库的应用进行集成，要成功的实现集成必须要遵循和使用一定的集成策略。在此次应用集成中我们主要采用的策略有：统一网络集成策略、统一接口策略、统一集成平台、统一信息集成策略、统一业务集成策略。下面我们将对应用集成所使用的集成策略</w:t>
      </w:r>
      <w:r w:rsidRPr="0008284B">
        <w:rPr>
          <w:rFonts w:hint="eastAsia"/>
        </w:rPr>
        <w:t>如下</w:t>
      </w:r>
      <w:r w:rsidRPr="0008284B">
        <w:t>：</w:t>
      </w:r>
    </w:p>
    <w:p w14:paraId="51805525" w14:textId="77777777" w:rsidR="00D6223E" w:rsidRPr="0008284B" w:rsidRDefault="00D6223E" w:rsidP="00A0708A">
      <w:pPr>
        <w:pStyle w:val="Style8"/>
        <w:numPr>
          <w:ilvl w:val="0"/>
          <w:numId w:val="74"/>
        </w:numPr>
      </w:pPr>
      <w:r w:rsidRPr="0008284B">
        <w:t>统一的网络集成策略</w:t>
      </w:r>
    </w:p>
    <w:p w14:paraId="434F54E4" w14:textId="77777777" w:rsidR="00D6223E" w:rsidRPr="0008284B" w:rsidRDefault="00D6223E" w:rsidP="00A0708A">
      <w:pPr>
        <w:pStyle w:val="CH--"/>
      </w:pPr>
      <w:r w:rsidRPr="0008284B">
        <w:t>统一接口策略</w:t>
      </w:r>
    </w:p>
    <w:p w14:paraId="5578909C" w14:textId="77777777" w:rsidR="00D6223E" w:rsidRPr="0008284B" w:rsidRDefault="00D6223E" w:rsidP="00A0708A">
      <w:pPr>
        <w:pStyle w:val="CH--"/>
      </w:pPr>
      <w:r w:rsidRPr="0008284B">
        <w:t>统一集成平台</w:t>
      </w:r>
    </w:p>
    <w:p w14:paraId="0D508C16" w14:textId="77777777" w:rsidR="00D6223E" w:rsidRPr="0008284B" w:rsidRDefault="00D6223E" w:rsidP="00A0708A">
      <w:pPr>
        <w:pStyle w:val="CH--"/>
      </w:pPr>
      <w:r w:rsidRPr="0008284B">
        <w:t>统一的信息集成策略</w:t>
      </w:r>
    </w:p>
    <w:p w14:paraId="661AF28B" w14:textId="77777777" w:rsidR="00D6223E" w:rsidRPr="0008284B" w:rsidRDefault="00D6223E" w:rsidP="00A0708A">
      <w:pPr>
        <w:pStyle w:val="CH--"/>
      </w:pPr>
      <w:r w:rsidRPr="0008284B">
        <w:t>统一的业务集成策略</w:t>
      </w:r>
    </w:p>
    <w:p w14:paraId="32D7B46F" w14:textId="06C4C601" w:rsidR="00D6223E" w:rsidRPr="0008284B" w:rsidRDefault="00D6223E" w:rsidP="004D22F3">
      <w:pPr>
        <w:pStyle w:val="CH-H3"/>
      </w:pPr>
      <w:bookmarkStart w:id="213" w:name="_Toc12384109"/>
      <w:bookmarkStart w:id="214" w:name="_Toc58764458"/>
      <w:r w:rsidRPr="00893E60">
        <w:rPr>
          <w:rFonts w:hint="eastAsia"/>
        </w:rPr>
        <w:t>系统集成平台</w:t>
      </w:r>
      <w:bookmarkEnd w:id="213"/>
      <w:bookmarkEnd w:id="214"/>
    </w:p>
    <w:p w14:paraId="1831DC6B" w14:textId="77777777" w:rsidR="00D6223E" w:rsidRPr="0008284B" w:rsidRDefault="00D6223E" w:rsidP="00150075">
      <w:pPr>
        <w:pStyle w:val="CH-1"/>
      </w:pPr>
      <w:r w:rsidRPr="0008284B">
        <w:rPr>
          <w:rFonts w:hint="eastAsia"/>
        </w:rPr>
        <w:t>通过对</w:t>
      </w:r>
      <w:r>
        <w:rPr>
          <w:rFonts w:hint="eastAsia"/>
        </w:rPr>
        <w:t>M</w:t>
      </w:r>
      <w:r>
        <w:t>ES</w:t>
      </w:r>
      <w:r w:rsidRPr="0008284B">
        <w:rPr>
          <w:rFonts w:hint="eastAsia"/>
        </w:rPr>
        <w:t>系统集成需求分析，</w:t>
      </w:r>
      <w:r>
        <w:rPr>
          <w:rFonts w:hint="eastAsia"/>
        </w:rPr>
        <w:t>M</w:t>
      </w:r>
      <w:r>
        <w:t>ES</w:t>
      </w:r>
      <w:r w:rsidRPr="0008284B">
        <w:t>系统集成主要包括</w:t>
      </w:r>
      <w:r w:rsidRPr="0008284B">
        <w:rPr>
          <w:rFonts w:hint="eastAsia"/>
        </w:rPr>
        <w:t>应用软件</w:t>
      </w:r>
      <w:r w:rsidRPr="0008284B">
        <w:t>集成</w:t>
      </w:r>
      <w:r w:rsidRPr="0008284B">
        <w:rPr>
          <w:rFonts w:hint="eastAsia"/>
        </w:rPr>
        <w:t>和</w:t>
      </w:r>
      <w:r w:rsidRPr="0008284B">
        <w:t>自动化集成。自动化集成：系统需要能够与自动化设备系统进行集成，自动获取设备的各类生产参数；</w:t>
      </w:r>
      <w:r w:rsidRPr="0008284B">
        <w:rPr>
          <w:rFonts w:hint="eastAsia"/>
        </w:rPr>
        <w:t>应用</w:t>
      </w:r>
      <w:r w:rsidRPr="0008284B">
        <w:t>软件集成：系统能够与ERP系统</w:t>
      </w:r>
      <w:r w:rsidRPr="0008284B">
        <w:rPr>
          <w:rFonts w:hint="eastAsia"/>
        </w:rPr>
        <w:t>等应用软件</w:t>
      </w:r>
      <w:r w:rsidRPr="0008284B">
        <w:t>进行集成，实现生产过程中信息的上传下达。下面对系统集系统集成实现进行详细描述</w:t>
      </w:r>
      <w:r w:rsidRPr="0008284B">
        <w:rPr>
          <w:rFonts w:hint="eastAsia"/>
        </w:rPr>
        <w:t>。支持未来与各种信息系统集成和扩展。</w:t>
      </w:r>
    </w:p>
    <w:p w14:paraId="4BE1C365" w14:textId="77777777" w:rsidR="00D6223E" w:rsidRPr="0008284B" w:rsidRDefault="00D6223E" w:rsidP="008B7C6D">
      <w:pPr>
        <w:pStyle w:val="CH-H4"/>
      </w:pPr>
      <w:bookmarkStart w:id="215" w:name="_Toc452385299"/>
      <w:bookmarkStart w:id="216" w:name="_Toc12384110"/>
      <w:r w:rsidRPr="00893E60">
        <w:rPr>
          <w:rFonts w:hint="eastAsia"/>
        </w:rPr>
        <w:t>应用软件</w:t>
      </w:r>
      <w:r w:rsidRPr="00893E60">
        <w:t>集成</w:t>
      </w:r>
      <w:r w:rsidRPr="00893E60">
        <w:rPr>
          <w:rFonts w:hint="eastAsia"/>
        </w:rPr>
        <w:t>平台</w:t>
      </w:r>
      <w:bookmarkEnd w:id="215"/>
      <w:bookmarkEnd w:id="216"/>
    </w:p>
    <w:p w14:paraId="5BFDC248" w14:textId="64B813A7" w:rsidR="00D6223E" w:rsidRPr="0008284B" w:rsidRDefault="007A4B56" w:rsidP="007A4B56">
      <w:pPr>
        <w:pStyle w:val="CH-2"/>
      </w:pPr>
      <w:r>
        <w:drawing>
          <wp:inline distT="0" distB="0" distL="0" distR="0" wp14:anchorId="40654394" wp14:editId="19F51B21">
            <wp:extent cx="6023610" cy="1661795"/>
            <wp:effectExtent l="0" t="0" r="0" b="0"/>
            <wp:docPr id="13937" name="Picture 1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23610" cy="1661795"/>
                    </a:xfrm>
                    <a:prstGeom prst="rect">
                      <a:avLst/>
                    </a:prstGeom>
                  </pic:spPr>
                </pic:pic>
              </a:graphicData>
            </a:graphic>
          </wp:inline>
        </w:drawing>
      </w:r>
    </w:p>
    <w:p w14:paraId="3113268A" w14:textId="77777777" w:rsidR="00D6223E" w:rsidRPr="0008284B" w:rsidRDefault="00D6223E" w:rsidP="00150075">
      <w:pPr>
        <w:pStyle w:val="CH-2"/>
      </w:pPr>
      <w:r w:rsidRPr="0008284B">
        <w:lastRenderedPageBreak/>
        <w:drawing>
          <wp:inline distT="0" distB="0" distL="0" distR="0" wp14:anchorId="49BA2F74" wp14:editId="06BB48C4">
            <wp:extent cx="5140351" cy="2266122"/>
            <wp:effectExtent l="0" t="0" r="3175" b="1270"/>
            <wp:docPr id="139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5143500" cy="2267510"/>
                    </a:xfrm>
                    <a:prstGeom prst="rect">
                      <a:avLst/>
                    </a:prstGeom>
                    <a:noFill/>
                    <a:ln w="9525">
                      <a:noFill/>
                      <a:miter lim="800000"/>
                      <a:headEnd/>
                      <a:tailEnd/>
                    </a:ln>
                  </pic:spPr>
                </pic:pic>
              </a:graphicData>
            </a:graphic>
          </wp:inline>
        </w:drawing>
      </w:r>
    </w:p>
    <w:p w14:paraId="46BA4291" w14:textId="77777777" w:rsidR="00D6223E" w:rsidRPr="0008284B" w:rsidRDefault="00D6223E" w:rsidP="00D40326">
      <w:pPr>
        <w:pStyle w:val="CH-3"/>
      </w:pPr>
      <w:r>
        <w:rPr>
          <w:rFonts w:hint="eastAsia"/>
        </w:rPr>
        <w:t>Opcenter Execution Pharma</w:t>
      </w:r>
      <w:r w:rsidRPr="0008284B">
        <w:rPr>
          <w:rFonts w:hint="eastAsia"/>
        </w:rPr>
        <w:t>企业集成接口数据流</w:t>
      </w:r>
    </w:p>
    <w:p w14:paraId="7298849F" w14:textId="42B03C2D" w:rsidR="00D6223E" w:rsidRPr="0008284B" w:rsidRDefault="007A4B56" w:rsidP="007A4B56">
      <w:pPr>
        <w:pStyle w:val="CH-2"/>
      </w:pPr>
      <w:r>
        <w:drawing>
          <wp:inline distT="0" distB="0" distL="0" distR="0" wp14:anchorId="16F85C8E" wp14:editId="7525B57C">
            <wp:extent cx="6023610" cy="1489075"/>
            <wp:effectExtent l="0" t="0" r="0" b="0"/>
            <wp:docPr id="13938" name="Picture 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23610" cy="1489075"/>
                    </a:xfrm>
                    <a:prstGeom prst="rect">
                      <a:avLst/>
                    </a:prstGeom>
                  </pic:spPr>
                </pic:pic>
              </a:graphicData>
            </a:graphic>
          </wp:inline>
        </w:drawing>
      </w:r>
    </w:p>
    <w:p w14:paraId="6024C0B2" w14:textId="532028A5" w:rsidR="00D6223E" w:rsidRPr="0008284B" w:rsidRDefault="00D6223E" w:rsidP="00150075">
      <w:pPr>
        <w:pStyle w:val="CH-1"/>
      </w:pPr>
      <w:r>
        <w:t>Opcenter Execution Pharma</w:t>
      </w:r>
      <w:r w:rsidRPr="0008284B">
        <w:t xml:space="preserve"> </w:t>
      </w:r>
      <w:r w:rsidRPr="0008284B">
        <w:rPr>
          <w:rFonts w:hint="eastAsia"/>
        </w:rPr>
        <w:t>与国际国内知名的E</w:t>
      </w:r>
      <w:r w:rsidRPr="0008284B">
        <w:t>RP</w:t>
      </w:r>
      <w:r w:rsidRPr="0008284B">
        <w:rPr>
          <w:rFonts w:hint="eastAsia"/>
        </w:rPr>
        <w:t>，W</w:t>
      </w:r>
      <w:r w:rsidRPr="0008284B">
        <w:t>MS</w:t>
      </w:r>
      <w:r w:rsidRPr="0008284B">
        <w:rPr>
          <w:rFonts w:hint="eastAsia"/>
        </w:rPr>
        <w:t>系统均有集成经验，下图为</w:t>
      </w:r>
      <w:r w:rsidR="004B0DAC">
        <w:rPr>
          <w:rFonts w:hint="eastAsia"/>
        </w:rPr>
        <w:t>S</w:t>
      </w:r>
      <w:r w:rsidR="004B0DAC">
        <w:t>AP</w:t>
      </w:r>
      <w:r w:rsidRPr="0008284B">
        <w:rPr>
          <w:rFonts w:hint="eastAsia"/>
        </w:rPr>
        <w:t>厂商颁布的</w:t>
      </w:r>
      <w:r w:rsidR="004B0DAC">
        <w:t>SA</w:t>
      </w:r>
      <w:r w:rsidR="004B0DAC">
        <w:rPr>
          <w:rFonts w:hint="eastAsia"/>
        </w:rPr>
        <w:t>P</w:t>
      </w:r>
      <w:r w:rsidRPr="0008284B">
        <w:rPr>
          <w:rFonts w:hint="eastAsia"/>
        </w:rPr>
        <w:t>与</w:t>
      </w:r>
      <w:r>
        <w:t>Opcenter Execution Pharma</w:t>
      </w:r>
      <w:r w:rsidRPr="0008284B">
        <w:t xml:space="preserve"> XSI</w:t>
      </w:r>
      <w:r w:rsidRPr="0008284B">
        <w:rPr>
          <w:rFonts w:hint="eastAsia"/>
        </w:rPr>
        <w:t>集成的证书。</w:t>
      </w:r>
    </w:p>
    <w:p w14:paraId="7D014D18" w14:textId="77777777" w:rsidR="00D6223E" w:rsidRPr="0008284B" w:rsidRDefault="00D6223E" w:rsidP="00150075">
      <w:pPr>
        <w:pStyle w:val="CH-2"/>
      </w:pPr>
      <w:r w:rsidRPr="0008284B">
        <w:drawing>
          <wp:inline distT="0" distB="0" distL="0" distR="0" wp14:anchorId="59E32F97" wp14:editId="7BA58A05">
            <wp:extent cx="3562350" cy="3443137"/>
            <wp:effectExtent l="19050" t="19050" r="1905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2505" cy="3452952"/>
                    </a:xfrm>
                    <a:prstGeom prst="rect">
                      <a:avLst/>
                    </a:prstGeom>
                    <a:ln>
                      <a:solidFill>
                        <a:sysClr val="windowText" lastClr="000000"/>
                      </a:solidFill>
                    </a:ln>
                  </pic:spPr>
                </pic:pic>
              </a:graphicData>
            </a:graphic>
          </wp:inline>
        </w:drawing>
      </w:r>
    </w:p>
    <w:p w14:paraId="35F78928" w14:textId="485316A1" w:rsidR="00D6223E" w:rsidRPr="0008284B" w:rsidRDefault="00D6223E" w:rsidP="00D40326">
      <w:pPr>
        <w:pStyle w:val="CH-3"/>
      </w:pPr>
      <w:r>
        <w:lastRenderedPageBreak/>
        <w:t>Opcenter Execution Pharma</w:t>
      </w:r>
      <w:r w:rsidRPr="0008284B">
        <w:rPr>
          <w:rFonts w:hint="eastAsia"/>
        </w:rPr>
        <w:t>与</w:t>
      </w:r>
      <w:r w:rsidR="004B0DAC">
        <w:t>SA</w:t>
      </w:r>
      <w:r w:rsidR="004B0DAC">
        <w:rPr>
          <w:rFonts w:hint="eastAsia"/>
        </w:rPr>
        <w:t>P</w:t>
      </w:r>
      <w:r w:rsidRPr="0008284B">
        <w:rPr>
          <w:rFonts w:hint="eastAsia"/>
        </w:rPr>
        <w:t>集成的证书</w:t>
      </w:r>
    </w:p>
    <w:p w14:paraId="74558BAF" w14:textId="77777777" w:rsidR="00D6223E" w:rsidRPr="0008284B" w:rsidRDefault="00D6223E" w:rsidP="00150075">
      <w:pPr>
        <w:pStyle w:val="CH-1"/>
      </w:pPr>
      <w:r>
        <w:rPr>
          <w:rFonts w:hint="eastAsia"/>
        </w:rPr>
        <w:t>Opcenter Execution Pharma</w:t>
      </w:r>
      <w:r w:rsidRPr="0008284B">
        <w:rPr>
          <w:rFonts w:hint="eastAsia"/>
        </w:rPr>
        <w:t>支持通讯的消息队列，由于通讯原因导致的交互数据未处理，系统会自动重试（固定次数）由于接口数据错误的原因造成的交互失败，在数据纠正后，</w:t>
      </w:r>
      <w:r w:rsidRPr="0008284B">
        <w:t>也可以通过手动的方式重新发送数据。</w:t>
      </w:r>
    </w:p>
    <w:p w14:paraId="10DCB5B5" w14:textId="77777777" w:rsidR="00D6223E" w:rsidRPr="0008284B" w:rsidRDefault="00D6223E" w:rsidP="00D6223E">
      <w:pPr>
        <w:ind w:firstLineChars="200" w:firstLine="440"/>
        <w:rPr>
          <w:rFonts w:ascii="微软雅黑" w:eastAsia="微软雅黑" w:hAnsi="微软雅黑" w:cs="仿宋"/>
          <w:sz w:val="22"/>
          <w:szCs w:val="18"/>
        </w:rPr>
      </w:pPr>
      <w:r w:rsidRPr="0008284B">
        <w:rPr>
          <w:rFonts w:ascii="微软雅黑" w:eastAsia="微软雅黑" w:hAnsi="微软雅黑" w:cs="仿宋" w:hint="eastAsia"/>
          <w:sz w:val="22"/>
          <w:szCs w:val="18"/>
        </w:rPr>
        <w:t>XSI CONSOLE 模块用来管理XSI中的数据。模块有如下功能：</w:t>
      </w:r>
    </w:p>
    <w:p w14:paraId="7E33A16A" w14:textId="77777777" w:rsidR="00D6223E" w:rsidRPr="0008284B" w:rsidRDefault="00D6223E" w:rsidP="00A0708A">
      <w:pPr>
        <w:pStyle w:val="Style8"/>
        <w:numPr>
          <w:ilvl w:val="0"/>
          <w:numId w:val="75"/>
        </w:numPr>
      </w:pPr>
      <w:r w:rsidRPr="0008284B">
        <w:rPr>
          <w:rFonts w:hint="eastAsia"/>
        </w:rPr>
        <w:t>启动一个数据流</w:t>
      </w:r>
    </w:p>
    <w:p w14:paraId="1DC45659" w14:textId="77777777" w:rsidR="00D6223E" w:rsidRPr="0008284B" w:rsidRDefault="00D6223E" w:rsidP="00A0708A">
      <w:pPr>
        <w:pStyle w:val="CH--"/>
      </w:pPr>
      <w:r w:rsidRPr="0008284B">
        <w:rPr>
          <w:rFonts w:hint="eastAsia"/>
        </w:rPr>
        <w:t>查看修改绑定到一个数据流中的数据</w:t>
      </w:r>
    </w:p>
    <w:p w14:paraId="10314B1C" w14:textId="77777777" w:rsidR="00D6223E" w:rsidRPr="0008284B" w:rsidRDefault="00D6223E" w:rsidP="00A0708A">
      <w:pPr>
        <w:pStyle w:val="CH--"/>
      </w:pPr>
      <w:r w:rsidRPr="0008284B">
        <w:rPr>
          <w:rFonts w:hint="eastAsia"/>
        </w:rPr>
        <w:t>查询数据流执行的报告</w:t>
      </w:r>
    </w:p>
    <w:p w14:paraId="4E1B1C2E" w14:textId="77777777" w:rsidR="00D6223E" w:rsidRPr="0008284B" w:rsidRDefault="00D6223E" w:rsidP="00150075">
      <w:pPr>
        <w:pStyle w:val="CH-1"/>
      </w:pPr>
      <w:r w:rsidRPr="0008284B">
        <w:rPr>
          <w:rFonts w:hint="eastAsia"/>
        </w:rPr>
        <w:t>SYSTEM WINDOWS APLICATION访问授权是使用模块的必要授权</w:t>
      </w:r>
    </w:p>
    <w:p w14:paraId="0114F498" w14:textId="77777777" w:rsidR="00D6223E" w:rsidRPr="0008284B" w:rsidRDefault="00D6223E" w:rsidP="00150075">
      <w:pPr>
        <w:pStyle w:val="CH-2"/>
      </w:pPr>
      <w:r w:rsidRPr="0008284B">
        <w:drawing>
          <wp:inline distT="0" distB="0" distL="0" distR="0" wp14:anchorId="18ACDDAD" wp14:editId="3AC0F311">
            <wp:extent cx="5943600" cy="449363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cstate="print"/>
                    <a:srcRect/>
                    <a:stretch>
                      <a:fillRect/>
                    </a:stretch>
                  </pic:blipFill>
                  <pic:spPr bwMode="auto">
                    <a:xfrm>
                      <a:off x="0" y="0"/>
                      <a:ext cx="5943600" cy="4493635"/>
                    </a:xfrm>
                    <a:prstGeom prst="rect">
                      <a:avLst/>
                    </a:prstGeom>
                    <a:noFill/>
                    <a:ln w="9525">
                      <a:noFill/>
                      <a:miter lim="800000"/>
                      <a:headEnd/>
                      <a:tailEnd/>
                    </a:ln>
                  </pic:spPr>
                </pic:pic>
              </a:graphicData>
            </a:graphic>
          </wp:inline>
        </w:drawing>
      </w:r>
    </w:p>
    <w:p w14:paraId="1BF82391" w14:textId="77777777" w:rsidR="00D6223E" w:rsidRPr="0008284B" w:rsidRDefault="00D6223E" w:rsidP="00D40326">
      <w:pPr>
        <w:pStyle w:val="CH-3"/>
      </w:pPr>
      <w:r w:rsidRPr="0008284B">
        <w:t xml:space="preserve"> XSI</w:t>
      </w:r>
      <w:r w:rsidRPr="0008284B">
        <w:rPr>
          <w:rFonts w:hint="eastAsia"/>
        </w:rPr>
        <w:t>程序运行界面</w:t>
      </w:r>
    </w:p>
    <w:p w14:paraId="19793BEF" w14:textId="77777777" w:rsidR="00D6223E" w:rsidRPr="0008284B" w:rsidRDefault="00D6223E" w:rsidP="00A0708A">
      <w:pPr>
        <w:pStyle w:val="Style8"/>
        <w:numPr>
          <w:ilvl w:val="0"/>
          <w:numId w:val="76"/>
        </w:numPr>
      </w:pPr>
      <w:r w:rsidRPr="0008284B">
        <w:rPr>
          <w:rFonts w:hint="eastAsia"/>
        </w:rPr>
        <w:t>工具条</w:t>
      </w:r>
    </w:p>
    <w:p w14:paraId="5AFCFF06" w14:textId="77777777" w:rsidR="00D6223E" w:rsidRPr="0008284B" w:rsidRDefault="00D6223E" w:rsidP="00A0708A">
      <w:pPr>
        <w:pStyle w:val="CH--"/>
      </w:pPr>
      <w:r w:rsidRPr="0008284B">
        <w:rPr>
          <w:rFonts w:hint="eastAsia"/>
        </w:rPr>
        <w:t>按钮条</w:t>
      </w:r>
    </w:p>
    <w:p w14:paraId="36D07E68" w14:textId="77777777" w:rsidR="00D6223E" w:rsidRPr="0008284B" w:rsidRDefault="00D6223E" w:rsidP="00A0708A">
      <w:pPr>
        <w:pStyle w:val="CH--"/>
      </w:pPr>
      <w:r w:rsidRPr="0008284B">
        <w:rPr>
          <w:rFonts w:hint="eastAsia"/>
        </w:rPr>
        <w:t>存储在系统中的数据传输和实例</w:t>
      </w:r>
    </w:p>
    <w:p w14:paraId="778E2941" w14:textId="77777777" w:rsidR="00D6223E" w:rsidRPr="0008284B" w:rsidRDefault="00D6223E" w:rsidP="00A0708A">
      <w:pPr>
        <w:pStyle w:val="CH--"/>
      </w:pPr>
      <w:r w:rsidRPr="0008284B">
        <w:rPr>
          <w:rFonts w:hint="eastAsia"/>
        </w:rPr>
        <w:t>数据传输实例的详细情况</w:t>
      </w:r>
    </w:p>
    <w:p w14:paraId="23D19BC6" w14:textId="77777777" w:rsidR="00D6223E" w:rsidRPr="0008284B" w:rsidRDefault="00D6223E" w:rsidP="00150075">
      <w:pPr>
        <w:pStyle w:val="CH-1"/>
      </w:pPr>
      <w:r>
        <w:lastRenderedPageBreak/>
        <w:t>Opcenter Execution Pharma</w:t>
      </w:r>
      <w:r w:rsidRPr="0008284B">
        <w:t>支持的信息系统接口类型清单：</w:t>
      </w:r>
    </w:p>
    <w:p w14:paraId="3B51C9D4" w14:textId="77777777" w:rsidR="00D6223E" w:rsidRPr="0008284B" w:rsidRDefault="00D6223E" w:rsidP="00150075">
      <w:pPr>
        <w:pStyle w:val="CH-"/>
      </w:pPr>
      <w:r w:rsidRPr="0008284B">
        <w:t>XML</w:t>
      </w:r>
    </w:p>
    <w:p w14:paraId="4BB8AE1F" w14:textId="77777777" w:rsidR="00D6223E" w:rsidRPr="0008284B" w:rsidRDefault="00D6223E" w:rsidP="00150075">
      <w:pPr>
        <w:pStyle w:val="CH-"/>
      </w:pPr>
      <w:r w:rsidRPr="0008284B">
        <w:t>Web Service</w:t>
      </w:r>
    </w:p>
    <w:p w14:paraId="06FCA884" w14:textId="77777777" w:rsidR="00D6223E" w:rsidRPr="0008284B" w:rsidRDefault="00D6223E" w:rsidP="00150075">
      <w:pPr>
        <w:pStyle w:val="CH-"/>
      </w:pPr>
      <w:r w:rsidRPr="0008284B">
        <w:t>RFC</w:t>
      </w:r>
    </w:p>
    <w:p w14:paraId="25D98DD9" w14:textId="77777777" w:rsidR="00D6223E" w:rsidRPr="0008284B" w:rsidRDefault="00D6223E" w:rsidP="00150075">
      <w:pPr>
        <w:pStyle w:val="CH-"/>
      </w:pPr>
      <w:r w:rsidRPr="0008284B">
        <w:rPr>
          <w:rFonts w:hint="eastAsia"/>
        </w:rPr>
        <w:t>iD</w:t>
      </w:r>
      <w:r w:rsidRPr="0008284B">
        <w:t>oc</w:t>
      </w:r>
    </w:p>
    <w:p w14:paraId="262372A9" w14:textId="77777777" w:rsidR="00D6223E" w:rsidRPr="0008284B" w:rsidRDefault="00D6223E" w:rsidP="00150075">
      <w:pPr>
        <w:pStyle w:val="CH-"/>
      </w:pPr>
      <w:r w:rsidRPr="0008284B">
        <w:rPr>
          <w:rFonts w:hint="eastAsia"/>
        </w:rPr>
        <w:t>中间件（例如：</w:t>
      </w:r>
      <w:r w:rsidRPr="0008284B">
        <w:t>Oracle OSB</w:t>
      </w:r>
      <w:r w:rsidRPr="0008284B">
        <w:rPr>
          <w:rFonts w:hint="eastAsia"/>
        </w:rPr>
        <w:t>，JMQ）</w:t>
      </w:r>
    </w:p>
    <w:p w14:paraId="38F2730B" w14:textId="77777777" w:rsidR="00D6223E" w:rsidRPr="0008284B" w:rsidRDefault="00D6223E" w:rsidP="00150075">
      <w:pPr>
        <w:pStyle w:val="CH-"/>
      </w:pPr>
      <w:r w:rsidRPr="0008284B">
        <w:t>数据文件接口</w:t>
      </w:r>
    </w:p>
    <w:p w14:paraId="483448EF" w14:textId="77777777" w:rsidR="00D6223E" w:rsidRPr="0008284B" w:rsidRDefault="00D6223E" w:rsidP="00150075">
      <w:pPr>
        <w:pStyle w:val="CH-"/>
      </w:pPr>
      <w:r w:rsidRPr="0008284B">
        <w:t>SQL 中间表</w:t>
      </w:r>
    </w:p>
    <w:p w14:paraId="18DECDCC" w14:textId="77777777" w:rsidR="00D6223E" w:rsidRPr="0008284B" w:rsidRDefault="00D6223E" w:rsidP="00150075">
      <w:pPr>
        <w:pStyle w:val="CH-"/>
      </w:pPr>
      <w:r w:rsidRPr="0008284B">
        <w:t>OPC 自动化通讯接口</w:t>
      </w:r>
    </w:p>
    <w:p w14:paraId="3689BDD6" w14:textId="77777777" w:rsidR="00D6223E" w:rsidRPr="0008284B" w:rsidRDefault="00D6223E" w:rsidP="008B7C6D">
      <w:pPr>
        <w:pStyle w:val="CH-H4"/>
      </w:pPr>
      <w:bookmarkStart w:id="217" w:name="_Toc12384111"/>
      <w:r>
        <w:rPr>
          <w:rFonts w:hint="eastAsia"/>
        </w:rPr>
        <w:t>O</w:t>
      </w:r>
      <w:r>
        <w:t>T</w:t>
      </w:r>
      <w:r w:rsidRPr="0008284B">
        <w:rPr>
          <w:rFonts w:hint="eastAsia"/>
        </w:rPr>
        <w:t>系统集成平台</w:t>
      </w:r>
      <w:bookmarkEnd w:id="217"/>
    </w:p>
    <w:p w14:paraId="5D449375" w14:textId="21D22CF1" w:rsidR="00D6223E" w:rsidRPr="0008284B" w:rsidRDefault="00D6223E" w:rsidP="00150075">
      <w:pPr>
        <w:pStyle w:val="CH-1"/>
      </w:pPr>
      <w:r w:rsidRPr="0008284B">
        <w:t>全集成自动化系统（TIA）</w:t>
      </w:r>
      <w:r w:rsidRPr="0008284B">
        <w:rPr>
          <w:rFonts w:hint="eastAsia"/>
        </w:rPr>
        <w:t>平台，该平台</w:t>
      </w:r>
      <w:r w:rsidRPr="0008284B">
        <w:t>网盖从车间到业务级别的各个层面，具备满足每一级别的制造领域中工厂自动化全部需求的能力。由西门子提供的本地集成使得我们的</w:t>
      </w:r>
      <w:r w:rsidR="002D1437">
        <w:t>信达生物</w:t>
      </w:r>
      <w:r w:rsidRPr="0008284B">
        <w:t>拥有显著的优势。</w:t>
      </w:r>
    </w:p>
    <w:p w14:paraId="2AD9CBBE" w14:textId="77777777" w:rsidR="00D6223E" w:rsidRPr="0008284B" w:rsidRDefault="00D6223E" w:rsidP="00150075">
      <w:pPr>
        <w:pStyle w:val="CH-2"/>
      </w:pPr>
      <w:r w:rsidRPr="0008284B">
        <w:drawing>
          <wp:inline distT="0" distB="0" distL="0" distR="0" wp14:anchorId="17399604" wp14:editId="173CCBD5">
            <wp:extent cx="5478344" cy="3212327"/>
            <wp:effectExtent l="0" t="0" r="8255" b="7620"/>
            <wp:docPr id="74084" name="Picture 1027" descr="T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TI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6875" cy="3211466"/>
                    </a:xfrm>
                    <a:prstGeom prst="rect">
                      <a:avLst/>
                    </a:prstGeom>
                    <a:noFill/>
                    <a:ln>
                      <a:noFill/>
                    </a:ln>
                  </pic:spPr>
                </pic:pic>
              </a:graphicData>
            </a:graphic>
          </wp:inline>
        </w:drawing>
      </w:r>
    </w:p>
    <w:p w14:paraId="006A0282" w14:textId="77777777" w:rsidR="00D6223E" w:rsidRPr="0008284B" w:rsidRDefault="00D6223E" w:rsidP="00D40326">
      <w:pPr>
        <w:pStyle w:val="CH-3"/>
      </w:pPr>
      <w:r w:rsidRPr="0008284B">
        <w:rPr>
          <w:rFonts w:hint="eastAsia"/>
        </w:rPr>
        <w:t>全集成架构示意图</w:t>
      </w:r>
    </w:p>
    <w:p w14:paraId="7DEED777" w14:textId="77777777" w:rsidR="00D6223E" w:rsidRPr="0008284B" w:rsidRDefault="00D6223E" w:rsidP="00150075">
      <w:pPr>
        <w:pStyle w:val="CH-1"/>
      </w:pPr>
      <w:r w:rsidRPr="0008284B">
        <w:t>这种全方位的综合性产品带来了高效的工程和更快速的实施，创造条件使企业制造达到更高的生产力。在此环境中，SIMATIC IT涵盖了制造业中的MES功能。在保持与第三方软件和组件集成的能力上，西门子是TIA概念中积极的一部分。通过这种途径，西门子从与本公司其他产品的整合</w:t>
      </w:r>
      <w:r w:rsidRPr="0008284B">
        <w:lastRenderedPageBreak/>
        <w:t>中得到受益。一个预先配置好的对象可以广泛地被实例化，不需要其他的工作量，并保证高效的项目实施和通过制造系统实现本地整合。</w:t>
      </w:r>
    </w:p>
    <w:p w14:paraId="4ECCF0CF" w14:textId="77777777" w:rsidR="00D6223E" w:rsidRPr="0008284B" w:rsidRDefault="00D6223E" w:rsidP="00150075">
      <w:pPr>
        <w:pStyle w:val="CH-2"/>
      </w:pPr>
      <w:r w:rsidRPr="0008284B">
        <w:drawing>
          <wp:inline distT="0" distB="0" distL="0" distR="0" wp14:anchorId="12645C95" wp14:editId="2F408E6E">
            <wp:extent cx="4667250" cy="2493510"/>
            <wp:effectExtent l="19050" t="19050" r="19050" b="21590"/>
            <wp:docPr id="172035" name="Picture 17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92243" cy="2506863"/>
                    </a:xfrm>
                    <a:prstGeom prst="rect">
                      <a:avLst/>
                    </a:prstGeom>
                    <a:ln>
                      <a:solidFill>
                        <a:srgbClr val="4F81BD"/>
                      </a:solidFill>
                    </a:ln>
                  </pic:spPr>
                </pic:pic>
              </a:graphicData>
            </a:graphic>
          </wp:inline>
        </w:drawing>
      </w:r>
    </w:p>
    <w:p w14:paraId="273F11BD" w14:textId="77777777" w:rsidR="00D6223E" w:rsidRPr="0008284B" w:rsidRDefault="00D6223E" w:rsidP="00D40326">
      <w:pPr>
        <w:pStyle w:val="CH-3"/>
      </w:pPr>
      <w:r w:rsidRPr="0008284B">
        <w:rPr>
          <w:rFonts w:hint="eastAsia"/>
        </w:rPr>
        <w:t>自控系统接口认证</w:t>
      </w:r>
    </w:p>
    <w:p w14:paraId="39983FA6" w14:textId="44FBC3A2" w:rsidR="00D6223E" w:rsidRPr="0008284B" w:rsidRDefault="00D6223E" w:rsidP="00150075">
      <w:pPr>
        <w:pStyle w:val="CH-1"/>
      </w:pPr>
      <w:r w:rsidRPr="0008284B">
        <w:t>MES提供</w:t>
      </w:r>
      <w:r w:rsidR="00BD0B39">
        <w:rPr>
          <w:rFonts w:hint="eastAsia"/>
        </w:rPr>
        <w:t>西门子标准的B</w:t>
      </w:r>
      <w:r w:rsidR="00BD0B39">
        <w:t>IL</w:t>
      </w:r>
      <w:r w:rsidR="00BD0B39">
        <w:rPr>
          <w:rFonts w:hint="eastAsia"/>
        </w:rPr>
        <w:t>接口，以及</w:t>
      </w:r>
      <w:r w:rsidRPr="0008284B">
        <w:t>“OPC</w:t>
      </w:r>
      <w:r>
        <w:t xml:space="preserve"> UA</w:t>
      </w:r>
      <w:r w:rsidRPr="0008284B">
        <w:t>标准”</w:t>
      </w:r>
      <w:r w:rsidR="00DC30EE">
        <w:rPr>
          <w:rFonts w:hint="eastAsia"/>
        </w:rPr>
        <w:t>接口</w:t>
      </w:r>
      <w:r w:rsidRPr="0008284B">
        <w:t>，</w:t>
      </w:r>
      <w:r w:rsidRPr="0008284B">
        <w:rPr>
          <w:rFonts w:hint="eastAsia"/>
        </w:rPr>
        <w:t>不仅可以与西门子自动化系统包括</w:t>
      </w:r>
      <w:r>
        <w:rPr>
          <w:rFonts w:hint="eastAsia"/>
        </w:rPr>
        <w:t>D</w:t>
      </w:r>
      <w:r>
        <w:t>CS</w:t>
      </w:r>
      <w:r w:rsidRPr="0008284B">
        <w:rPr>
          <w:rFonts w:hint="eastAsia"/>
        </w:rPr>
        <w:t>无缝对接，同时支持与第三方自动化系统包括</w:t>
      </w:r>
      <w:r w:rsidR="00DC30EE">
        <w:t>Delta V,</w:t>
      </w:r>
      <w:r>
        <w:t>EMS</w:t>
      </w:r>
      <w:r w:rsidR="00DC30EE">
        <w:rPr>
          <w:rFonts w:hint="eastAsia"/>
        </w:rPr>
        <w:t>系统</w:t>
      </w:r>
      <w:r w:rsidRPr="0008284B">
        <w:rPr>
          <w:rFonts w:hint="eastAsia"/>
        </w:rPr>
        <w:t>的对接。</w:t>
      </w:r>
      <w:r w:rsidRPr="0008284B">
        <w:t>此外MES还可以通过数据库通信方式直接读取自动化历史归档数据库。</w:t>
      </w:r>
    </w:p>
    <w:p w14:paraId="20CEA1CB" w14:textId="77777777" w:rsidR="00D6223E" w:rsidRDefault="00D6223E" w:rsidP="00150075">
      <w:pPr>
        <w:pStyle w:val="CH-1"/>
      </w:pPr>
      <w:r w:rsidRPr="0008284B">
        <w:rPr>
          <w:rFonts w:hint="eastAsia"/>
        </w:rPr>
        <w:t>MES与自动化系统的协同工作大大提高了生产效率，减少了繁杂冗余的人工操作及降低了物料污染、错误操作的概率，但为确保安全稳定的生产过程，交互过程也应遵循一定原则:</w:t>
      </w:r>
      <w:r w:rsidRPr="0008284B">
        <w:t>MES</w:t>
      </w:r>
      <w:r w:rsidRPr="0008284B">
        <w:rPr>
          <w:rFonts w:hint="eastAsia"/>
        </w:rPr>
        <w:t>系统与PLC系统松散耦合关系，即功能上均自成体系，所有的交互信号除关键物料控制点外，均不参与各自主程序运作。</w:t>
      </w:r>
    </w:p>
    <w:p w14:paraId="32219E19" w14:textId="6BC3CDB4" w:rsidR="00D6223E" w:rsidRPr="0008284B" w:rsidRDefault="00D6223E" w:rsidP="00150075">
      <w:pPr>
        <w:pStyle w:val="CH-1"/>
      </w:pPr>
      <w:r>
        <w:rPr>
          <w:rFonts w:hint="eastAsia"/>
        </w:rPr>
        <w:t>本期项目通过O</w:t>
      </w:r>
      <w:r>
        <w:t>PC</w:t>
      </w:r>
      <w:r>
        <w:rPr>
          <w:rFonts w:hint="eastAsia"/>
        </w:rPr>
        <w:t>集成的系统和设备包括：D</w:t>
      </w:r>
      <w:r>
        <w:t>CS</w:t>
      </w:r>
      <w:r>
        <w:rPr>
          <w:rFonts w:hint="eastAsia"/>
        </w:rPr>
        <w:t>，</w:t>
      </w:r>
      <w:r w:rsidR="004B0DAC">
        <w:rPr>
          <w:rFonts w:hint="eastAsia"/>
        </w:rPr>
        <w:t>S</w:t>
      </w:r>
      <w:r w:rsidR="004B0DAC">
        <w:t>CADA</w:t>
      </w:r>
      <w:r w:rsidR="004B0DAC">
        <w:rPr>
          <w:rFonts w:hint="eastAsia"/>
        </w:rPr>
        <w:t>，</w:t>
      </w:r>
      <w:r>
        <w:rPr>
          <w:rFonts w:hint="eastAsia"/>
        </w:rPr>
        <w:t>E</w:t>
      </w:r>
      <w:r>
        <w:t>MS</w:t>
      </w:r>
      <w:r>
        <w:rPr>
          <w:rFonts w:hint="eastAsia"/>
        </w:rPr>
        <w:t>，完整性测试仪</w:t>
      </w:r>
      <w:r w:rsidR="00A60AA4">
        <w:rPr>
          <w:rFonts w:hint="eastAsia"/>
        </w:rPr>
        <w:t>及小设备</w:t>
      </w:r>
      <w:r w:rsidR="004B0DAC">
        <w:rPr>
          <w:rFonts w:hint="eastAsia"/>
        </w:rPr>
        <w:t>等</w:t>
      </w:r>
      <w:r>
        <w:rPr>
          <w:rFonts w:hint="eastAsia"/>
        </w:rPr>
        <w:t>。</w:t>
      </w:r>
    </w:p>
    <w:p w14:paraId="353780E3" w14:textId="699CCBF7" w:rsidR="00B614A4" w:rsidRDefault="00D6223E" w:rsidP="00DD31DA">
      <w:pPr>
        <w:pStyle w:val="CH-H3"/>
      </w:pPr>
      <w:r w:rsidRPr="0008284B">
        <w:t xml:space="preserve"> </w:t>
      </w:r>
      <w:bookmarkStart w:id="218" w:name="_Toc58764459"/>
      <w:r w:rsidR="00B614A4">
        <w:rPr>
          <w:rFonts w:hint="eastAsia"/>
        </w:rPr>
        <w:t>小设备集成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3"/>
        <w:gridCol w:w="770"/>
        <w:gridCol w:w="2976"/>
        <w:gridCol w:w="2677"/>
      </w:tblGrid>
      <w:tr w:rsidR="00E13741" w:rsidRPr="00E13741" w14:paraId="177995CB" w14:textId="77777777" w:rsidTr="00E13741">
        <w:trPr>
          <w:trHeight w:val="285"/>
          <w:tblHeader/>
          <w:jc w:val="center"/>
        </w:trPr>
        <w:tc>
          <w:tcPr>
            <w:tcW w:w="3053" w:type="dxa"/>
            <w:shd w:val="clear" w:color="auto" w:fill="F2F2F2" w:themeFill="background1" w:themeFillShade="F2"/>
            <w:noWrap/>
            <w:vAlign w:val="center"/>
            <w:hideMark/>
          </w:tcPr>
          <w:p w14:paraId="2ED0E3FC" w14:textId="77777777" w:rsidR="00E13741" w:rsidRPr="00E13741" w:rsidRDefault="00E13741" w:rsidP="00E13741">
            <w:pPr>
              <w:pStyle w:val="CH-TABLE-HEAD"/>
            </w:pPr>
            <w:r w:rsidRPr="00E13741">
              <w:rPr>
                <w:rFonts w:hint="eastAsia"/>
              </w:rPr>
              <w:t>仪器仪表</w:t>
            </w:r>
          </w:p>
        </w:tc>
        <w:tc>
          <w:tcPr>
            <w:tcW w:w="770" w:type="dxa"/>
            <w:shd w:val="clear" w:color="auto" w:fill="F2F2F2" w:themeFill="background1" w:themeFillShade="F2"/>
            <w:noWrap/>
            <w:vAlign w:val="center"/>
            <w:hideMark/>
          </w:tcPr>
          <w:p w14:paraId="1EC6F571" w14:textId="77777777" w:rsidR="00E13741" w:rsidRPr="00E13741" w:rsidRDefault="00E13741" w:rsidP="00E13741">
            <w:pPr>
              <w:pStyle w:val="CH-TABLE-HEAD"/>
            </w:pPr>
            <w:r w:rsidRPr="00E13741">
              <w:rPr>
                <w:rFonts w:hint="eastAsia"/>
              </w:rPr>
              <w:t>数量</w:t>
            </w:r>
          </w:p>
        </w:tc>
        <w:tc>
          <w:tcPr>
            <w:tcW w:w="2976" w:type="dxa"/>
            <w:shd w:val="clear" w:color="auto" w:fill="F2F2F2" w:themeFill="background1" w:themeFillShade="F2"/>
            <w:noWrap/>
            <w:vAlign w:val="center"/>
            <w:hideMark/>
          </w:tcPr>
          <w:p w14:paraId="51C2C10C" w14:textId="77777777" w:rsidR="00E13741" w:rsidRPr="00E13741" w:rsidRDefault="00E13741" w:rsidP="00E13741">
            <w:pPr>
              <w:pStyle w:val="CH-TABLE-HEAD"/>
            </w:pPr>
            <w:r w:rsidRPr="00E13741">
              <w:rPr>
                <w:rFonts w:hint="eastAsia"/>
              </w:rPr>
              <w:t>品牌型号</w:t>
            </w:r>
          </w:p>
        </w:tc>
        <w:tc>
          <w:tcPr>
            <w:tcW w:w="2677" w:type="dxa"/>
            <w:shd w:val="clear" w:color="auto" w:fill="F2F2F2" w:themeFill="background1" w:themeFillShade="F2"/>
            <w:noWrap/>
            <w:vAlign w:val="center"/>
            <w:hideMark/>
          </w:tcPr>
          <w:p w14:paraId="3774D0C3" w14:textId="55CC7677" w:rsidR="00E13741" w:rsidRPr="00E13741" w:rsidRDefault="00E13741" w:rsidP="00E13741">
            <w:pPr>
              <w:pStyle w:val="CH-TABLE-HEAD"/>
            </w:pPr>
            <w:r>
              <w:rPr>
                <w:rFonts w:hint="eastAsia"/>
              </w:rPr>
              <w:t>集成方式</w:t>
            </w:r>
          </w:p>
        </w:tc>
      </w:tr>
      <w:tr w:rsidR="00E13741" w:rsidRPr="00E13741" w14:paraId="07FE6430" w14:textId="77777777" w:rsidTr="00E13741">
        <w:trPr>
          <w:trHeight w:val="285"/>
          <w:jc w:val="center"/>
        </w:trPr>
        <w:tc>
          <w:tcPr>
            <w:tcW w:w="3053" w:type="dxa"/>
            <w:shd w:val="clear" w:color="auto" w:fill="auto"/>
            <w:noWrap/>
            <w:vAlign w:val="center"/>
            <w:hideMark/>
          </w:tcPr>
          <w:p w14:paraId="2E745521" w14:textId="483DAB2F" w:rsidR="00E13741" w:rsidRPr="00E13741" w:rsidRDefault="00E13741" w:rsidP="00E13741">
            <w:pPr>
              <w:pStyle w:val="CH-TABLE"/>
            </w:pPr>
            <w:r w:rsidRPr="00E13741">
              <w:rPr>
                <w:rFonts w:hint="eastAsia"/>
              </w:rPr>
              <w:t>尘埃粒子计数仪</w:t>
            </w:r>
          </w:p>
        </w:tc>
        <w:tc>
          <w:tcPr>
            <w:tcW w:w="770" w:type="dxa"/>
            <w:shd w:val="clear" w:color="auto" w:fill="auto"/>
            <w:noWrap/>
            <w:vAlign w:val="center"/>
            <w:hideMark/>
          </w:tcPr>
          <w:p w14:paraId="3FF2984C" w14:textId="77777777" w:rsidR="00E13741" w:rsidRPr="00E13741" w:rsidRDefault="00E13741" w:rsidP="00E13741">
            <w:pPr>
              <w:pStyle w:val="CH-TABLE"/>
            </w:pPr>
            <w:r w:rsidRPr="00E13741">
              <w:rPr>
                <w:rFonts w:hint="eastAsia"/>
              </w:rPr>
              <w:t>10</w:t>
            </w:r>
          </w:p>
        </w:tc>
        <w:tc>
          <w:tcPr>
            <w:tcW w:w="2976" w:type="dxa"/>
            <w:shd w:val="clear" w:color="auto" w:fill="auto"/>
            <w:noWrap/>
            <w:vAlign w:val="center"/>
            <w:hideMark/>
          </w:tcPr>
          <w:p w14:paraId="58C9761F" w14:textId="77777777" w:rsidR="00E13741" w:rsidRPr="00E13741" w:rsidRDefault="00E13741" w:rsidP="00E13741">
            <w:pPr>
              <w:pStyle w:val="CH-TABLE"/>
            </w:pPr>
            <w:r w:rsidRPr="00E13741">
              <w:rPr>
                <w:rFonts w:hint="eastAsia"/>
              </w:rPr>
              <w:t xml:space="preserve">PMS </w:t>
            </w:r>
            <w:proofErr w:type="spellStart"/>
            <w:r w:rsidRPr="00E13741">
              <w:rPr>
                <w:rFonts w:hint="eastAsia"/>
              </w:rPr>
              <w:t>LasairIII</w:t>
            </w:r>
            <w:proofErr w:type="spellEnd"/>
          </w:p>
        </w:tc>
        <w:tc>
          <w:tcPr>
            <w:tcW w:w="2677" w:type="dxa"/>
            <w:vMerge w:val="restart"/>
            <w:shd w:val="clear" w:color="auto" w:fill="auto"/>
            <w:noWrap/>
            <w:vAlign w:val="center"/>
          </w:tcPr>
          <w:p w14:paraId="43C56D49" w14:textId="5C5035BC" w:rsidR="00E13741" w:rsidRPr="00E13741" w:rsidRDefault="00E13741" w:rsidP="00E13741">
            <w:pPr>
              <w:pStyle w:val="CH-TABLE"/>
            </w:pPr>
            <w:r>
              <w:rPr>
                <w:rFonts w:hint="eastAsia"/>
              </w:rPr>
              <w:t>M</w:t>
            </w:r>
            <w:r>
              <w:t xml:space="preserve">ES </w:t>
            </w:r>
            <w:r>
              <w:rPr>
                <w:rFonts w:hint="eastAsia"/>
              </w:rPr>
              <w:t>通过O</w:t>
            </w:r>
            <w:r>
              <w:t>PC</w:t>
            </w:r>
            <w:r>
              <w:rPr>
                <w:rFonts w:hint="eastAsia"/>
              </w:rPr>
              <w:t>协议与“</w:t>
            </w:r>
            <w:r w:rsidRPr="00A60AA4">
              <w:rPr>
                <w:rFonts w:hint="eastAsia"/>
              </w:rPr>
              <w:t>中间层SCADA数据采集平台</w:t>
            </w:r>
            <w:r>
              <w:rPr>
                <w:rFonts w:hint="eastAsia"/>
              </w:rPr>
              <w:t>”交互实现小设备数据采集。实现方式参考本文件8</w:t>
            </w:r>
            <w:r>
              <w:t>.15.2.2 OT</w:t>
            </w:r>
            <w:r>
              <w:rPr>
                <w:rFonts w:hint="eastAsia"/>
              </w:rPr>
              <w:t>系统集成平台。</w:t>
            </w:r>
          </w:p>
        </w:tc>
      </w:tr>
      <w:tr w:rsidR="00E13741" w:rsidRPr="00E13741" w14:paraId="15C26126" w14:textId="77777777" w:rsidTr="00E13741">
        <w:trPr>
          <w:trHeight w:val="285"/>
          <w:jc w:val="center"/>
        </w:trPr>
        <w:tc>
          <w:tcPr>
            <w:tcW w:w="3053" w:type="dxa"/>
            <w:shd w:val="clear" w:color="auto" w:fill="auto"/>
            <w:noWrap/>
            <w:vAlign w:val="center"/>
            <w:hideMark/>
          </w:tcPr>
          <w:p w14:paraId="455630AC" w14:textId="00DD0438" w:rsidR="00E13741" w:rsidRPr="00E13741" w:rsidRDefault="00E13741" w:rsidP="00E13741">
            <w:pPr>
              <w:pStyle w:val="CH-TABLE"/>
            </w:pPr>
            <w:r w:rsidRPr="00E13741">
              <w:rPr>
                <w:rFonts w:hint="eastAsia"/>
              </w:rPr>
              <w:t>磁力搅拌器</w:t>
            </w:r>
          </w:p>
        </w:tc>
        <w:tc>
          <w:tcPr>
            <w:tcW w:w="770" w:type="dxa"/>
            <w:shd w:val="clear" w:color="auto" w:fill="auto"/>
            <w:noWrap/>
            <w:vAlign w:val="center"/>
            <w:hideMark/>
          </w:tcPr>
          <w:p w14:paraId="169608E9" w14:textId="77777777" w:rsidR="00E13741" w:rsidRPr="00E13741" w:rsidRDefault="00E13741" w:rsidP="00E13741">
            <w:pPr>
              <w:pStyle w:val="CH-TABLE"/>
            </w:pPr>
            <w:r w:rsidRPr="00E13741">
              <w:rPr>
                <w:rFonts w:hint="eastAsia"/>
              </w:rPr>
              <w:t>4</w:t>
            </w:r>
          </w:p>
        </w:tc>
        <w:tc>
          <w:tcPr>
            <w:tcW w:w="2976" w:type="dxa"/>
            <w:shd w:val="clear" w:color="auto" w:fill="auto"/>
            <w:noWrap/>
            <w:vAlign w:val="center"/>
            <w:hideMark/>
          </w:tcPr>
          <w:p w14:paraId="14E07EA1" w14:textId="77777777" w:rsidR="00E13741" w:rsidRPr="00E13741" w:rsidRDefault="00E13741" w:rsidP="00E13741">
            <w:pPr>
              <w:pStyle w:val="CH-TABLE"/>
            </w:pPr>
            <w:r w:rsidRPr="00E13741">
              <w:rPr>
                <w:rFonts w:hint="eastAsia"/>
              </w:rPr>
              <w:t xml:space="preserve">IKA   Midi MR1　</w:t>
            </w:r>
          </w:p>
        </w:tc>
        <w:tc>
          <w:tcPr>
            <w:tcW w:w="2677" w:type="dxa"/>
            <w:vMerge/>
            <w:shd w:val="clear" w:color="auto" w:fill="auto"/>
            <w:noWrap/>
            <w:vAlign w:val="center"/>
          </w:tcPr>
          <w:p w14:paraId="0366B1DF" w14:textId="050C880E" w:rsidR="00E13741" w:rsidRPr="00E13741" w:rsidRDefault="00E13741" w:rsidP="00E13741">
            <w:pPr>
              <w:pStyle w:val="CH-TABLE"/>
            </w:pPr>
          </w:p>
        </w:tc>
      </w:tr>
      <w:tr w:rsidR="00E13741" w:rsidRPr="00E13741" w14:paraId="0E1F32A4" w14:textId="77777777" w:rsidTr="00E13741">
        <w:trPr>
          <w:trHeight w:val="285"/>
          <w:jc w:val="center"/>
        </w:trPr>
        <w:tc>
          <w:tcPr>
            <w:tcW w:w="3053" w:type="dxa"/>
            <w:shd w:val="clear" w:color="auto" w:fill="auto"/>
            <w:noWrap/>
            <w:vAlign w:val="center"/>
            <w:hideMark/>
          </w:tcPr>
          <w:p w14:paraId="5D15BDED" w14:textId="39F7792A" w:rsidR="00E13741" w:rsidRPr="00E13741" w:rsidRDefault="00E13741" w:rsidP="00E13741">
            <w:pPr>
              <w:pStyle w:val="CH-TABLE"/>
            </w:pPr>
            <w:r w:rsidRPr="00E13741">
              <w:rPr>
                <w:rFonts w:hint="eastAsia"/>
              </w:rPr>
              <w:t>浮游菌采样仪</w:t>
            </w:r>
          </w:p>
        </w:tc>
        <w:tc>
          <w:tcPr>
            <w:tcW w:w="770" w:type="dxa"/>
            <w:shd w:val="clear" w:color="auto" w:fill="auto"/>
            <w:noWrap/>
            <w:vAlign w:val="center"/>
            <w:hideMark/>
          </w:tcPr>
          <w:p w14:paraId="2624261C" w14:textId="77777777" w:rsidR="00E13741" w:rsidRPr="00E13741" w:rsidRDefault="00E13741" w:rsidP="00E13741">
            <w:pPr>
              <w:pStyle w:val="CH-TABLE"/>
            </w:pPr>
            <w:r w:rsidRPr="00E13741">
              <w:rPr>
                <w:rFonts w:hint="eastAsia"/>
              </w:rPr>
              <w:t>10</w:t>
            </w:r>
          </w:p>
        </w:tc>
        <w:tc>
          <w:tcPr>
            <w:tcW w:w="2976" w:type="dxa"/>
            <w:shd w:val="clear" w:color="auto" w:fill="auto"/>
            <w:noWrap/>
            <w:vAlign w:val="center"/>
            <w:hideMark/>
          </w:tcPr>
          <w:p w14:paraId="53D6C10F" w14:textId="77777777" w:rsidR="00E13741" w:rsidRPr="00E13741" w:rsidRDefault="00E13741" w:rsidP="00E13741">
            <w:pPr>
              <w:pStyle w:val="CH-TABLE"/>
            </w:pPr>
            <w:r w:rsidRPr="00E13741">
              <w:rPr>
                <w:rFonts w:hint="eastAsia"/>
              </w:rPr>
              <w:t xml:space="preserve">PMS </w:t>
            </w:r>
            <w:proofErr w:type="spellStart"/>
            <w:r w:rsidRPr="00E13741">
              <w:rPr>
                <w:rFonts w:hint="eastAsia"/>
              </w:rPr>
              <w:t>Minicapt</w:t>
            </w:r>
            <w:proofErr w:type="spellEnd"/>
          </w:p>
        </w:tc>
        <w:tc>
          <w:tcPr>
            <w:tcW w:w="2677" w:type="dxa"/>
            <w:vMerge/>
            <w:shd w:val="clear" w:color="auto" w:fill="auto"/>
            <w:noWrap/>
            <w:vAlign w:val="center"/>
          </w:tcPr>
          <w:p w14:paraId="70B941D3" w14:textId="4CCC3E4D" w:rsidR="00E13741" w:rsidRPr="00E13741" w:rsidRDefault="00E13741" w:rsidP="00E13741">
            <w:pPr>
              <w:pStyle w:val="CH-TABLE"/>
            </w:pPr>
          </w:p>
        </w:tc>
      </w:tr>
      <w:tr w:rsidR="00E13741" w:rsidRPr="00E13741" w14:paraId="60F5ED21" w14:textId="77777777" w:rsidTr="00E13741">
        <w:trPr>
          <w:trHeight w:val="285"/>
          <w:jc w:val="center"/>
        </w:trPr>
        <w:tc>
          <w:tcPr>
            <w:tcW w:w="3053" w:type="dxa"/>
            <w:shd w:val="clear" w:color="auto" w:fill="auto"/>
            <w:noWrap/>
            <w:vAlign w:val="center"/>
            <w:hideMark/>
          </w:tcPr>
          <w:p w14:paraId="5DE68223" w14:textId="65F0092A" w:rsidR="00E13741" w:rsidRPr="00E13741" w:rsidRDefault="00E13741" w:rsidP="00E13741">
            <w:pPr>
              <w:pStyle w:val="CH-TABLE"/>
            </w:pPr>
            <w:r w:rsidRPr="00E13741">
              <w:rPr>
                <w:rFonts w:hint="eastAsia"/>
              </w:rPr>
              <w:t>渗透压仪</w:t>
            </w:r>
          </w:p>
        </w:tc>
        <w:tc>
          <w:tcPr>
            <w:tcW w:w="770" w:type="dxa"/>
            <w:shd w:val="clear" w:color="auto" w:fill="auto"/>
            <w:noWrap/>
            <w:vAlign w:val="center"/>
            <w:hideMark/>
          </w:tcPr>
          <w:p w14:paraId="6F1B5A45" w14:textId="77777777" w:rsidR="00E13741" w:rsidRPr="00E13741" w:rsidRDefault="00E13741" w:rsidP="00E13741">
            <w:pPr>
              <w:pStyle w:val="CH-TABLE"/>
            </w:pPr>
            <w:r w:rsidRPr="00E13741">
              <w:rPr>
                <w:rFonts w:hint="eastAsia"/>
              </w:rPr>
              <w:t>6</w:t>
            </w:r>
          </w:p>
        </w:tc>
        <w:tc>
          <w:tcPr>
            <w:tcW w:w="2976" w:type="dxa"/>
            <w:shd w:val="clear" w:color="auto" w:fill="auto"/>
            <w:noWrap/>
            <w:vAlign w:val="center"/>
            <w:hideMark/>
          </w:tcPr>
          <w:p w14:paraId="0762F5F1" w14:textId="77777777" w:rsidR="00E13741" w:rsidRPr="00E13741" w:rsidRDefault="00E13741" w:rsidP="00E13741">
            <w:pPr>
              <w:pStyle w:val="CH-TABLE"/>
            </w:pPr>
            <w:r w:rsidRPr="00E13741">
              <w:rPr>
                <w:rFonts w:hint="eastAsia"/>
              </w:rPr>
              <w:t>ADVANCED ，3250</w:t>
            </w:r>
          </w:p>
        </w:tc>
        <w:tc>
          <w:tcPr>
            <w:tcW w:w="2677" w:type="dxa"/>
            <w:vMerge/>
            <w:shd w:val="clear" w:color="auto" w:fill="auto"/>
            <w:noWrap/>
            <w:vAlign w:val="center"/>
          </w:tcPr>
          <w:p w14:paraId="7A81CF2D" w14:textId="527EF92C" w:rsidR="00E13741" w:rsidRPr="00E13741" w:rsidRDefault="00E13741" w:rsidP="00E13741">
            <w:pPr>
              <w:pStyle w:val="CH-TABLE"/>
            </w:pPr>
          </w:p>
        </w:tc>
      </w:tr>
      <w:tr w:rsidR="00E13741" w:rsidRPr="00E13741" w14:paraId="09B4B510" w14:textId="77777777" w:rsidTr="00E13741">
        <w:trPr>
          <w:trHeight w:val="285"/>
          <w:jc w:val="center"/>
        </w:trPr>
        <w:tc>
          <w:tcPr>
            <w:tcW w:w="3053" w:type="dxa"/>
            <w:shd w:val="clear" w:color="auto" w:fill="auto"/>
            <w:noWrap/>
            <w:vAlign w:val="center"/>
            <w:hideMark/>
          </w:tcPr>
          <w:p w14:paraId="5596E786" w14:textId="449C6B72" w:rsidR="00E13741" w:rsidRPr="00E13741" w:rsidRDefault="00E13741" w:rsidP="00E13741">
            <w:pPr>
              <w:pStyle w:val="CH-TABLE"/>
            </w:pPr>
            <w:r w:rsidRPr="00E13741">
              <w:rPr>
                <w:rFonts w:hint="eastAsia"/>
              </w:rPr>
              <w:t>生化分析仪</w:t>
            </w:r>
          </w:p>
        </w:tc>
        <w:tc>
          <w:tcPr>
            <w:tcW w:w="770" w:type="dxa"/>
            <w:shd w:val="clear" w:color="auto" w:fill="auto"/>
            <w:noWrap/>
            <w:vAlign w:val="center"/>
            <w:hideMark/>
          </w:tcPr>
          <w:p w14:paraId="193CE609" w14:textId="77777777" w:rsidR="00E13741" w:rsidRPr="00E13741" w:rsidRDefault="00E13741" w:rsidP="00E13741">
            <w:pPr>
              <w:pStyle w:val="CH-TABLE"/>
            </w:pPr>
            <w:r w:rsidRPr="00E13741">
              <w:rPr>
                <w:rFonts w:hint="eastAsia"/>
              </w:rPr>
              <w:t>6</w:t>
            </w:r>
          </w:p>
        </w:tc>
        <w:tc>
          <w:tcPr>
            <w:tcW w:w="2976" w:type="dxa"/>
            <w:shd w:val="clear" w:color="auto" w:fill="auto"/>
            <w:noWrap/>
            <w:vAlign w:val="center"/>
            <w:hideMark/>
          </w:tcPr>
          <w:p w14:paraId="50519F64" w14:textId="77777777" w:rsidR="00E13741" w:rsidRPr="00E13741" w:rsidRDefault="00E13741" w:rsidP="00E13741">
            <w:pPr>
              <w:pStyle w:val="CH-TABLE"/>
            </w:pPr>
            <w:r w:rsidRPr="00E13741">
              <w:rPr>
                <w:rFonts w:hint="eastAsia"/>
              </w:rPr>
              <w:t xml:space="preserve">罗氏 </w:t>
            </w:r>
            <w:proofErr w:type="spellStart"/>
            <w:r w:rsidRPr="00E13741">
              <w:rPr>
                <w:rFonts w:hint="eastAsia"/>
              </w:rPr>
              <w:t>CedexBio</w:t>
            </w:r>
            <w:proofErr w:type="spellEnd"/>
            <w:r w:rsidRPr="00E13741">
              <w:rPr>
                <w:rFonts w:hint="eastAsia"/>
              </w:rPr>
              <w:t xml:space="preserve"> 生化分析仪</w:t>
            </w:r>
          </w:p>
        </w:tc>
        <w:tc>
          <w:tcPr>
            <w:tcW w:w="2677" w:type="dxa"/>
            <w:vMerge/>
            <w:shd w:val="clear" w:color="auto" w:fill="auto"/>
            <w:noWrap/>
            <w:vAlign w:val="center"/>
          </w:tcPr>
          <w:p w14:paraId="665C9B0A" w14:textId="6C29E7B8" w:rsidR="00E13741" w:rsidRPr="00E13741" w:rsidRDefault="00E13741" w:rsidP="00E13741">
            <w:pPr>
              <w:pStyle w:val="CH-TABLE"/>
            </w:pPr>
          </w:p>
        </w:tc>
      </w:tr>
      <w:tr w:rsidR="00E13741" w:rsidRPr="00E13741" w14:paraId="31F51B33" w14:textId="77777777" w:rsidTr="00E13741">
        <w:trPr>
          <w:trHeight w:val="285"/>
          <w:jc w:val="center"/>
        </w:trPr>
        <w:tc>
          <w:tcPr>
            <w:tcW w:w="3053" w:type="dxa"/>
            <w:shd w:val="clear" w:color="auto" w:fill="auto"/>
            <w:noWrap/>
            <w:vAlign w:val="center"/>
            <w:hideMark/>
          </w:tcPr>
          <w:p w14:paraId="7492E5E6" w14:textId="3FD2D06D" w:rsidR="00E13741" w:rsidRPr="00E13741" w:rsidRDefault="00E13741" w:rsidP="00E13741">
            <w:pPr>
              <w:pStyle w:val="CH-TABLE"/>
            </w:pPr>
            <w:r w:rsidRPr="00E13741">
              <w:rPr>
                <w:rFonts w:hint="eastAsia"/>
              </w:rPr>
              <w:t>完整性检测仪</w:t>
            </w:r>
          </w:p>
        </w:tc>
        <w:tc>
          <w:tcPr>
            <w:tcW w:w="770" w:type="dxa"/>
            <w:shd w:val="clear" w:color="auto" w:fill="auto"/>
            <w:noWrap/>
            <w:vAlign w:val="center"/>
            <w:hideMark/>
          </w:tcPr>
          <w:p w14:paraId="428AA682" w14:textId="77777777" w:rsidR="00E13741" w:rsidRPr="00E13741" w:rsidRDefault="00E13741" w:rsidP="00E13741">
            <w:pPr>
              <w:pStyle w:val="CH-TABLE"/>
            </w:pPr>
            <w:r w:rsidRPr="00E13741">
              <w:rPr>
                <w:rFonts w:hint="eastAsia"/>
              </w:rPr>
              <w:t>21</w:t>
            </w:r>
          </w:p>
        </w:tc>
        <w:tc>
          <w:tcPr>
            <w:tcW w:w="2976" w:type="dxa"/>
            <w:shd w:val="clear" w:color="auto" w:fill="auto"/>
            <w:noWrap/>
            <w:vAlign w:val="center"/>
            <w:hideMark/>
          </w:tcPr>
          <w:p w14:paraId="5C22B01A" w14:textId="77777777" w:rsidR="00E13741" w:rsidRPr="00E13741" w:rsidRDefault="00E13741" w:rsidP="00E13741">
            <w:pPr>
              <w:pStyle w:val="CH-TABLE"/>
            </w:pPr>
            <w:r w:rsidRPr="00E13741">
              <w:rPr>
                <w:rFonts w:hint="eastAsia"/>
              </w:rPr>
              <w:t xml:space="preserve">赛多利斯 </w:t>
            </w:r>
            <w:proofErr w:type="spellStart"/>
            <w:r w:rsidRPr="00E13741">
              <w:rPr>
                <w:rFonts w:hint="eastAsia"/>
              </w:rPr>
              <w:t>Sartorisu</w:t>
            </w:r>
            <w:proofErr w:type="spellEnd"/>
            <w:r w:rsidRPr="00E13741">
              <w:rPr>
                <w:rFonts w:hint="eastAsia"/>
              </w:rPr>
              <w:t xml:space="preserve"> 5 plus</w:t>
            </w:r>
          </w:p>
        </w:tc>
        <w:tc>
          <w:tcPr>
            <w:tcW w:w="2677" w:type="dxa"/>
            <w:vMerge/>
            <w:shd w:val="clear" w:color="auto" w:fill="auto"/>
            <w:noWrap/>
            <w:vAlign w:val="center"/>
          </w:tcPr>
          <w:p w14:paraId="39CABE58" w14:textId="1EAB7CC6" w:rsidR="00E13741" w:rsidRPr="00E13741" w:rsidRDefault="00E13741" w:rsidP="00E13741">
            <w:pPr>
              <w:pStyle w:val="CH-TABLE"/>
            </w:pPr>
          </w:p>
        </w:tc>
      </w:tr>
      <w:tr w:rsidR="00E13741" w:rsidRPr="00E13741" w14:paraId="5F41557E" w14:textId="77777777" w:rsidTr="00E13741">
        <w:trPr>
          <w:trHeight w:val="285"/>
          <w:jc w:val="center"/>
        </w:trPr>
        <w:tc>
          <w:tcPr>
            <w:tcW w:w="3053" w:type="dxa"/>
            <w:shd w:val="clear" w:color="auto" w:fill="auto"/>
            <w:noWrap/>
            <w:vAlign w:val="center"/>
            <w:hideMark/>
          </w:tcPr>
          <w:p w14:paraId="23213637" w14:textId="1592C18A" w:rsidR="00E13741" w:rsidRPr="00E13741" w:rsidRDefault="00E13741" w:rsidP="00E13741">
            <w:pPr>
              <w:pStyle w:val="CH-TABLE"/>
            </w:pPr>
            <w:r w:rsidRPr="00E13741">
              <w:rPr>
                <w:rFonts w:hint="eastAsia"/>
              </w:rPr>
              <w:t>细胞计数仪</w:t>
            </w:r>
          </w:p>
        </w:tc>
        <w:tc>
          <w:tcPr>
            <w:tcW w:w="770" w:type="dxa"/>
            <w:shd w:val="clear" w:color="auto" w:fill="auto"/>
            <w:noWrap/>
            <w:vAlign w:val="center"/>
            <w:hideMark/>
          </w:tcPr>
          <w:p w14:paraId="4C29A8C8" w14:textId="77777777" w:rsidR="00E13741" w:rsidRPr="00E13741" w:rsidRDefault="00E13741" w:rsidP="00E13741">
            <w:pPr>
              <w:pStyle w:val="CH-TABLE"/>
            </w:pPr>
            <w:r w:rsidRPr="00E13741">
              <w:rPr>
                <w:rFonts w:hint="eastAsia"/>
              </w:rPr>
              <w:t>14</w:t>
            </w:r>
          </w:p>
        </w:tc>
        <w:tc>
          <w:tcPr>
            <w:tcW w:w="2976" w:type="dxa"/>
            <w:shd w:val="clear" w:color="auto" w:fill="auto"/>
            <w:noWrap/>
            <w:vAlign w:val="center"/>
            <w:hideMark/>
          </w:tcPr>
          <w:p w14:paraId="753CE176" w14:textId="77777777" w:rsidR="00E13741" w:rsidRPr="00E13741" w:rsidRDefault="00E13741" w:rsidP="00E13741">
            <w:pPr>
              <w:pStyle w:val="CH-TABLE"/>
            </w:pPr>
            <w:r w:rsidRPr="00E13741">
              <w:rPr>
                <w:rFonts w:hint="eastAsia"/>
              </w:rPr>
              <w:t>贝克曼Vi-cell XR</w:t>
            </w:r>
          </w:p>
        </w:tc>
        <w:tc>
          <w:tcPr>
            <w:tcW w:w="2677" w:type="dxa"/>
            <w:vMerge/>
            <w:shd w:val="clear" w:color="auto" w:fill="auto"/>
            <w:noWrap/>
            <w:vAlign w:val="center"/>
          </w:tcPr>
          <w:p w14:paraId="3BA25FC8" w14:textId="33DE8661" w:rsidR="00E13741" w:rsidRPr="00E13741" w:rsidRDefault="00E13741" w:rsidP="00E13741">
            <w:pPr>
              <w:pStyle w:val="CH-TABLE"/>
            </w:pPr>
          </w:p>
        </w:tc>
      </w:tr>
      <w:tr w:rsidR="00E13741" w:rsidRPr="00E13741" w14:paraId="62F35F94" w14:textId="77777777" w:rsidTr="00E13741">
        <w:trPr>
          <w:trHeight w:val="285"/>
          <w:jc w:val="center"/>
        </w:trPr>
        <w:tc>
          <w:tcPr>
            <w:tcW w:w="3053" w:type="dxa"/>
            <w:shd w:val="clear" w:color="auto" w:fill="auto"/>
            <w:noWrap/>
            <w:vAlign w:val="center"/>
            <w:hideMark/>
          </w:tcPr>
          <w:p w14:paraId="6879BACE" w14:textId="3A1779BD" w:rsidR="00E13741" w:rsidRPr="00E13741" w:rsidRDefault="00E13741" w:rsidP="00E13741">
            <w:pPr>
              <w:pStyle w:val="CH-TABLE"/>
            </w:pPr>
            <w:r w:rsidRPr="00E13741">
              <w:rPr>
                <w:rFonts w:hint="eastAsia"/>
              </w:rPr>
              <w:t>血气分析仪</w:t>
            </w:r>
          </w:p>
        </w:tc>
        <w:tc>
          <w:tcPr>
            <w:tcW w:w="770" w:type="dxa"/>
            <w:shd w:val="clear" w:color="auto" w:fill="auto"/>
            <w:noWrap/>
            <w:vAlign w:val="center"/>
            <w:hideMark/>
          </w:tcPr>
          <w:p w14:paraId="21007097" w14:textId="77777777" w:rsidR="00E13741" w:rsidRPr="00E13741" w:rsidRDefault="00E13741" w:rsidP="00E13741">
            <w:pPr>
              <w:pStyle w:val="CH-TABLE"/>
            </w:pPr>
            <w:r w:rsidRPr="00E13741">
              <w:rPr>
                <w:rFonts w:hint="eastAsia"/>
              </w:rPr>
              <w:t>6</w:t>
            </w:r>
          </w:p>
        </w:tc>
        <w:tc>
          <w:tcPr>
            <w:tcW w:w="2976" w:type="dxa"/>
            <w:shd w:val="clear" w:color="auto" w:fill="auto"/>
            <w:noWrap/>
            <w:vAlign w:val="center"/>
            <w:hideMark/>
          </w:tcPr>
          <w:p w14:paraId="28EC1F15" w14:textId="77777777" w:rsidR="00E13741" w:rsidRPr="00E13741" w:rsidRDefault="00E13741" w:rsidP="00E13741">
            <w:pPr>
              <w:pStyle w:val="CH-TABLE"/>
            </w:pPr>
            <w:r w:rsidRPr="00E13741">
              <w:rPr>
                <w:rFonts w:hint="eastAsia"/>
              </w:rPr>
              <w:t>MEDICA，Easy stat</w:t>
            </w:r>
          </w:p>
        </w:tc>
        <w:tc>
          <w:tcPr>
            <w:tcW w:w="2677" w:type="dxa"/>
            <w:vMerge/>
            <w:shd w:val="clear" w:color="auto" w:fill="auto"/>
            <w:noWrap/>
            <w:vAlign w:val="center"/>
          </w:tcPr>
          <w:p w14:paraId="05713463" w14:textId="7AD617E4" w:rsidR="00E13741" w:rsidRPr="00E13741" w:rsidRDefault="00E13741" w:rsidP="00E13741">
            <w:pPr>
              <w:pStyle w:val="CH-TABLE"/>
            </w:pPr>
          </w:p>
        </w:tc>
      </w:tr>
      <w:tr w:rsidR="00E13741" w:rsidRPr="00E13741" w14:paraId="7EFEE8EC" w14:textId="77777777" w:rsidTr="00E13741">
        <w:trPr>
          <w:trHeight w:val="522"/>
          <w:jc w:val="center"/>
        </w:trPr>
        <w:tc>
          <w:tcPr>
            <w:tcW w:w="3053" w:type="dxa"/>
            <w:shd w:val="clear" w:color="auto" w:fill="auto"/>
            <w:noWrap/>
            <w:vAlign w:val="center"/>
            <w:hideMark/>
          </w:tcPr>
          <w:p w14:paraId="2DA691A6" w14:textId="31A620C0" w:rsidR="00E13741" w:rsidRPr="00E13741" w:rsidRDefault="00E13741" w:rsidP="00E13741">
            <w:pPr>
              <w:pStyle w:val="CH-TABLE"/>
            </w:pPr>
            <w:r w:rsidRPr="00E13741">
              <w:rPr>
                <w:rFonts w:hint="eastAsia"/>
              </w:rPr>
              <w:lastRenderedPageBreak/>
              <w:t>紫外可见分光光度计</w:t>
            </w:r>
          </w:p>
        </w:tc>
        <w:tc>
          <w:tcPr>
            <w:tcW w:w="770" w:type="dxa"/>
            <w:shd w:val="clear" w:color="auto" w:fill="auto"/>
            <w:noWrap/>
            <w:vAlign w:val="center"/>
            <w:hideMark/>
          </w:tcPr>
          <w:p w14:paraId="6A2E61D2" w14:textId="77777777" w:rsidR="00E13741" w:rsidRPr="00E13741" w:rsidRDefault="00E13741" w:rsidP="00E13741">
            <w:pPr>
              <w:pStyle w:val="CH-TABLE"/>
            </w:pPr>
            <w:r w:rsidRPr="00E13741">
              <w:rPr>
                <w:rFonts w:hint="eastAsia"/>
              </w:rPr>
              <w:t>6</w:t>
            </w:r>
          </w:p>
        </w:tc>
        <w:tc>
          <w:tcPr>
            <w:tcW w:w="2976" w:type="dxa"/>
            <w:shd w:val="clear" w:color="auto" w:fill="auto"/>
            <w:noWrap/>
            <w:vAlign w:val="center"/>
            <w:hideMark/>
          </w:tcPr>
          <w:p w14:paraId="106BB14C" w14:textId="77777777" w:rsidR="00E13741" w:rsidRPr="00E13741" w:rsidRDefault="00E13741" w:rsidP="00E13741">
            <w:pPr>
              <w:pStyle w:val="CH-TABLE"/>
            </w:pPr>
            <w:proofErr w:type="spellStart"/>
            <w:r w:rsidRPr="00E13741">
              <w:rPr>
                <w:rFonts w:hint="eastAsia"/>
              </w:rPr>
              <w:t>SoloVPE</w:t>
            </w:r>
            <w:proofErr w:type="spellEnd"/>
          </w:p>
        </w:tc>
        <w:tc>
          <w:tcPr>
            <w:tcW w:w="2677" w:type="dxa"/>
            <w:vMerge/>
            <w:shd w:val="clear" w:color="auto" w:fill="auto"/>
            <w:noWrap/>
            <w:vAlign w:val="center"/>
          </w:tcPr>
          <w:p w14:paraId="0E7D7BB1" w14:textId="025F922C" w:rsidR="00E13741" w:rsidRPr="00E13741" w:rsidRDefault="00E13741" w:rsidP="00E13741">
            <w:pPr>
              <w:pStyle w:val="CH-TABLE"/>
            </w:pPr>
          </w:p>
        </w:tc>
      </w:tr>
      <w:tr w:rsidR="00E13741" w:rsidRPr="00E13741" w14:paraId="704CAAB4" w14:textId="77777777" w:rsidTr="00E13741">
        <w:trPr>
          <w:trHeight w:val="522"/>
          <w:jc w:val="center"/>
        </w:trPr>
        <w:tc>
          <w:tcPr>
            <w:tcW w:w="3053" w:type="dxa"/>
            <w:shd w:val="clear" w:color="auto" w:fill="auto"/>
            <w:noWrap/>
            <w:vAlign w:val="center"/>
          </w:tcPr>
          <w:p w14:paraId="6D71150E" w14:textId="0CDB3402" w:rsidR="00E13741" w:rsidRPr="00E13741" w:rsidRDefault="00E13741" w:rsidP="00E13741">
            <w:pPr>
              <w:pStyle w:val="CH-TABLE"/>
            </w:pPr>
            <w:r>
              <w:rPr>
                <w:rFonts w:hint="eastAsia"/>
              </w:rPr>
              <w:t>多参数测试仪</w:t>
            </w:r>
          </w:p>
        </w:tc>
        <w:tc>
          <w:tcPr>
            <w:tcW w:w="770" w:type="dxa"/>
            <w:shd w:val="clear" w:color="auto" w:fill="auto"/>
            <w:noWrap/>
            <w:vAlign w:val="center"/>
          </w:tcPr>
          <w:p w14:paraId="2641A935" w14:textId="482DC3FE" w:rsidR="00E13741" w:rsidRPr="00E13741" w:rsidRDefault="00E13741" w:rsidP="00E13741">
            <w:pPr>
              <w:pStyle w:val="CH-TABLE"/>
            </w:pPr>
            <w:r>
              <w:rPr>
                <w:rFonts w:hint="eastAsia"/>
              </w:rPr>
              <w:t>1</w:t>
            </w:r>
          </w:p>
        </w:tc>
        <w:tc>
          <w:tcPr>
            <w:tcW w:w="2976" w:type="dxa"/>
            <w:shd w:val="clear" w:color="auto" w:fill="auto"/>
            <w:noWrap/>
            <w:vAlign w:val="center"/>
          </w:tcPr>
          <w:p w14:paraId="18589907" w14:textId="77777777" w:rsidR="00E13741" w:rsidRDefault="00E13741" w:rsidP="00E13741">
            <w:pPr>
              <w:pStyle w:val="CH-TABLE"/>
            </w:pPr>
            <w:r w:rsidRPr="00E13741">
              <w:t xml:space="preserve">MT </w:t>
            </w:r>
            <w:proofErr w:type="spellStart"/>
            <w:r w:rsidRPr="00E13741">
              <w:t>SevenExcellence</w:t>
            </w:r>
            <w:proofErr w:type="spellEnd"/>
            <w:r w:rsidRPr="00E13741">
              <w:t xml:space="preserve"> pH</w:t>
            </w:r>
          </w:p>
          <w:p w14:paraId="4005181E" w14:textId="5066F1D7" w:rsidR="00E13741" w:rsidRPr="00E13741" w:rsidRDefault="00E13741" w:rsidP="00E13741">
            <w:pPr>
              <w:pStyle w:val="CH-TABLE"/>
            </w:pPr>
            <w:r w:rsidRPr="00E13741">
              <w:t>/Cond meter S470</w:t>
            </w:r>
          </w:p>
        </w:tc>
        <w:tc>
          <w:tcPr>
            <w:tcW w:w="2677" w:type="dxa"/>
            <w:shd w:val="clear" w:color="auto" w:fill="auto"/>
            <w:noWrap/>
            <w:vAlign w:val="center"/>
          </w:tcPr>
          <w:p w14:paraId="1E7B03C7" w14:textId="015C574E" w:rsidR="00E13741" w:rsidRPr="00E13741" w:rsidRDefault="00E13741" w:rsidP="00E13741">
            <w:pPr>
              <w:pStyle w:val="CH-TABLE"/>
            </w:pPr>
            <w:r>
              <w:rPr>
                <w:rFonts w:hint="eastAsia"/>
              </w:rPr>
              <w:t>与</w:t>
            </w:r>
            <w:r w:rsidRPr="00E13741">
              <w:rPr>
                <w:rFonts w:hint="eastAsia"/>
              </w:rPr>
              <w:t>MT标准平台LABX</w:t>
            </w:r>
            <w:r>
              <w:rPr>
                <w:rFonts w:hint="eastAsia"/>
              </w:rPr>
              <w:t>实现集成，实现方式参考本文件8</w:t>
            </w:r>
            <w:r>
              <w:t>.15.2.</w:t>
            </w:r>
            <w:r>
              <w:rPr>
                <w:rFonts w:hint="eastAsia"/>
              </w:rPr>
              <w:t>1</w:t>
            </w:r>
            <w:r>
              <w:t xml:space="preserve"> IT</w:t>
            </w:r>
            <w:r>
              <w:rPr>
                <w:rFonts w:hint="eastAsia"/>
              </w:rPr>
              <w:t>系统集成平台。</w:t>
            </w:r>
          </w:p>
        </w:tc>
      </w:tr>
    </w:tbl>
    <w:p w14:paraId="44E19852" w14:textId="77777777" w:rsidR="00E13741" w:rsidRPr="00B614A4" w:rsidRDefault="00E13741" w:rsidP="00E13741">
      <w:pPr>
        <w:pStyle w:val="CH-1"/>
        <w:ind w:firstLineChars="0" w:firstLine="0"/>
      </w:pPr>
    </w:p>
    <w:p w14:paraId="4EBAE525" w14:textId="4FE8F719" w:rsidR="00D6223E" w:rsidRPr="0008284B" w:rsidRDefault="00D6223E" w:rsidP="004D22F3">
      <w:pPr>
        <w:pStyle w:val="CH-H3"/>
      </w:pPr>
      <w:r w:rsidRPr="0008284B">
        <w:rPr>
          <w:rFonts w:hint="eastAsia"/>
        </w:rPr>
        <w:t>本项目系统集成架构</w:t>
      </w:r>
      <w:bookmarkEnd w:id="218"/>
    </w:p>
    <w:p w14:paraId="72F5A1E4" w14:textId="4CB98B5D" w:rsidR="00D6223E" w:rsidRPr="0008284B" w:rsidRDefault="004B0DAC" w:rsidP="00150075">
      <w:pPr>
        <w:pStyle w:val="CH-2"/>
      </w:pPr>
      <w:r>
        <w:drawing>
          <wp:inline distT="0" distB="0" distL="0" distR="0" wp14:anchorId="54FE1512" wp14:editId="62C85443">
            <wp:extent cx="5829300" cy="2594487"/>
            <wp:effectExtent l="0" t="0" r="0" b="0"/>
            <wp:docPr id="13936" name="Picture 1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29300" cy="2594487"/>
                    </a:xfrm>
                    <a:prstGeom prst="rect">
                      <a:avLst/>
                    </a:prstGeom>
                  </pic:spPr>
                </pic:pic>
              </a:graphicData>
            </a:graphic>
          </wp:inline>
        </w:drawing>
      </w:r>
    </w:p>
    <w:p w14:paraId="5450A5C8" w14:textId="77777777" w:rsidR="00D6223E" w:rsidRPr="0008284B" w:rsidRDefault="00D6223E" w:rsidP="00D40326">
      <w:pPr>
        <w:pStyle w:val="CH-3"/>
      </w:pPr>
      <w:r w:rsidRPr="0008284B">
        <w:rPr>
          <w:rFonts w:hint="eastAsia"/>
        </w:rPr>
        <w:t>M</w:t>
      </w:r>
      <w:r w:rsidRPr="0008284B">
        <w:t>ES</w:t>
      </w:r>
      <w:r w:rsidRPr="0008284B">
        <w:rPr>
          <w:rFonts w:hint="eastAsia"/>
        </w:rPr>
        <w:t>及周边系统集成架构</w:t>
      </w:r>
    </w:p>
    <w:p w14:paraId="34F4D089" w14:textId="54A7D4D7" w:rsidR="00D6223E" w:rsidRPr="0008284B" w:rsidRDefault="00D6223E" w:rsidP="008B7C6D">
      <w:pPr>
        <w:pStyle w:val="CH-H4"/>
      </w:pPr>
      <w:r w:rsidRPr="0008284B">
        <w:t xml:space="preserve"> </w:t>
      </w:r>
      <w:r w:rsidRPr="0008284B">
        <w:rPr>
          <w:rFonts w:hint="eastAsia"/>
        </w:rPr>
        <w:t>MES与</w:t>
      </w:r>
      <w:r w:rsidR="004B0DAC">
        <w:t>ERP</w:t>
      </w:r>
      <w:r w:rsidRPr="0008284B">
        <w:t>的</w:t>
      </w:r>
      <w:r w:rsidR="00BD0B39">
        <w:rPr>
          <w:rFonts w:hint="eastAsia"/>
        </w:rPr>
        <w:t>接口（</w:t>
      </w:r>
      <w:r w:rsidR="00DC30EE">
        <w:rPr>
          <w:rFonts w:hint="eastAsia"/>
        </w:rPr>
        <w:t>生产</w:t>
      </w:r>
      <w:r w:rsidR="00BD0B39">
        <w:rPr>
          <w:rFonts w:hint="eastAsia"/>
        </w:rPr>
        <w:t>工单</w:t>
      </w:r>
      <w:r w:rsidR="009B5E20">
        <w:rPr>
          <w:rFonts w:hint="eastAsia"/>
        </w:rPr>
        <w:t>及报工</w:t>
      </w:r>
      <w:r w:rsidR="00BD0B39">
        <w:rPr>
          <w:rFonts w:hint="eastAsia"/>
        </w:rPr>
        <w:t>）</w:t>
      </w:r>
    </w:p>
    <w:p w14:paraId="2EF0DA4F" w14:textId="77777777" w:rsidR="00D6223E" w:rsidRPr="0008284B" w:rsidRDefault="00D6223E" w:rsidP="00150075">
      <w:pPr>
        <w:pStyle w:val="CH-1"/>
      </w:pPr>
      <w:r w:rsidRPr="0008284B">
        <w:t>经初步设计</w:t>
      </w:r>
      <w:r w:rsidRPr="0008284B">
        <w:rPr>
          <w:rFonts w:hint="eastAsia"/>
        </w:rPr>
        <w:t>，</w:t>
      </w:r>
      <w:r w:rsidRPr="0008284B">
        <w:t>MES与ER</w:t>
      </w:r>
      <w:r w:rsidRPr="0008284B">
        <w:rPr>
          <w:rFonts w:hint="eastAsia"/>
        </w:rPr>
        <w:t>P</w:t>
      </w:r>
      <w:r w:rsidRPr="0008284B">
        <w:t>系统预期接口交互数据如下表所示</w:t>
      </w:r>
      <w:r w:rsidRPr="0008284B">
        <w:rPr>
          <w:rFonts w:hint="eastAsia"/>
        </w:rPr>
        <w:t>。</w:t>
      </w:r>
    </w:p>
    <w:tbl>
      <w:tblPr>
        <w:tblStyle w:val="TableGrid"/>
        <w:tblW w:w="0" w:type="auto"/>
        <w:tblLook w:val="04A0" w:firstRow="1" w:lastRow="0" w:firstColumn="1" w:lastColumn="0" w:noHBand="0" w:noVBand="1"/>
      </w:tblPr>
      <w:tblGrid>
        <w:gridCol w:w="665"/>
        <w:gridCol w:w="1674"/>
        <w:gridCol w:w="1326"/>
        <w:gridCol w:w="2630"/>
        <w:gridCol w:w="3181"/>
      </w:tblGrid>
      <w:tr w:rsidR="00D6223E" w:rsidRPr="0008284B" w14:paraId="43C93A48" w14:textId="77777777" w:rsidTr="00712E72">
        <w:trPr>
          <w:tblHeader/>
        </w:trPr>
        <w:tc>
          <w:tcPr>
            <w:tcW w:w="665" w:type="dxa"/>
            <w:shd w:val="clear" w:color="auto" w:fill="D9D9D9" w:themeFill="background1" w:themeFillShade="D9"/>
          </w:tcPr>
          <w:p w14:paraId="68F3C790" w14:textId="77777777" w:rsidR="00D6223E" w:rsidRPr="0008284B" w:rsidRDefault="00D6223E" w:rsidP="004B0DAC">
            <w:pPr>
              <w:pStyle w:val="CH-TABLE-HEAD"/>
            </w:pPr>
            <w:r w:rsidRPr="0008284B">
              <w:rPr>
                <w:rFonts w:hint="eastAsia"/>
              </w:rPr>
              <w:t>#</w:t>
            </w:r>
          </w:p>
        </w:tc>
        <w:tc>
          <w:tcPr>
            <w:tcW w:w="1674" w:type="dxa"/>
            <w:shd w:val="clear" w:color="auto" w:fill="D9D9D9" w:themeFill="background1" w:themeFillShade="D9"/>
          </w:tcPr>
          <w:p w14:paraId="6B3BC85C" w14:textId="77777777" w:rsidR="00D6223E" w:rsidRPr="0008284B" w:rsidRDefault="00D6223E" w:rsidP="004B0DAC">
            <w:pPr>
              <w:pStyle w:val="CH-TABLE-HEAD"/>
            </w:pPr>
            <w:r w:rsidRPr="0008284B">
              <w:rPr>
                <w:rFonts w:hint="eastAsia"/>
              </w:rPr>
              <w:t>数据源系统</w:t>
            </w:r>
          </w:p>
        </w:tc>
        <w:tc>
          <w:tcPr>
            <w:tcW w:w="1326" w:type="dxa"/>
            <w:shd w:val="clear" w:color="auto" w:fill="D9D9D9" w:themeFill="background1" w:themeFillShade="D9"/>
          </w:tcPr>
          <w:p w14:paraId="6F826496" w14:textId="77777777" w:rsidR="00D6223E" w:rsidRPr="0008284B" w:rsidRDefault="00D6223E" w:rsidP="004B0DAC">
            <w:pPr>
              <w:pStyle w:val="CH-TABLE-HEAD"/>
            </w:pPr>
            <w:r w:rsidRPr="0008284B">
              <w:rPr>
                <w:rFonts w:hint="eastAsia"/>
              </w:rPr>
              <w:t>接收系统</w:t>
            </w:r>
          </w:p>
        </w:tc>
        <w:tc>
          <w:tcPr>
            <w:tcW w:w="2630" w:type="dxa"/>
            <w:shd w:val="clear" w:color="auto" w:fill="D9D9D9" w:themeFill="background1" w:themeFillShade="D9"/>
          </w:tcPr>
          <w:p w14:paraId="7859AF5F" w14:textId="77777777" w:rsidR="00D6223E" w:rsidRPr="0008284B" w:rsidRDefault="00D6223E" w:rsidP="004B0DAC">
            <w:pPr>
              <w:pStyle w:val="CH-TABLE-HEAD"/>
            </w:pPr>
            <w:r w:rsidRPr="0008284B">
              <w:rPr>
                <w:rFonts w:hint="eastAsia"/>
              </w:rPr>
              <w:t>交互内容</w:t>
            </w:r>
          </w:p>
        </w:tc>
        <w:tc>
          <w:tcPr>
            <w:tcW w:w="3181" w:type="dxa"/>
            <w:shd w:val="clear" w:color="auto" w:fill="D9D9D9" w:themeFill="background1" w:themeFillShade="D9"/>
          </w:tcPr>
          <w:p w14:paraId="23A9CA79" w14:textId="77777777" w:rsidR="00D6223E" w:rsidRPr="0008284B" w:rsidRDefault="00D6223E" w:rsidP="004B0DAC">
            <w:pPr>
              <w:pStyle w:val="CH-TABLE-HEAD"/>
            </w:pPr>
            <w:r w:rsidRPr="0008284B">
              <w:rPr>
                <w:rFonts w:hint="eastAsia"/>
              </w:rPr>
              <w:t>备注</w:t>
            </w:r>
          </w:p>
        </w:tc>
      </w:tr>
      <w:tr w:rsidR="00D6223E" w:rsidRPr="0008284B" w14:paraId="50B5A053" w14:textId="77777777" w:rsidTr="00712E72">
        <w:tc>
          <w:tcPr>
            <w:tcW w:w="665" w:type="dxa"/>
          </w:tcPr>
          <w:p w14:paraId="19CDAA16" w14:textId="77777777" w:rsidR="00D6223E" w:rsidRPr="0008284B" w:rsidRDefault="00D6223E" w:rsidP="00267577">
            <w:pPr>
              <w:widowControl w:val="0"/>
              <w:numPr>
                <w:ilvl w:val="0"/>
                <w:numId w:val="41"/>
              </w:numPr>
              <w:ind w:left="0" w:firstLine="0"/>
              <w:contextualSpacing/>
              <w:rPr>
                <w:rFonts w:ascii="微软雅黑" w:eastAsia="微软雅黑" w:hAnsi="微软雅黑"/>
                <w:sz w:val="22"/>
                <w:szCs w:val="22"/>
                <w:lang w:val="en-US"/>
              </w:rPr>
            </w:pPr>
          </w:p>
        </w:tc>
        <w:tc>
          <w:tcPr>
            <w:tcW w:w="1674" w:type="dxa"/>
          </w:tcPr>
          <w:p w14:paraId="0202BDE0" w14:textId="3A5F088C" w:rsidR="00D6223E" w:rsidRPr="0008284B" w:rsidRDefault="004B0DAC" w:rsidP="004B0DAC">
            <w:pPr>
              <w:pStyle w:val="CH-TABLE"/>
            </w:pPr>
            <w:r>
              <w:rPr>
                <w:rFonts w:hint="eastAsia"/>
              </w:rPr>
              <w:t>ERP</w:t>
            </w:r>
          </w:p>
        </w:tc>
        <w:tc>
          <w:tcPr>
            <w:tcW w:w="1326" w:type="dxa"/>
          </w:tcPr>
          <w:p w14:paraId="3E3AF079" w14:textId="77777777" w:rsidR="00D6223E" w:rsidRPr="0008284B" w:rsidRDefault="00D6223E" w:rsidP="004B0DAC">
            <w:pPr>
              <w:pStyle w:val="CH-TABLE"/>
            </w:pPr>
            <w:r w:rsidRPr="0008284B">
              <w:rPr>
                <w:rFonts w:hint="eastAsia"/>
              </w:rPr>
              <w:t>MES</w:t>
            </w:r>
          </w:p>
        </w:tc>
        <w:tc>
          <w:tcPr>
            <w:tcW w:w="2630" w:type="dxa"/>
          </w:tcPr>
          <w:p w14:paraId="76283157" w14:textId="77777777" w:rsidR="00D6223E" w:rsidRPr="0008284B" w:rsidRDefault="00D6223E" w:rsidP="004B0DAC">
            <w:pPr>
              <w:pStyle w:val="CH-TABLE"/>
            </w:pPr>
            <w:r w:rsidRPr="0008284B">
              <w:rPr>
                <w:rFonts w:hint="eastAsia"/>
              </w:rPr>
              <w:t>主数据</w:t>
            </w:r>
          </w:p>
        </w:tc>
        <w:tc>
          <w:tcPr>
            <w:tcW w:w="3181" w:type="dxa"/>
          </w:tcPr>
          <w:p w14:paraId="7EF9D036" w14:textId="77777777" w:rsidR="00D6223E" w:rsidRPr="0008284B" w:rsidRDefault="00D6223E" w:rsidP="004B0DAC">
            <w:pPr>
              <w:pStyle w:val="CH-TABLE"/>
            </w:pPr>
            <w:r w:rsidRPr="0008284B">
              <w:t>单位主数据</w:t>
            </w:r>
            <w:r w:rsidRPr="0008284B">
              <w:rPr>
                <w:rFonts w:hint="eastAsia"/>
              </w:rPr>
              <w:t>，</w:t>
            </w:r>
            <w:r w:rsidRPr="0008284B">
              <w:t>物料主数据等</w:t>
            </w:r>
          </w:p>
        </w:tc>
      </w:tr>
      <w:tr w:rsidR="00D6223E" w:rsidRPr="0008284B" w14:paraId="62503F36" w14:textId="77777777" w:rsidTr="00712E72">
        <w:tc>
          <w:tcPr>
            <w:tcW w:w="665" w:type="dxa"/>
          </w:tcPr>
          <w:p w14:paraId="62D481F7" w14:textId="77777777" w:rsidR="00D6223E" w:rsidRPr="005049DE" w:rsidRDefault="00D6223E" w:rsidP="00267577">
            <w:pPr>
              <w:pStyle w:val="ListParagraph"/>
              <w:widowControl w:val="0"/>
              <w:numPr>
                <w:ilvl w:val="0"/>
                <w:numId w:val="41"/>
              </w:numPr>
              <w:ind w:left="0" w:firstLine="0"/>
              <w:rPr>
                <w:rFonts w:ascii="微软雅黑" w:eastAsia="微软雅黑" w:hAnsi="微软雅黑"/>
              </w:rPr>
            </w:pPr>
          </w:p>
        </w:tc>
        <w:tc>
          <w:tcPr>
            <w:tcW w:w="1674" w:type="dxa"/>
          </w:tcPr>
          <w:p w14:paraId="0D8ADD90" w14:textId="79903E1F" w:rsidR="00D6223E" w:rsidRPr="0008284B" w:rsidRDefault="004B0DAC" w:rsidP="004B0DAC">
            <w:pPr>
              <w:pStyle w:val="CH-TABLE"/>
            </w:pPr>
            <w:r>
              <w:rPr>
                <w:rFonts w:hint="eastAsia"/>
              </w:rPr>
              <w:t>ERP</w:t>
            </w:r>
          </w:p>
        </w:tc>
        <w:tc>
          <w:tcPr>
            <w:tcW w:w="1326" w:type="dxa"/>
          </w:tcPr>
          <w:p w14:paraId="2362A851" w14:textId="77777777" w:rsidR="00D6223E" w:rsidRPr="0008284B" w:rsidRDefault="00D6223E" w:rsidP="004B0DAC">
            <w:pPr>
              <w:pStyle w:val="CH-TABLE"/>
            </w:pPr>
            <w:r w:rsidRPr="0008284B">
              <w:rPr>
                <w:rFonts w:hint="eastAsia"/>
              </w:rPr>
              <w:t>MES</w:t>
            </w:r>
          </w:p>
        </w:tc>
        <w:tc>
          <w:tcPr>
            <w:tcW w:w="2630" w:type="dxa"/>
          </w:tcPr>
          <w:p w14:paraId="1ADFFE73" w14:textId="77777777" w:rsidR="00D6223E" w:rsidRPr="0008284B" w:rsidRDefault="00D6223E" w:rsidP="004B0DAC">
            <w:pPr>
              <w:pStyle w:val="CH-TABLE"/>
            </w:pPr>
            <w:r w:rsidRPr="0008284B">
              <w:rPr>
                <w:rFonts w:hint="eastAsia"/>
              </w:rPr>
              <w:t>生产指令信息（订单信息）</w:t>
            </w:r>
          </w:p>
        </w:tc>
        <w:tc>
          <w:tcPr>
            <w:tcW w:w="3181" w:type="dxa"/>
          </w:tcPr>
          <w:p w14:paraId="1E313F25" w14:textId="77777777" w:rsidR="00D6223E" w:rsidRPr="0008284B" w:rsidRDefault="00D6223E" w:rsidP="004B0DAC">
            <w:pPr>
              <w:pStyle w:val="CH-TABLE"/>
            </w:pPr>
            <w:r w:rsidRPr="0008284B">
              <w:rPr>
                <w:rFonts w:hint="eastAsia"/>
              </w:rPr>
              <w:t>产品、计划产量、批次、生产日期等</w:t>
            </w:r>
          </w:p>
        </w:tc>
      </w:tr>
      <w:tr w:rsidR="00D6223E" w:rsidRPr="0008284B" w14:paraId="44703CE2" w14:textId="77777777" w:rsidTr="00712E72">
        <w:tc>
          <w:tcPr>
            <w:tcW w:w="665" w:type="dxa"/>
          </w:tcPr>
          <w:p w14:paraId="3B95F37A" w14:textId="77777777" w:rsidR="00D6223E" w:rsidRPr="005049DE" w:rsidRDefault="00D6223E" w:rsidP="00267577">
            <w:pPr>
              <w:pStyle w:val="ListParagraph"/>
              <w:widowControl w:val="0"/>
              <w:numPr>
                <w:ilvl w:val="0"/>
                <w:numId w:val="41"/>
              </w:numPr>
              <w:ind w:left="0" w:firstLine="0"/>
              <w:rPr>
                <w:rFonts w:ascii="微软雅黑" w:eastAsia="微软雅黑" w:hAnsi="微软雅黑"/>
              </w:rPr>
            </w:pPr>
          </w:p>
        </w:tc>
        <w:tc>
          <w:tcPr>
            <w:tcW w:w="1674" w:type="dxa"/>
          </w:tcPr>
          <w:p w14:paraId="02AA68A4" w14:textId="3FBED4FB" w:rsidR="00D6223E" w:rsidRPr="0008284B" w:rsidRDefault="004B0DAC" w:rsidP="004B0DAC">
            <w:pPr>
              <w:pStyle w:val="CH-TABLE"/>
            </w:pPr>
            <w:r>
              <w:rPr>
                <w:rFonts w:hint="eastAsia"/>
              </w:rPr>
              <w:t>ERP</w:t>
            </w:r>
          </w:p>
        </w:tc>
        <w:tc>
          <w:tcPr>
            <w:tcW w:w="1326" w:type="dxa"/>
          </w:tcPr>
          <w:p w14:paraId="5E7CFC78" w14:textId="77777777" w:rsidR="00D6223E" w:rsidRPr="0008284B" w:rsidRDefault="00D6223E" w:rsidP="004B0DAC">
            <w:pPr>
              <w:pStyle w:val="CH-TABLE"/>
            </w:pPr>
            <w:r w:rsidRPr="0008284B">
              <w:rPr>
                <w:rFonts w:hint="eastAsia"/>
              </w:rPr>
              <w:t>MES</w:t>
            </w:r>
          </w:p>
        </w:tc>
        <w:tc>
          <w:tcPr>
            <w:tcW w:w="2630" w:type="dxa"/>
          </w:tcPr>
          <w:p w14:paraId="7BEE7DD4" w14:textId="77777777" w:rsidR="00D6223E" w:rsidRPr="0008284B" w:rsidRDefault="00D6223E" w:rsidP="004B0DAC">
            <w:pPr>
              <w:pStyle w:val="CH-TABLE"/>
            </w:pPr>
            <w:r w:rsidRPr="0008284B">
              <w:rPr>
                <w:rFonts w:hint="eastAsia"/>
              </w:rPr>
              <w:tab/>
              <w:t>物料批次信息</w:t>
            </w:r>
          </w:p>
        </w:tc>
        <w:tc>
          <w:tcPr>
            <w:tcW w:w="3181" w:type="dxa"/>
          </w:tcPr>
          <w:p w14:paraId="075E36FD" w14:textId="77777777" w:rsidR="00D6223E" w:rsidRPr="0008284B" w:rsidRDefault="00D6223E" w:rsidP="004B0DAC">
            <w:pPr>
              <w:pStyle w:val="CH-TABLE"/>
            </w:pPr>
            <w:r w:rsidRPr="0008284B">
              <w:rPr>
                <w:rFonts w:hint="eastAsia"/>
              </w:rPr>
              <w:t>批次信息，放行单号，质量状态，生产所需质量参数（例如：纯度、含水量等）</w:t>
            </w:r>
          </w:p>
        </w:tc>
      </w:tr>
      <w:tr w:rsidR="00D6223E" w:rsidRPr="0008284B" w14:paraId="67174800" w14:textId="77777777" w:rsidTr="00712E72">
        <w:tc>
          <w:tcPr>
            <w:tcW w:w="665" w:type="dxa"/>
          </w:tcPr>
          <w:p w14:paraId="20DC940D" w14:textId="77777777" w:rsidR="00D6223E" w:rsidRPr="005049DE" w:rsidRDefault="00D6223E" w:rsidP="00267577">
            <w:pPr>
              <w:pStyle w:val="ListParagraph"/>
              <w:widowControl w:val="0"/>
              <w:numPr>
                <w:ilvl w:val="0"/>
                <w:numId w:val="41"/>
              </w:numPr>
              <w:ind w:left="0" w:firstLine="0"/>
              <w:rPr>
                <w:rFonts w:ascii="微软雅黑" w:eastAsia="微软雅黑" w:hAnsi="微软雅黑"/>
              </w:rPr>
            </w:pPr>
          </w:p>
        </w:tc>
        <w:tc>
          <w:tcPr>
            <w:tcW w:w="1674" w:type="dxa"/>
          </w:tcPr>
          <w:p w14:paraId="49288A6B" w14:textId="77777777" w:rsidR="00D6223E" w:rsidRPr="0008284B" w:rsidRDefault="00D6223E" w:rsidP="004B0DAC">
            <w:pPr>
              <w:pStyle w:val="CH-TABLE"/>
            </w:pPr>
            <w:r w:rsidRPr="0008284B">
              <w:rPr>
                <w:rFonts w:hint="eastAsia"/>
              </w:rPr>
              <w:t>MES</w:t>
            </w:r>
          </w:p>
        </w:tc>
        <w:tc>
          <w:tcPr>
            <w:tcW w:w="1326" w:type="dxa"/>
          </w:tcPr>
          <w:p w14:paraId="33530097" w14:textId="13461F4C" w:rsidR="00D6223E" w:rsidRPr="0008284B" w:rsidRDefault="004B0DAC" w:rsidP="004B0DAC">
            <w:pPr>
              <w:pStyle w:val="CH-TABLE"/>
            </w:pPr>
            <w:r>
              <w:rPr>
                <w:rFonts w:hint="eastAsia"/>
              </w:rPr>
              <w:t>ERP</w:t>
            </w:r>
          </w:p>
        </w:tc>
        <w:tc>
          <w:tcPr>
            <w:tcW w:w="2630" w:type="dxa"/>
          </w:tcPr>
          <w:p w14:paraId="124A72E8" w14:textId="77777777" w:rsidR="00D6223E" w:rsidRPr="0008284B" w:rsidRDefault="00D6223E" w:rsidP="004B0DAC">
            <w:pPr>
              <w:pStyle w:val="CH-TABLE"/>
            </w:pPr>
            <w:r w:rsidRPr="0008284B">
              <w:rPr>
                <w:rFonts w:hint="eastAsia"/>
              </w:rPr>
              <w:t>报工信息</w:t>
            </w:r>
          </w:p>
        </w:tc>
        <w:tc>
          <w:tcPr>
            <w:tcW w:w="3181" w:type="dxa"/>
          </w:tcPr>
          <w:p w14:paraId="4D26DDC9" w14:textId="77777777" w:rsidR="00D6223E" w:rsidRPr="0008284B" w:rsidRDefault="00D6223E" w:rsidP="004B0DAC">
            <w:pPr>
              <w:pStyle w:val="CH-TABLE"/>
            </w:pPr>
            <w:r w:rsidRPr="0008284B">
              <w:rPr>
                <w:rFonts w:hint="eastAsia"/>
              </w:rPr>
              <w:t>物料消耗信息（不可人工修改），</w:t>
            </w:r>
            <w:r w:rsidRPr="0008284B">
              <w:t>工时</w:t>
            </w:r>
            <w:r w:rsidRPr="0008284B">
              <w:rPr>
                <w:rFonts w:hint="eastAsia"/>
              </w:rPr>
              <w:t>（可人工调整）</w:t>
            </w:r>
            <w:r w:rsidRPr="0008284B">
              <w:t>信息等</w:t>
            </w:r>
          </w:p>
        </w:tc>
      </w:tr>
      <w:tr w:rsidR="00D6223E" w:rsidRPr="0008284B" w14:paraId="54FDBFD4" w14:textId="77777777" w:rsidTr="00712E72">
        <w:tc>
          <w:tcPr>
            <w:tcW w:w="665" w:type="dxa"/>
          </w:tcPr>
          <w:p w14:paraId="03321BFE" w14:textId="77777777" w:rsidR="00D6223E" w:rsidRPr="005049DE" w:rsidRDefault="00D6223E" w:rsidP="00267577">
            <w:pPr>
              <w:pStyle w:val="ListParagraph"/>
              <w:widowControl w:val="0"/>
              <w:numPr>
                <w:ilvl w:val="0"/>
                <w:numId w:val="41"/>
              </w:numPr>
              <w:ind w:left="0" w:firstLine="0"/>
              <w:rPr>
                <w:rFonts w:ascii="微软雅黑" w:eastAsia="微软雅黑" w:hAnsi="微软雅黑"/>
              </w:rPr>
            </w:pPr>
          </w:p>
        </w:tc>
        <w:tc>
          <w:tcPr>
            <w:tcW w:w="1674" w:type="dxa"/>
          </w:tcPr>
          <w:p w14:paraId="346899A5" w14:textId="77777777" w:rsidR="00D6223E" w:rsidRPr="0008284B" w:rsidRDefault="00D6223E" w:rsidP="004B0DAC">
            <w:pPr>
              <w:pStyle w:val="CH-TABLE"/>
            </w:pPr>
            <w:r w:rsidRPr="0008284B">
              <w:rPr>
                <w:rFonts w:hint="eastAsia"/>
              </w:rPr>
              <w:t>MES</w:t>
            </w:r>
          </w:p>
        </w:tc>
        <w:tc>
          <w:tcPr>
            <w:tcW w:w="1326" w:type="dxa"/>
          </w:tcPr>
          <w:p w14:paraId="2BDB1587" w14:textId="0FD81C66" w:rsidR="00D6223E" w:rsidRPr="0008284B" w:rsidRDefault="004B0DAC" w:rsidP="004B0DAC">
            <w:pPr>
              <w:pStyle w:val="CH-TABLE"/>
            </w:pPr>
            <w:r>
              <w:rPr>
                <w:rFonts w:hint="eastAsia"/>
              </w:rPr>
              <w:t>ERP</w:t>
            </w:r>
          </w:p>
        </w:tc>
        <w:tc>
          <w:tcPr>
            <w:tcW w:w="2630" w:type="dxa"/>
          </w:tcPr>
          <w:p w14:paraId="0ED5AA92" w14:textId="77777777" w:rsidR="00D6223E" w:rsidRPr="0008284B" w:rsidRDefault="00D6223E" w:rsidP="004B0DAC">
            <w:pPr>
              <w:pStyle w:val="CH-TABLE"/>
            </w:pPr>
            <w:r w:rsidRPr="0008284B">
              <w:rPr>
                <w:rFonts w:hint="eastAsia"/>
              </w:rPr>
              <w:t>中间体，成品产出信息</w:t>
            </w:r>
          </w:p>
        </w:tc>
        <w:tc>
          <w:tcPr>
            <w:tcW w:w="3181" w:type="dxa"/>
          </w:tcPr>
          <w:p w14:paraId="35FD644D" w14:textId="77777777" w:rsidR="00D6223E" w:rsidRPr="0008284B" w:rsidRDefault="00D6223E" w:rsidP="004B0DAC">
            <w:pPr>
              <w:pStyle w:val="CH-TABLE"/>
            </w:pPr>
            <w:r w:rsidRPr="0008284B">
              <w:rPr>
                <w:rFonts w:hint="eastAsia"/>
              </w:rPr>
              <w:t>产量报工（不可人工修改）</w:t>
            </w:r>
          </w:p>
        </w:tc>
      </w:tr>
      <w:tr w:rsidR="00D6223E" w:rsidRPr="0008284B" w14:paraId="4EAF4C16" w14:textId="77777777" w:rsidTr="00712E72">
        <w:tc>
          <w:tcPr>
            <w:tcW w:w="665" w:type="dxa"/>
          </w:tcPr>
          <w:p w14:paraId="25B50A66" w14:textId="77777777" w:rsidR="00D6223E" w:rsidRPr="005049DE" w:rsidRDefault="00D6223E" w:rsidP="00267577">
            <w:pPr>
              <w:pStyle w:val="ListParagraph"/>
              <w:widowControl w:val="0"/>
              <w:numPr>
                <w:ilvl w:val="0"/>
                <w:numId w:val="41"/>
              </w:numPr>
              <w:ind w:left="0" w:firstLine="0"/>
              <w:rPr>
                <w:rFonts w:ascii="微软雅黑" w:eastAsia="微软雅黑" w:hAnsi="微软雅黑"/>
              </w:rPr>
            </w:pPr>
          </w:p>
        </w:tc>
        <w:tc>
          <w:tcPr>
            <w:tcW w:w="1674" w:type="dxa"/>
          </w:tcPr>
          <w:p w14:paraId="2D5CB17D" w14:textId="77777777" w:rsidR="00D6223E" w:rsidRPr="0008284B" w:rsidRDefault="00D6223E" w:rsidP="004B0DAC">
            <w:pPr>
              <w:pStyle w:val="CH-TABLE"/>
            </w:pPr>
            <w:r w:rsidRPr="0008284B">
              <w:rPr>
                <w:rFonts w:hint="eastAsia"/>
              </w:rPr>
              <w:t>MES</w:t>
            </w:r>
          </w:p>
        </w:tc>
        <w:tc>
          <w:tcPr>
            <w:tcW w:w="1326" w:type="dxa"/>
          </w:tcPr>
          <w:p w14:paraId="5811D85C" w14:textId="7CF3DC3D" w:rsidR="00D6223E" w:rsidRPr="0008284B" w:rsidRDefault="004B0DAC" w:rsidP="004B0DAC">
            <w:pPr>
              <w:pStyle w:val="CH-TABLE"/>
            </w:pPr>
            <w:r>
              <w:rPr>
                <w:rFonts w:hint="eastAsia"/>
              </w:rPr>
              <w:t>ERP</w:t>
            </w:r>
          </w:p>
        </w:tc>
        <w:tc>
          <w:tcPr>
            <w:tcW w:w="2630" w:type="dxa"/>
          </w:tcPr>
          <w:p w14:paraId="3FA613FE" w14:textId="77777777" w:rsidR="00D6223E" w:rsidRPr="0008284B" w:rsidRDefault="00D6223E" w:rsidP="004B0DAC">
            <w:pPr>
              <w:pStyle w:val="CH-TABLE"/>
            </w:pPr>
            <w:r w:rsidRPr="0008284B">
              <w:rPr>
                <w:rFonts w:hint="eastAsia"/>
              </w:rPr>
              <w:t>工单状态信息</w:t>
            </w:r>
          </w:p>
        </w:tc>
        <w:tc>
          <w:tcPr>
            <w:tcW w:w="3181" w:type="dxa"/>
          </w:tcPr>
          <w:p w14:paraId="6159D78E" w14:textId="77777777" w:rsidR="00D6223E" w:rsidRPr="0008284B" w:rsidRDefault="00D6223E" w:rsidP="004B0DAC">
            <w:pPr>
              <w:pStyle w:val="CH-TABLE"/>
            </w:pPr>
            <w:r w:rsidRPr="0008284B">
              <w:rPr>
                <w:rFonts w:hint="eastAsia"/>
              </w:rPr>
              <w:t>工单完工信息</w:t>
            </w:r>
          </w:p>
        </w:tc>
      </w:tr>
      <w:tr w:rsidR="00D6223E" w:rsidRPr="0008284B" w14:paraId="789A5F2B" w14:textId="77777777" w:rsidTr="00712E72">
        <w:tc>
          <w:tcPr>
            <w:tcW w:w="665" w:type="dxa"/>
          </w:tcPr>
          <w:p w14:paraId="3606B83E" w14:textId="77777777" w:rsidR="00D6223E" w:rsidRPr="005049DE" w:rsidRDefault="00D6223E" w:rsidP="00267577">
            <w:pPr>
              <w:pStyle w:val="ListParagraph"/>
              <w:widowControl w:val="0"/>
              <w:numPr>
                <w:ilvl w:val="0"/>
                <w:numId w:val="41"/>
              </w:numPr>
              <w:ind w:left="0" w:firstLine="0"/>
              <w:rPr>
                <w:rFonts w:ascii="微软雅黑" w:eastAsia="微软雅黑" w:hAnsi="微软雅黑"/>
              </w:rPr>
            </w:pPr>
          </w:p>
        </w:tc>
        <w:tc>
          <w:tcPr>
            <w:tcW w:w="1674" w:type="dxa"/>
          </w:tcPr>
          <w:p w14:paraId="3AD6EA9B" w14:textId="77777777" w:rsidR="00D6223E" w:rsidRPr="0008284B" w:rsidRDefault="00D6223E" w:rsidP="004B0DAC">
            <w:pPr>
              <w:pStyle w:val="CH-TABLE"/>
            </w:pPr>
            <w:r w:rsidRPr="0008284B">
              <w:t>MES</w:t>
            </w:r>
          </w:p>
        </w:tc>
        <w:tc>
          <w:tcPr>
            <w:tcW w:w="1326" w:type="dxa"/>
          </w:tcPr>
          <w:p w14:paraId="61F30C1B" w14:textId="04225462" w:rsidR="00D6223E" w:rsidRPr="0008284B" w:rsidRDefault="004B0DAC" w:rsidP="004B0DAC">
            <w:pPr>
              <w:pStyle w:val="CH-TABLE"/>
            </w:pPr>
            <w:r>
              <w:rPr>
                <w:rFonts w:hint="eastAsia"/>
              </w:rPr>
              <w:t>ERP</w:t>
            </w:r>
          </w:p>
        </w:tc>
        <w:tc>
          <w:tcPr>
            <w:tcW w:w="2630" w:type="dxa"/>
          </w:tcPr>
          <w:p w14:paraId="442452CE" w14:textId="77777777" w:rsidR="00D6223E" w:rsidRPr="0008284B" w:rsidRDefault="00D6223E" w:rsidP="004B0DAC">
            <w:pPr>
              <w:pStyle w:val="CH-TABLE"/>
            </w:pPr>
            <w:r w:rsidRPr="0008284B">
              <w:rPr>
                <w:rFonts w:hint="eastAsia"/>
              </w:rPr>
              <w:t>物料盘盈盘亏信息</w:t>
            </w:r>
          </w:p>
        </w:tc>
        <w:tc>
          <w:tcPr>
            <w:tcW w:w="3181" w:type="dxa"/>
          </w:tcPr>
          <w:p w14:paraId="4089915C" w14:textId="77777777" w:rsidR="00D6223E" w:rsidRPr="0008284B" w:rsidRDefault="00D6223E" w:rsidP="004B0DAC">
            <w:pPr>
              <w:pStyle w:val="CH-TABLE"/>
            </w:pPr>
            <w:r w:rsidRPr="0008284B">
              <w:rPr>
                <w:rFonts w:hint="eastAsia"/>
              </w:rPr>
              <w:t>线边仓盘盈盘亏数据等</w:t>
            </w:r>
          </w:p>
        </w:tc>
      </w:tr>
    </w:tbl>
    <w:p w14:paraId="5541F246" w14:textId="77777777" w:rsidR="00D6223E" w:rsidRPr="0008284B" w:rsidRDefault="00D6223E" w:rsidP="00D6223E">
      <w:pPr>
        <w:pStyle w:val="CH-4"/>
      </w:pPr>
      <w:r w:rsidRPr="0008284B">
        <w:rPr>
          <w:rFonts w:hint="eastAsia"/>
        </w:rPr>
        <w:t>备注：接口交互的具体场景及内容在项目过程详细设计之后可能会发生调整，具体内容以详细设计为准。</w:t>
      </w:r>
    </w:p>
    <w:p w14:paraId="5DF858CB" w14:textId="39CD04BF" w:rsidR="00D6223E" w:rsidRPr="0008284B" w:rsidRDefault="00D6223E" w:rsidP="008B7C6D">
      <w:pPr>
        <w:pStyle w:val="CH-H4"/>
      </w:pPr>
      <w:r w:rsidRPr="0008284B">
        <w:t xml:space="preserve"> </w:t>
      </w:r>
      <w:r w:rsidRPr="0008284B">
        <w:rPr>
          <w:rFonts w:hint="eastAsia"/>
        </w:rPr>
        <w:t>MES与</w:t>
      </w:r>
      <w:r w:rsidR="00973AC0">
        <w:t>WMS</w:t>
      </w:r>
      <w:r w:rsidRPr="0008284B">
        <w:t>的接口</w:t>
      </w:r>
      <w:r>
        <w:rPr>
          <w:rFonts w:hint="eastAsia"/>
        </w:rPr>
        <w:t>（</w:t>
      </w:r>
      <w:r w:rsidR="00973AC0">
        <w:rPr>
          <w:rFonts w:hint="eastAsia"/>
        </w:rPr>
        <w:t>预留</w:t>
      </w:r>
      <w:r>
        <w:rPr>
          <w:rFonts w:hint="eastAsia"/>
        </w:rPr>
        <w:t>）</w:t>
      </w:r>
    </w:p>
    <w:p w14:paraId="1B735D22" w14:textId="77777777" w:rsidR="00D6223E" w:rsidRPr="0008284B" w:rsidRDefault="00D6223E" w:rsidP="00150075">
      <w:pPr>
        <w:pStyle w:val="CH-1"/>
      </w:pPr>
      <w:r w:rsidRPr="0008284B">
        <w:t>经初步设计</w:t>
      </w:r>
      <w:r w:rsidRPr="0008284B">
        <w:rPr>
          <w:rFonts w:hint="eastAsia"/>
        </w:rPr>
        <w:t>，</w:t>
      </w:r>
      <w:r w:rsidRPr="0008284B">
        <w:t>MES与WMS系统将有接口如下</w:t>
      </w:r>
      <w:r w:rsidRPr="0008284B">
        <w:rPr>
          <w:rFonts w:hint="eastAsia"/>
        </w:rPr>
        <w:t>表所示。</w:t>
      </w:r>
    </w:p>
    <w:tbl>
      <w:tblPr>
        <w:tblStyle w:val="TableGrid"/>
        <w:tblW w:w="0" w:type="auto"/>
        <w:tblLook w:val="04A0" w:firstRow="1" w:lastRow="0" w:firstColumn="1" w:lastColumn="0" w:noHBand="0" w:noVBand="1"/>
      </w:tblPr>
      <w:tblGrid>
        <w:gridCol w:w="783"/>
        <w:gridCol w:w="1656"/>
        <w:gridCol w:w="1100"/>
        <w:gridCol w:w="2552"/>
        <w:gridCol w:w="3385"/>
      </w:tblGrid>
      <w:tr w:rsidR="00D6223E" w:rsidRPr="0008284B" w14:paraId="6C2BECEB" w14:textId="77777777" w:rsidTr="004B0DAC">
        <w:trPr>
          <w:tblHeader/>
        </w:trPr>
        <w:tc>
          <w:tcPr>
            <w:tcW w:w="783" w:type="dxa"/>
            <w:shd w:val="clear" w:color="auto" w:fill="D9D9D9" w:themeFill="background1" w:themeFillShade="D9"/>
          </w:tcPr>
          <w:p w14:paraId="33C89EB8" w14:textId="77777777" w:rsidR="00D6223E" w:rsidRPr="0008284B" w:rsidRDefault="00D6223E" w:rsidP="00712E72">
            <w:pPr>
              <w:widowControl w:val="0"/>
              <w:jc w:val="center"/>
              <w:rPr>
                <w:rFonts w:ascii="微软雅黑" w:eastAsia="微软雅黑" w:hAnsi="微软雅黑"/>
                <w:sz w:val="21"/>
                <w:szCs w:val="21"/>
                <w:lang w:val="en-US"/>
              </w:rPr>
            </w:pPr>
            <w:r w:rsidRPr="0008284B">
              <w:rPr>
                <w:rFonts w:ascii="微软雅黑" w:eastAsia="微软雅黑" w:hAnsi="微软雅黑" w:hint="eastAsia"/>
                <w:sz w:val="21"/>
                <w:szCs w:val="21"/>
                <w:lang w:val="en-US"/>
              </w:rPr>
              <w:t>#</w:t>
            </w:r>
          </w:p>
        </w:tc>
        <w:tc>
          <w:tcPr>
            <w:tcW w:w="1656" w:type="dxa"/>
            <w:shd w:val="clear" w:color="auto" w:fill="D9D9D9" w:themeFill="background1" w:themeFillShade="D9"/>
          </w:tcPr>
          <w:p w14:paraId="327DC99E" w14:textId="77777777" w:rsidR="00D6223E" w:rsidRPr="0008284B" w:rsidRDefault="00D6223E" w:rsidP="004B0DAC">
            <w:pPr>
              <w:pStyle w:val="CH-TABLE-HEAD"/>
            </w:pPr>
            <w:r w:rsidRPr="0008284B">
              <w:rPr>
                <w:rFonts w:hint="eastAsia"/>
              </w:rPr>
              <w:t>数据源系统</w:t>
            </w:r>
          </w:p>
        </w:tc>
        <w:tc>
          <w:tcPr>
            <w:tcW w:w="1100" w:type="dxa"/>
            <w:shd w:val="clear" w:color="auto" w:fill="D9D9D9" w:themeFill="background1" w:themeFillShade="D9"/>
          </w:tcPr>
          <w:p w14:paraId="1EAC84E6" w14:textId="77777777" w:rsidR="00D6223E" w:rsidRPr="0008284B" w:rsidRDefault="00D6223E" w:rsidP="004B0DAC">
            <w:pPr>
              <w:pStyle w:val="CH-TABLE-HEAD"/>
            </w:pPr>
            <w:r w:rsidRPr="0008284B">
              <w:rPr>
                <w:rFonts w:hint="eastAsia"/>
              </w:rPr>
              <w:t>接收系统</w:t>
            </w:r>
          </w:p>
        </w:tc>
        <w:tc>
          <w:tcPr>
            <w:tcW w:w="2552" w:type="dxa"/>
            <w:shd w:val="clear" w:color="auto" w:fill="D9D9D9" w:themeFill="background1" w:themeFillShade="D9"/>
          </w:tcPr>
          <w:p w14:paraId="5B731E81" w14:textId="77777777" w:rsidR="00D6223E" w:rsidRPr="0008284B" w:rsidRDefault="00D6223E" w:rsidP="004B0DAC">
            <w:pPr>
              <w:pStyle w:val="CH-TABLE-HEAD"/>
            </w:pPr>
            <w:r w:rsidRPr="0008284B">
              <w:rPr>
                <w:rFonts w:hint="eastAsia"/>
              </w:rPr>
              <w:t>交互内容</w:t>
            </w:r>
          </w:p>
        </w:tc>
        <w:tc>
          <w:tcPr>
            <w:tcW w:w="3385" w:type="dxa"/>
            <w:shd w:val="clear" w:color="auto" w:fill="D9D9D9" w:themeFill="background1" w:themeFillShade="D9"/>
          </w:tcPr>
          <w:p w14:paraId="6A66287B" w14:textId="77777777" w:rsidR="00D6223E" w:rsidRPr="0008284B" w:rsidRDefault="00D6223E" w:rsidP="004B0DAC">
            <w:pPr>
              <w:pStyle w:val="CH-TABLE-HEAD"/>
            </w:pPr>
            <w:r w:rsidRPr="0008284B">
              <w:rPr>
                <w:rFonts w:hint="eastAsia"/>
              </w:rPr>
              <w:t>备注</w:t>
            </w:r>
          </w:p>
        </w:tc>
      </w:tr>
      <w:tr w:rsidR="00D6223E" w:rsidRPr="0008284B" w14:paraId="34CAE772" w14:textId="77777777" w:rsidTr="00973AC0">
        <w:tc>
          <w:tcPr>
            <w:tcW w:w="783" w:type="dxa"/>
          </w:tcPr>
          <w:p w14:paraId="6C2CE556" w14:textId="77777777" w:rsidR="00D6223E" w:rsidRPr="0008284B" w:rsidRDefault="00D6223E" w:rsidP="00267577">
            <w:pPr>
              <w:widowControl w:val="0"/>
              <w:numPr>
                <w:ilvl w:val="0"/>
                <w:numId w:val="40"/>
              </w:numPr>
              <w:ind w:left="0" w:firstLine="0"/>
              <w:contextualSpacing/>
              <w:rPr>
                <w:rFonts w:ascii="微软雅黑" w:eastAsia="微软雅黑" w:hAnsi="微软雅黑"/>
                <w:sz w:val="22"/>
                <w:szCs w:val="22"/>
                <w:lang w:val="en-US"/>
              </w:rPr>
            </w:pPr>
          </w:p>
        </w:tc>
        <w:tc>
          <w:tcPr>
            <w:tcW w:w="1656" w:type="dxa"/>
            <w:vAlign w:val="center"/>
          </w:tcPr>
          <w:p w14:paraId="1166F8B9" w14:textId="77777777" w:rsidR="00D6223E" w:rsidRPr="0008284B" w:rsidRDefault="00D6223E" w:rsidP="00973AC0">
            <w:pPr>
              <w:pStyle w:val="CH-TABLE"/>
              <w:jc w:val="both"/>
            </w:pPr>
            <w:r w:rsidRPr="0008284B">
              <w:rPr>
                <w:rFonts w:hint="eastAsia"/>
              </w:rPr>
              <w:t>MES</w:t>
            </w:r>
          </w:p>
        </w:tc>
        <w:tc>
          <w:tcPr>
            <w:tcW w:w="1100" w:type="dxa"/>
            <w:vAlign w:val="center"/>
          </w:tcPr>
          <w:p w14:paraId="36609B03" w14:textId="782D7E87" w:rsidR="00D6223E" w:rsidRPr="0008284B" w:rsidRDefault="004B0DAC" w:rsidP="00973AC0">
            <w:pPr>
              <w:pStyle w:val="CH-TABLE"/>
              <w:jc w:val="both"/>
            </w:pPr>
            <w:r>
              <w:rPr>
                <w:rFonts w:hint="eastAsia"/>
              </w:rPr>
              <w:t>ERP</w:t>
            </w:r>
          </w:p>
        </w:tc>
        <w:tc>
          <w:tcPr>
            <w:tcW w:w="2552" w:type="dxa"/>
            <w:vAlign w:val="center"/>
          </w:tcPr>
          <w:p w14:paraId="332798B5" w14:textId="77777777" w:rsidR="00D6223E" w:rsidRPr="0008284B" w:rsidRDefault="00D6223E" w:rsidP="00973AC0">
            <w:pPr>
              <w:pStyle w:val="CH-TABLE"/>
              <w:jc w:val="both"/>
            </w:pPr>
            <w:r w:rsidRPr="0008284B">
              <w:rPr>
                <w:rFonts w:hint="eastAsia"/>
              </w:rPr>
              <w:t>物料需求单</w:t>
            </w:r>
            <w:r w:rsidRPr="0008284B">
              <w:t>信息</w:t>
            </w:r>
          </w:p>
        </w:tc>
        <w:tc>
          <w:tcPr>
            <w:tcW w:w="3385" w:type="dxa"/>
            <w:vAlign w:val="center"/>
          </w:tcPr>
          <w:p w14:paraId="111A30B2" w14:textId="77777777" w:rsidR="00D6223E" w:rsidRPr="0008284B" w:rsidRDefault="00D6223E" w:rsidP="00973AC0">
            <w:pPr>
              <w:pStyle w:val="CH-TABLE"/>
              <w:jc w:val="both"/>
            </w:pPr>
            <w:r w:rsidRPr="0008284B">
              <w:rPr>
                <w:rFonts w:hint="eastAsia"/>
              </w:rPr>
              <w:t>根据生产需要，请料信息</w:t>
            </w:r>
          </w:p>
        </w:tc>
      </w:tr>
      <w:tr w:rsidR="00D6223E" w:rsidRPr="0008284B" w14:paraId="63EE75B0" w14:textId="77777777" w:rsidTr="00973AC0">
        <w:tc>
          <w:tcPr>
            <w:tcW w:w="783" w:type="dxa"/>
          </w:tcPr>
          <w:p w14:paraId="671DBE87" w14:textId="77777777" w:rsidR="00D6223E" w:rsidRPr="005049DE" w:rsidRDefault="00D6223E" w:rsidP="00267577">
            <w:pPr>
              <w:pStyle w:val="ListParagraph"/>
              <w:widowControl w:val="0"/>
              <w:numPr>
                <w:ilvl w:val="0"/>
                <w:numId w:val="40"/>
              </w:numPr>
              <w:ind w:left="0" w:firstLine="0"/>
              <w:rPr>
                <w:rFonts w:ascii="微软雅黑" w:eastAsia="微软雅黑" w:hAnsi="微软雅黑"/>
              </w:rPr>
            </w:pPr>
          </w:p>
        </w:tc>
        <w:tc>
          <w:tcPr>
            <w:tcW w:w="1656" w:type="dxa"/>
            <w:vAlign w:val="center"/>
          </w:tcPr>
          <w:p w14:paraId="7B233122" w14:textId="56331BE1" w:rsidR="00D6223E" w:rsidRPr="0008284B" w:rsidRDefault="004B0DAC" w:rsidP="00973AC0">
            <w:pPr>
              <w:pStyle w:val="CH-TABLE"/>
              <w:jc w:val="both"/>
            </w:pPr>
            <w:r>
              <w:rPr>
                <w:rFonts w:hint="eastAsia"/>
              </w:rPr>
              <w:t>ERP</w:t>
            </w:r>
          </w:p>
        </w:tc>
        <w:tc>
          <w:tcPr>
            <w:tcW w:w="1100" w:type="dxa"/>
            <w:vAlign w:val="center"/>
          </w:tcPr>
          <w:p w14:paraId="1020DB5E" w14:textId="77777777" w:rsidR="00D6223E" w:rsidRPr="0008284B" w:rsidRDefault="00D6223E" w:rsidP="00973AC0">
            <w:pPr>
              <w:pStyle w:val="CH-TABLE"/>
              <w:jc w:val="both"/>
            </w:pPr>
            <w:r w:rsidRPr="0008284B">
              <w:rPr>
                <w:rFonts w:hint="eastAsia"/>
              </w:rPr>
              <w:t>MES</w:t>
            </w:r>
          </w:p>
        </w:tc>
        <w:tc>
          <w:tcPr>
            <w:tcW w:w="2552" w:type="dxa"/>
            <w:vAlign w:val="center"/>
          </w:tcPr>
          <w:p w14:paraId="578C5BEB" w14:textId="77777777" w:rsidR="00D6223E" w:rsidRPr="0008284B" w:rsidRDefault="00D6223E" w:rsidP="00973AC0">
            <w:pPr>
              <w:pStyle w:val="CH-TABLE"/>
              <w:jc w:val="both"/>
            </w:pPr>
            <w:r w:rsidRPr="0008284B">
              <w:rPr>
                <w:rFonts w:hint="eastAsia"/>
              </w:rPr>
              <w:t>物料出库结果信息</w:t>
            </w:r>
          </w:p>
        </w:tc>
        <w:tc>
          <w:tcPr>
            <w:tcW w:w="3385" w:type="dxa"/>
            <w:vAlign w:val="center"/>
          </w:tcPr>
          <w:p w14:paraId="3EAF3E1B" w14:textId="77777777" w:rsidR="00D6223E" w:rsidRPr="0008284B" w:rsidRDefault="00D6223E" w:rsidP="00973AC0">
            <w:pPr>
              <w:pStyle w:val="CH-TABLE"/>
              <w:jc w:val="both"/>
            </w:pPr>
            <w:r w:rsidRPr="0008284B">
              <w:rPr>
                <w:rFonts w:hint="eastAsia"/>
              </w:rPr>
              <w:t>原辅材料出库信息，批次数量等</w:t>
            </w:r>
          </w:p>
        </w:tc>
      </w:tr>
      <w:tr w:rsidR="00D6223E" w:rsidRPr="0008284B" w14:paraId="47AD0027" w14:textId="77777777" w:rsidTr="00973AC0">
        <w:tc>
          <w:tcPr>
            <w:tcW w:w="783" w:type="dxa"/>
          </w:tcPr>
          <w:p w14:paraId="4E25BFA5" w14:textId="77777777" w:rsidR="00D6223E" w:rsidRPr="005049DE" w:rsidRDefault="00D6223E" w:rsidP="00267577">
            <w:pPr>
              <w:pStyle w:val="ListParagraph"/>
              <w:widowControl w:val="0"/>
              <w:numPr>
                <w:ilvl w:val="0"/>
                <w:numId w:val="40"/>
              </w:numPr>
              <w:ind w:left="0" w:firstLine="0"/>
              <w:rPr>
                <w:rFonts w:ascii="微软雅黑" w:eastAsia="微软雅黑" w:hAnsi="微软雅黑"/>
              </w:rPr>
            </w:pPr>
          </w:p>
        </w:tc>
        <w:tc>
          <w:tcPr>
            <w:tcW w:w="1656" w:type="dxa"/>
            <w:vAlign w:val="center"/>
          </w:tcPr>
          <w:p w14:paraId="19360D90" w14:textId="77777777" w:rsidR="00D6223E" w:rsidRPr="0008284B" w:rsidRDefault="00D6223E" w:rsidP="00973AC0">
            <w:pPr>
              <w:pStyle w:val="CH-TABLE"/>
              <w:jc w:val="both"/>
            </w:pPr>
            <w:r w:rsidRPr="0008284B">
              <w:rPr>
                <w:rFonts w:hint="eastAsia"/>
              </w:rPr>
              <w:t>MES</w:t>
            </w:r>
          </w:p>
        </w:tc>
        <w:tc>
          <w:tcPr>
            <w:tcW w:w="1100" w:type="dxa"/>
            <w:vAlign w:val="center"/>
          </w:tcPr>
          <w:p w14:paraId="49B30103" w14:textId="7596DD6C" w:rsidR="00D6223E" w:rsidRPr="0008284B" w:rsidRDefault="004B0DAC" w:rsidP="00973AC0">
            <w:pPr>
              <w:pStyle w:val="CH-TABLE"/>
              <w:jc w:val="both"/>
            </w:pPr>
            <w:r>
              <w:rPr>
                <w:rFonts w:hint="eastAsia"/>
              </w:rPr>
              <w:t>ERP</w:t>
            </w:r>
          </w:p>
        </w:tc>
        <w:tc>
          <w:tcPr>
            <w:tcW w:w="2552" w:type="dxa"/>
            <w:vAlign w:val="center"/>
          </w:tcPr>
          <w:p w14:paraId="733AB6AA" w14:textId="77777777" w:rsidR="00D6223E" w:rsidRPr="0008284B" w:rsidRDefault="00D6223E" w:rsidP="00973AC0">
            <w:pPr>
              <w:pStyle w:val="CH-TABLE"/>
              <w:jc w:val="both"/>
            </w:pPr>
            <w:r w:rsidRPr="0008284B">
              <w:rPr>
                <w:rFonts w:hint="eastAsia"/>
              </w:rPr>
              <w:t>物料返库/退库信息</w:t>
            </w:r>
          </w:p>
        </w:tc>
        <w:tc>
          <w:tcPr>
            <w:tcW w:w="3385" w:type="dxa"/>
            <w:vAlign w:val="center"/>
          </w:tcPr>
          <w:p w14:paraId="2E7E8B26" w14:textId="77777777" w:rsidR="00D6223E" w:rsidRPr="0008284B" w:rsidRDefault="00D6223E" w:rsidP="00973AC0">
            <w:pPr>
              <w:pStyle w:val="CH-TABLE"/>
              <w:jc w:val="both"/>
            </w:pPr>
          </w:p>
        </w:tc>
      </w:tr>
      <w:tr w:rsidR="00D6223E" w:rsidRPr="0008284B" w14:paraId="78BF0CBB" w14:textId="77777777" w:rsidTr="00973AC0">
        <w:tc>
          <w:tcPr>
            <w:tcW w:w="783" w:type="dxa"/>
          </w:tcPr>
          <w:p w14:paraId="52EBBFB8" w14:textId="77777777" w:rsidR="00D6223E" w:rsidRPr="005049DE" w:rsidRDefault="00D6223E" w:rsidP="00267577">
            <w:pPr>
              <w:pStyle w:val="ListParagraph"/>
              <w:widowControl w:val="0"/>
              <w:numPr>
                <w:ilvl w:val="0"/>
                <w:numId w:val="40"/>
              </w:numPr>
              <w:ind w:left="0" w:firstLine="0"/>
              <w:rPr>
                <w:rFonts w:ascii="微软雅黑" w:eastAsia="微软雅黑" w:hAnsi="微软雅黑"/>
              </w:rPr>
            </w:pPr>
          </w:p>
        </w:tc>
        <w:tc>
          <w:tcPr>
            <w:tcW w:w="1656" w:type="dxa"/>
            <w:vAlign w:val="center"/>
          </w:tcPr>
          <w:p w14:paraId="3926D0BC" w14:textId="77777777" w:rsidR="00D6223E" w:rsidRPr="0008284B" w:rsidRDefault="00D6223E" w:rsidP="00973AC0">
            <w:pPr>
              <w:pStyle w:val="CH-TABLE"/>
              <w:jc w:val="both"/>
            </w:pPr>
            <w:r w:rsidRPr="0008284B">
              <w:rPr>
                <w:rFonts w:hint="eastAsia"/>
              </w:rPr>
              <w:t>MES</w:t>
            </w:r>
          </w:p>
        </w:tc>
        <w:tc>
          <w:tcPr>
            <w:tcW w:w="1100" w:type="dxa"/>
            <w:vAlign w:val="center"/>
          </w:tcPr>
          <w:p w14:paraId="21227C70" w14:textId="5FCA3AE5" w:rsidR="00D6223E" w:rsidRPr="0008284B" w:rsidRDefault="004B0DAC" w:rsidP="00973AC0">
            <w:pPr>
              <w:pStyle w:val="CH-TABLE"/>
              <w:jc w:val="both"/>
            </w:pPr>
            <w:r>
              <w:rPr>
                <w:rFonts w:hint="eastAsia"/>
              </w:rPr>
              <w:t>ERP</w:t>
            </w:r>
          </w:p>
        </w:tc>
        <w:tc>
          <w:tcPr>
            <w:tcW w:w="2552" w:type="dxa"/>
            <w:vAlign w:val="center"/>
          </w:tcPr>
          <w:p w14:paraId="430C9ABF" w14:textId="77777777" w:rsidR="00D6223E" w:rsidRPr="0008284B" w:rsidRDefault="00D6223E" w:rsidP="00973AC0">
            <w:pPr>
              <w:pStyle w:val="CH-TABLE"/>
              <w:jc w:val="both"/>
            </w:pPr>
            <w:r w:rsidRPr="0008284B">
              <w:rPr>
                <w:rFonts w:hint="eastAsia"/>
              </w:rPr>
              <w:t>中间体入暂存库信息</w:t>
            </w:r>
          </w:p>
        </w:tc>
        <w:tc>
          <w:tcPr>
            <w:tcW w:w="3385" w:type="dxa"/>
            <w:vAlign w:val="center"/>
          </w:tcPr>
          <w:p w14:paraId="559964DB" w14:textId="77777777" w:rsidR="00D6223E" w:rsidRPr="0008284B" w:rsidRDefault="00D6223E" w:rsidP="00973AC0">
            <w:pPr>
              <w:pStyle w:val="CH-TABLE"/>
              <w:jc w:val="both"/>
            </w:pPr>
            <w:r w:rsidRPr="0008284B">
              <w:rPr>
                <w:rFonts w:hint="eastAsia"/>
              </w:rPr>
              <w:t>中间体产出后，入暂存库</w:t>
            </w:r>
          </w:p>
        </w:tc>
      </w:tr>
      <w:tr w:rsidR="00D6223E" w:rsidRPr="0008284B" w14:paraId="326B5492" w14:textId="77777777" w:rsidTr="00973AC0">
        <w:tc>
          <w:tcPr>
            <w:tcW w:w="783" w:type="dxa"/>
          </w:tcPr>
          <w:p w14:paraId="545866B5" w14:textId="77777777" w:rsidR="00D6223E" w:rsidRPr="005049DE" w:rsidRDefault="00D6223E" w:rsidP="00267577">
            <w:pPr>
              <w:pStyle w:val="ListParagraph"/>
              <w:widowControl w:val="0"/>
              <w:numPr>
                <w:ilvl w:val="0"/>
                <w:numId w:val="40"/>
              </w:numPr>
              <w:ind w:left="0" w:firstLine="0"/>
              <w:rPr>
                <w:rFonts w:ascii="微软雅黑" w:eastAsia="微软雅黑" w:hAnsi="微软雅黑"/>
              </w:rPr>
            </w:pPr>
          </w:p>
        </w:tc>
        <w:tc>
          <w:tcPr>
            <w:tcW w:w="1656" w:type="dxa"/>
            <w:vAlign w:val="center"/>
          </w:tcPr>
          <w:p w14:paraId="5E69027F" w14:textId="77777777" w:rsidR="00D6223E" w:rsidRPr="0008284B" w:rsidRDefault="00D6223E" w:rsidP="00973AC0">
            <w:pPr>
              <w:pStyle w:val="CH-TABLE"/>
              <w:jc w:val="both"/>
            </w:pPr>
            <w:r w:rsidRPr="0008284B">
              <w:rPr>
                <w:rFonts w:hint="eastAsia"/>
              </w:rPr>
              <w:t>MES</w:t>
            </w:r>
          </w:p>
        </w:tc>
        <w:tc>
          <w:tcPr>
            <w:tcW w:w="1100" w:type="dxa"/>
            <w:vAlign w:val="center"/>
          </w:tcPr>
          <w:p w14:paraId="7D91ACAE" w14:textId="46AD30BD" w:rsidR="00D6223E" w:rsidRPr="0008284B" w:rsidRDefault="004B0DAC" w:rsidP="00973AC0">
            <w:pPr>
              <w:pStyle w:val="CH-TABLE"/>
              <w:jc w:val="both"/>
            </w:pPr>
            <w:r>
              <w:rPr>
                <w:rFonts w:hint="eastAsia"/>
              </w:rPr>
              <w:t>ERP</w:t>
            </w:r>
          </w:p>
        </w:tc>
        <w:tc>
          <w:tcPr>
            <w:tcW w:w="2552" w:type="dxa"/>
            <w:vAlign w:val="center"/>
          </w:tcPr>
          <w:p w14:paraId="589A9AA7" w14:textId="77777777" w:rsidR="00D6223E" w:rsidRPr="0008284B" w:rsidRDefault="00D6223E" w:rsidP="00973AC0">
            <w:pPr>
              <w:pStyle w:val="CH-TABLE"/>
              <w:jc w:val="both"/>
            </w:pPr>
            <w:r w:rsidRPr="0008284B">
              <w:rPr>
                <w:rFonts w:hint="eastAsia"/>
              </w:rPr>
              <w:t>成品入库信息</w:t>
            </w:r>
          </w:p>
        </w:tc>
        <w:tc>
          <w:tcPr>
            <w:tcW w:w="3385" w:type="dxa"/>
            <w:vAlign w:val="center"/>
          </w:tcPr>
          <w:p w14:paraId="3E2BD3DB" w14:textId="77777777" w:rsidR="00D6223E" w:rsidRPr="0008284B" w:rsidRDefault="00D6223E" w:rsidP="00973AC0">
            <w:pPr>
              <w:pStyle w:val="CH-TABLE"/>
              <w:jc w:val="both"/>
            </w:pPr>
            <w:r w:rsidRPr="0008284B">
              <w:rPr>
                <w:rFonts w:hint="eastAsia"/>
              </w:rPr>
              <w:t>成品产出后，将托盘码及关联的监管码、产量同步给WMS系统</w:t>
            </w:r>
          </w:p>
        </w:tc>
      </w:tr>
      <w:tr w:rsidR="00D6223E" w:rsidRPr="0008284B" w14:paraId="5398B8AF" w14:textId="77777777" w:rsidTr="00973AC0">
        <w:tc>
          <w:tcPr>
            <w:tcW w:w="783" w:type="dxa"/>
          </w:tcPr>
          <w:p w14:paraId="5A9840FA" w14:textId="77777777" w:rsidR="00D6223E" w:rsidRPr="005049DE" w:rsidRDefault="00D6223E" w:rsidP="00267577">
            <w:pPr>
              <w:pStyle w:val="ListParagraph"/>
              <w:widowControl w:val="0"/>
              <w:numPr>
                <w:ilvl w:val="0"/>
                <w:numId w:val="40"/>
              </w:numPr>
              <w:ind w:left="0" w:firstLine="0"/>
              <w:rPr>
                <w:rFonts w:ascii="微软雅黑" w:eastAsia="微软雅黑" w:hAnsi="微软雅黑"/>
              </w:rPr>
            </w:pPr>
          </w:p>
        </w:tc>
        <w:tc>
          <w:tcPr>
            <w:tcW w:w="1656" w:type="dxa"/>
            <w:vAlign w:val="center"/>
          </w:tcPr>
          <w:p w14:paraId="1E018BCB" w14:textId="403B69D8" w:rsidR="00D6223E" w:rsidRPr="0008284B" w:rsidRDefault="004B0DAC" w:rsidP="00973AC0">
            <w:pPr>
              <w:pStyle w:val="CH-TABLE"/>
              <w:jc w:val="both"/>
            </w:pPr>
            <w:r>
              <w:rPr>
                <w:rFonts w:hint="eastAsia"/>
              </w:rPr>
              <w:t>ERP</w:t>
            </w:r>
          </w:p>
        </w:tc>
        <w:tc>
          <w:tcPr>
            <w:tcW w:w="1100" w:type="dxa"/>
            <w:vAlign w:val="center"/>
          </w:tcPr>
          <w:p w14:paraId="3C5C9D79" w14:textId="77777777" w:rsidR="00D6223E" w:rsidRPr="0008284B" w:rsidRDefault="00D6223E" w:rsidP="00973AC0">
            <w:pPr>
              <w:pStyle w:val="CH-TABLE"/>
              <w:jc w:val="both"/>
            </w:pPr>
            <w:r w:rsidRPr="0008284B">
              <w:rPr>
                <w:rFonts w:hint="eastAsia"/>
              </w:rPr>
              <w:t>MES</w:t>
            </w:r>
          </w:p>
        </w:tc>
        <w:tc>
          <w:tcPr>
            <w:tcW w:w="2552" w:type="dxa"/>
            <w:vAlign w:val="center"/>
          </w:tcPr>
          <w:p w14:paraId="481203AC" w14:textId="77777777" w:rsidR="00D6223E" w:rsidRPr="0008284B" w:rsidRDefault="00D6223E" w:rsidP="00973AC0">
            <w:pPr>
              <w:pStyle w:val="CH-TABLE"/>
              <w:jc w:val="both"/>
            </w:pPr>
            <w:r w:rsidRPr="0008284B">
              <w:rPr>
                <w:rFonts w:hint="eastAsia"/>
              </w:rPr>
              <w:t>成品入库结果</w:t>
            </w:r>
          </w:p>
        </w:tc>
        <w:tc>
          <w:tcPr>
            <w:tcW w:w="3385" w:type="dxa"/>
            <w:vAlign w:val="center"/>
          </w:tcPr>
          <w:p w14:paraId="7623B9B8" w14:textId="77777777" w:rsidR="00D6223E" w:rsidRPr="0008284B" w:rsidRDefault="00D6223E" w:rsidP="00973AC0">
            <w:pPr>
              <w:pStyle w:val="CH-TABLE"/>
              <w:jc w:val="both"/>
            </w:pPr>
            <w:r w:rsidRPr="0008284B">
              <w:rPr>
                <w:rFonts w:hint="eastAsia"/>
              </w:rPr>
              <w:t>成品入库完成状态</w:t>
            </w:r>
          </w:p>
        </w:tc>
      </w:tr>
    </w:tbl>
    <w:p w14:paraId="24F200B2" w14:textId="77777777" w:rsidR="00D6223E" w:rsidRPr="0008284B" w:rsidRDefault="00D6223E" w:rsidP="00D6223E">
      <w:pPr>
        <w:pStyle w:val="CH-4"/>
      </w:pPr>
      <w:r w:rsidRPr="0008284B">
        <w:rPr>
          <w:rFonts w:hint="eastAsia"/>
        </w:rPr>
        <w:t>备注：接口交互的具体场景及内容在项目过程详细设计之后可能会发生调整，具体内容以详细设计为准。</w:t>
      </w:r>
    </w:p>
    <w:p w14:paraId="73116E73" w14:textId="77777777" w:rsidR="00D6223E" w:rsidRPr="0008284B" w:rsidRDefault="00D6223E" w:rsidP="008B7C6D">
      <w:pPr>
        <w:pStyle w:val="CH-H4"/>
      </w:pPr>
      <w:r w:rsidRPr="0008284B">
        <w:rPr>
          <w:rFonts w:hint="eastAsia"/>
        </w:rPr>
        <w:t>MES与</w:t>
      </w:r>
      <w:r w:rsidRPr="0008284B">
        <w:t>LIMS接口</w:t>
      </w:r>
    </w:p>
    <w:p w14:paraId="7EC71E0C" w14:textId="77777777" w:rsidR="00D6223E" w:rsidRPr="0008284B" w:rsidRDefault="00D6223E" w:rsidP="00150075">
      <w:pPr>
        <w:pStyle w:val="CH-1"/>
      </w:pPr>
      <w:r w:rsidRPr="0008284B">
        <w:rPr>
          <w:rFonts w:hint="eastAsia"/>
        </w:rPr>
        <w:t>M</w:t>
      </w:r>
      <w:r w:rsidRPr="0008284B">
        <w:t>ES与LIMS系统</w:t>
      </w:r>
      <w:r w:rsidRPr="0008284B">
        <w:rPr>
          <w:rFonts w:hint="eastAsia"/>
        </w:rPr>
        <w:t>应</w:t>
      </w:r>
      <w:r w:rsidRPr="0008284B">
        <w:t>有接口</w:t>
      </w:r>
      <w:r w:rsidRPr="0008284B">
        <w:rPr>
          <w:rFonts w:hint="eastAsia"/>
        </w:rPr>
        <w:t>进行交互。规划如下两个场景描述双方之间的交互。场景一：生产现场操作需要等待LIMS反馈的结果，之后再继续进行生产。</w:t>
      </w:r>
      <w:r w:rsidRPr="0008284B">
        <w:t>场景二</w:t>
      </w:r>
      <w:r w:rsidRPr="0008284B">
        <w:rPr>
          <w:rFonts w:hint="eastAsia"/>
        </w:rPr>
        <w:t>：取样送检后，生产继续进行，待检验结束后，MES通过接口自动获取检验结果（结论）。</w:t>
      </w:r>
      <w:r w:rsidRPr="0008284B">
        <w:t>接口数据交互</w:t>
      </w:r>
      <w:r w:rsidRPr="0008284B">
        <w:rPr>
          <w:rFonts w:hint="eastAsia"/>
        </w:rPr>
        <w:t>初步</w:t>
      </w:r>
      <w:r w:rsidRPr="0008284B">
        <w:t>规划如下</w:t>
      </w:r>
      <w:r w:rsidRPr="0008284B">
        <w:rPr>
          <w:rFonts w:hint="eastAsia"/>
        </w:rPr>
        <w:t>表</w:t>
      </w:r>
      <w:r w:rsidRPr="0008284B">
        <w:t>所示</w:t>
      </w:r>
      <w:r w:rsidRPr="0008284B">
        <w:rPr>
          <w:rFonts w:hint="eastAsia"/>
        </w:rPr>
        <w:t>。</w:t>
      </w:r>
    </w:p>
    <w:tbl>
      <w:tblPr>
        <w:tblStyle w:val="TableGrid"/>
        <w:tblW w:w="0" w:type="auto"/>
        <w:tblLook w:val="04A0" w:firstRow="1" w:lastRow="0" w:firstColumn="1" w:lastColumn="0" w:noHBand="0" w:noVBand="1"/>
      </w:tblPr>
      <w:tblGrid>
        <w:gridCol w:w="783"/>
        <w:gridCol w:w="1545"/>
        <w:gridCol w:w="1313"/>
        <w:gridCol w:w="2171"/>
        <w:gridCol w:w="3664"/>
      </w:tblGrid>
      <w:tr w:rsidR="00D6223E" w:rsidRPr="0008284B" w14:paraId="4CC14AF2" w14:textId="77777777" w:rsidTr="00712E72">
        <w:trPr>
          <w:tblHeader/>
        </w:trPr>
        <w:tc>
          <w:tcPr>
            <w:tcW w:w="663" w:type="dxa"/>
            <w:shd w:val="clear" w:color="auto" w:fill="D9D9D9" w:themeFill="background1" w:themeFillShade="D9"/>
          </w:tcPr>
          <w:p w14:paraId="37D89E55" w14:textId="77777777" w:rsidR="00D6223E" w:rsidRPr="0008284B" w:rsidRDefault="00D6223E" w:rsidP="00712E72">
            <w:pPr>
              <w:widowControl w:val="0"/>
              <w:jc w:val="center"/>
              <w:rPr>
                <w:rFonts w:ascii="微软雅黑" w:eastAsia="微软雅黑" w:hAnsi="微软雅黑"/>
                <w:sz w:val="21"/>
                <w:szCs w:val="21"/>
                <w:lang w:val="en-US"/>
              </w:rPr>
            </w:pPr>
            <w:r w:rsidRPr="0008284B">
              <w:rPr>
                <w:rFonts w:ascii="微软雅黑" w:eastAsia="微软雅黑" w:hAnsi="微软雅黑" w:hint="eastAsia"/>
                <w:sz w:val="21"/>
                <w:szCs w:val="21"/>
                <w:lang w:val="en-US"/>
              </w:rPr>
              <w:t>#</w:t>
            </w:r>
          </w:p>
        </w:tc>
        <w:tc>
          <w:tcPr>
            <w:tcW w:w="1561" w:type="dxa"/>
            <w:shd w:val="clear" w:color="auto" w:fill="D9D9D9" w:themeFill="background1" w:themeFillShade="D9"/>
          </w:tcPr>
          <w:p w14:paraId="0C3EF2FB" w14:textId="77777777" w:rsidR="00D6223E" w:rsidRPr="0008284B" w:rsidRDefault="00D6223E" w:rsidP="004B0DAC">
            <w:pPr>
              <w:pStyle w:val="CH-TABLE-HEAD"/>
            </w:pPr>
            <w:r w:rsidRPr="0008284B">
              <w:rPr>
                <w:rFonts w:hint="eastAsia"/>
              </w:rPr>
              <w:t>数据源系统</w:t>
            </w:r>
          </w:p>
        </w:tc>
        <w:tc>
          <w:tcPr>
            <w:tcW w:w="1326" w:type="dxa"/>
            <w:shd w:val="clear" w:color="auto" w:fill="D9D9D9" w:themeFill="background1" w:themeFillShade="D9"/>
          </w:tcPr>
          <w:p w14:paraId="65FC4153" w14:textId="77777777" w:rsidR="00D6223E" w:rsidRPr="0008284B" w:rsidRDefault="00D6223E" w:rsidP="004B0DAC">
            <w:pPr>
              <w:pStyle w:val="CH-TABLE-HEAD"/>
            </w:pPr>
            <w:r w:rsidRPr="0008284B">
              <w:rPr>
                <w:rFonts w:hint="eastAsia"/>
              </w:rPr>
              <w:t>接收系统</w:t>
            </w:r>
          </w:p>
        </w:tc>
        <w:tc>
          <w:tcPr>
            <w:tcW w:w="2205" w:type="dxa"/>
            <w:shd w:val="clear" w:color="auto" w:fill="D9D9D9" w:themeFill="background1" w:themeFillShade="D9"/>
          </w:tcPr>
          <w:p w14:paraId="19630B8F" w14:textId="77777777" w:rsidR="00D6223E" w:rsidRPr="0008284B" w:rsidRDefault="00D6223E" w:rsidP="004B0DAC">
            <w:pPr>
              <w:pStyle w:val="CH-TABLE-HEAD"/>
            </w:pPr>
            <w:r w:rsidRPr="0008284B">
              <w:rPr>
                <w:rFonts w:hint="eastAsia"/>
              </w:rPr>
              <w:t>交互内容</w:t>
            </w:r>
          </w:p>
        </w:tc>
        <w:tc>
          <w:tcPr>
            <w:tcW w:w="3721" w:type="dxa"/>
            <w:shd w:val="clear" w:color="auto" w:fill="D9D9D9" w:themeFill="background1" w:themeFillShade="D9"/>
          </w:tcPr>
          <w:p w14:paraId="07BF30D7" w14:textId="77777777" w:rsidR="00D6223E" w:rsidRPr="0008284B" w:rsidRDefault="00D6223E" w:rsidP="004B0DAC">
            <w:pPr>
              <w:pStyle w:val="CH-TABLE-HEAD"/>
            </w:pPr>
            <w:r w:rsidRPr="0008284B">
              <w:rPr>
                <w:rFonts w:hint="eastAsia"/>
              </w:rPr>
              <w:t>备注</w:t>
            </w:r>
          </w:p>
        </w:tc>
      </w:tr>
      <w:tr w:rsidR="00D6223E" w:rsidRPr="0008284B" w14:paraId="361546CA" w14:textId="77777777" w:rsidTr="00712E72">
        <w:tc>
          <w:tcPr>
            <w:tcW w:w="663" w:type="dxa"/>
            <w:vAlign w:val="center"/>
          </w:tcPr>
          <w:p w14:paraId="2E651183" w14:textId="77777777" w:rsidR="00D6223E" w:rsidRPr="0008284B" w:rsidRDefault="00D6223E" w:rsidP="00267577">
            <w:pPr>
              <w:numPr>
                <w:ilvl w:val="0"/>
                <w:numId w:val="38"/>
              </w:numPr>
              <w:ind w:left="0" w:firstLine="0"/>
              <w:contextualSpacing/>
              <w:rPr>
                <w:rFonts w:ascii="微软雅黑" w:eastAsia="微软雅黑" w:hAnsi="微软雅黑" w:cs="Arial"/>
                <w:sz w:val="22"/>
                <w:szCs w:val="22"/>
                <w:lang w:val="en-US"/>
              </w:rPr>
            </w:pPr>
          </w:p>
        </w:tc>
        <w:tc>
          <w:tcPr>
            <w:tcW w:w="1561" w:type="dxa"/>
            <w:vAlign w:val="center"/>
          </w:tcPr>
          <w:p w14:paraId="765DA222" w14:textId="77777777" w:rsidR="00D6223E" w:rsidRPr="0008284B" w:rsidRDefault="00D6223E" w:rsidP="004B0DAC">
            <w:pPr>
              <w:pStyle w:val="CH-TABLE"/>
            </w:pPr>
            <w:r>
              <w:t>LIMS</w:t>
            </w:r>
          </w:p>
        </w:tc>
        <w:tc>
          <w:tcPr>
            <w:tcW w:w="1326" w:type="dxa"/>
            <w:vAlign w:val="center"/>
          </w:tcPr>
          <w:p w14:paraId="0121E080" w14:textId="77777777" w:rsidR="00D6223E" w:rsidRPr="0008284B" w:rsidRDefault="00D6223E" w:rsidP="004B0DAC">
            <w:pPr>
              <w:pStyle w:val="CH-TABLE"/>
            </w:pPr>
            <w:r>
              <w:t>MES</w:t>
            </w:r>
          </w:p>
        </w:tc>
        <w:tc>
          <w:tcPr>
            <w:tcW w:w="2205" w:type="dxa"/>
            <w:vAlign w:val="center"/>
          </w:tcPr>
          <w:p w14:paraId="0BAE4294" w14:textId="77777777" w:rsidR="00D6223E" w:rsidRPr="0008284B" w:rsidRDefault="00D6223E" w:rsidP="004B0DAC">
            <w:pPr>
              <w:pStyle w:val="CH-TABLE"/>
            </w:pPr>
            <w:r w:rsidRPr="0008284B">
              <w:t>生产过程</w:t>
            </w:r>
            <w:r w:rsidRPr="0008284B">
              <w:rPr>
                <w:rFonts w:hint="eastAsia"/>
              </w:rPr>
              <w:t>请验及</w:t>
            </w:r>
            <w:r w:rsidRPr="0008284B">
              <w:t>取样信息</w:t>
            </w:r>
          </w:p>
        </w:tc>
        <w:tc>
          <w:tcPr>
            <w:tcW w:w="3721" w:type="dxa"/>
            <w:vAlign w:val="center"/>
          </w:tcPr>
          <w:p w14:paraId="373CE476" w14:textId="77777777" w:rsidR="00D6223E" w:rsidRPr="0008284B" w:rsidRDefault="00D6223E" w:rsidP="004B0DAC">
            <w:pPr>
              <w:pStyle w:val="CH-TABLE"/>
            </w:pPr>
            <w:r w:rsidRPr="0008284B">
              <w:rPr>
                <w:rFonts w:hint="eastAsia"/>
              </w:rPr>
              <w:t>产品批次，生产阶段，样品信息</w:t>
            </w:r>
            <w:r>
              <w:rPr>
                <w:rFonts w:hint="eastAsia"/>
              </w:rPr>
              <w:t>、取样人</w:t>
            </w:r>
            <w:r w:rsidRPr="0008284B">
              <w:rPr>
                <w:rFonts w:hint="eastAsia"/>
              </w:rPr>
              <w:t>等</w:t>
            </w:r>
          </w:p>
        </w:tc>
      </w:tr>
      <w:tr w:rsidR="00D6223E" w:rsidRPr="0008284B" w14:paraId="3842BA32" w14:textId="77777777" w:rsidTr="00712E72">
        <w:tc>
          <w:tcPr>
            <w:tcW w:w="663" w:type="dxa"/>
            <w:vAlign w:val="center"/>
          </w:tcPr>
          <w:p w14:paraId="6949934A" w14:textId="77777777" w:rsidR="00D6223E" w:rsidRPr="0008284B" w:rsidRDefault="00D6223E" w:rsidP="00267577">
            <w:pPr>
              <w:numPr>
                <w:ilvl w:val="0"/>
                <w:numId w:val="38"/>
              </w:numPr>
              <w:ind w:left="0" w:firstLine="0"/>
              <w:contextualSpacing/>
              <w:rPr>
                <w:rFonts w:ascii="微软雅黑" w:eastAsia="微软雅黑" w:hAnsi="微软雅黑" w:cs="Arial"/>
                <w:sz w:val="22"/>
                <w:szCs w:val="22"/>
                <w:lang w:val="en-US"/>
              </w:rPr>
            </w:pPr>
          </w:p>
        </w:tc>
        <w:tc>
          <w:tcPr>
            <w:tcW w:w="1561" w:type="dxa"/>
            <w:vAlign w:val="center"/>
          </w:tcPr>
          <w:p w14:paraId="46A46AE7" w14:textId="77777777" w:rsidR="00D6223E" w:rsidRPr="0008284B" w:rsidRDefault="00D6223E" w:rsidP="004B0DAC">
            <w:pPr>
              <w:pStyle w:val="CH-TABLE"/>
            </w:pPr>
            <w:r w:rsidRPr="0008284B">
              <w:rPr>
                <w:rFonts w:hint="eastAsia"/>
              </w:rPr>
              <w:t>LIMS</w:t>
            </w:r>
          </w:p>
        </w:tc>
        <w:tc>
          <w:tcPr>
            <w:tcW w:w="1326" w:type="dxa"/>
            <w:vAlign w:val="center"/>
          </w:tcPr>
          <w:p w14:paraId="2CA604C6" w14:textId="77777777" w:rsidR="00D6223E" w:rsidRPr="0008284B" w:rsidRDefault="00D6223E" w:rsidP="004B0DAC">
            <w:pPr>
              <w:pStyle w:val="CH-TABLE"/>
            </w:pPr>
            <w:r w:rsidRPr="0008284B">
              <w:rPr>
                <w:rFonts w:hint="eastAsia"/>
              </w:rPr>
              <w:t>MES</w:t>
            </w:r>
          </w:p>
        </w:tc>
        <w:tc>
          <w:tcPr>
            <w:tcW w:w="2205" w:type="dxa"/>
            <w:vAlign w:val="center"/>
          </w:tcPr>
          <w:p w14:paraId="7811E622" w14:textId="77777777" w:rsidR="00D6223E" w:rsidRPr="0008284B" w:rsidRDefault="00D6223E" w:rsidP="004B0DAC">
            <w:pPr>
              <w:pStyle w:val="CH-TABLE"/>
            </w:pPr>
            <w:r w:rsidRPr="0008284B">
              <w:t>中间体检测结果</w:t>
            </w:r>
          </w:p>
        </w:tc>
        <w:tc>
          <w:tcPr>
            <w:tcW w:w="3721" w:type="dxa"/>
            <w:vAlign w:val="center"/>
          </w:tcPr>
          <w:p w14:paraId="61B6AE1F" w14:textId="77777777" w:rsidR="00D6223E" w:rsidRPr="0008284B" w:rsidRDefault="00D6223E" w:rsidP="004B0DAC">
            <w:pPr>
              <w:pStyle w:val="CH-TABLE"/>
            </w:pPr>
            <w:r w:rsidRPr="0008284B">
              <w:t>生产过程样品检测结果</w:t>
            </w:r>
            <w:r w:rsidRPr="0008284B">
              <w:rPr>
                <w:rFonts w:hint="eastAsia"/>
              </w:rPr>
              <w:t>，</w:t>
            </w:r>
            <w:r w:rsidRPr="0008284B">
              <w:t>中间体</w:t>
            </w:r>
            <w:r w:rsidRPr="0008284B">
              <w:rPr>
                <w:rFonts w:hint="eastAsia"/>
              </w:rPr>
              <w:t>检测结果</w:t>
            </w:r>
          </w:p>
        </w:tc>
      </w:tr>
      <w:tr w:rsidR="00D6223E" w:rsidRPr="0008284B" w14:paraId="60CD327D" w14:textId="77777777" w:rsidTr="00712E72">
        <w:tc>
          <w:tcPr>
            <w:tcW w:w="663" w:type="dxa"/>
            <w:vAlign w:val="center"/>
          </w:tcPr>
          <w:p w14:paraId="72EDEF52" w14:textId="77777777" w:rsidR="00D6223E" w:rsidRPr="0008284B" w:rsidRDefault="00D6223E" w:rsidP="00267577">
            <w:pPr>
              <w:numPr>
                <w:ilvl w:val="0"/>
                <w:numId w:val="38"/>
              </w:numPr>
              <w:ind w:left="0" w:firstLine="0"/>
              <w:contextualSpacing/>
              <w:rPr>
                <w:rFonts w:ascii="微软雅黑" w:eastAsia="微软雅黑" w:hAnsi="微软雅黑" w:cs="Arial"/>
                <w:sz w:val="22"/>
                <w:szCs w:val="22"/>
                <w:lang w:val="en-US"/>
              </w:rPr>
            </w:pPr>
          </w:p>
        </w:tc>
        <w:tc>
          <w:tcPr>
            <w:tcW w:w="1561" w:type="dxa"/>
            <w:vAlign w:val="center"/>
          </w:tcPr>
          <w:p w14:paraId="2D0310DB" w14:textId="77777777" w:rsidR="00D6223E" w:rsidRPr="0008284B" w:rsidRDefault="00D6223E" w:rsidP="004B0DAC">
            <w:pPr>
              <w:pStyle w:val="CH-TABLE"/>
            </w:pPr>
            <w:r w:rsidRPr="0008284B">
              <w:rPr>
                <w:rFonts w:hint="eastAsia"/>
              </w:rPr>
              <w:t>LIMS</w:t>
            </w:r>
          </w:p>
        </w:tc>
        <w:tc>
          <w:tcPr>
            <w:tcW w:w="1326" w:type="dxa"/>
            <w:vAlign w:val="center"/>
          </w:tcPr>
          <w:p w14:paraId="69AA62F8" w14:textId="77777777" w:rsidR="00D6223E" w:rsidRPr="0008284B" w:rsidRDefault="00D6223E" w:rsidP="004B0DAC">
            <w:pPr>
              <w:pStyle w:val="CH-TABLE"/>
            </w:pPr>
            <w:r w:rsidRPr="0008284B">
              <w:rPr>
                <w:rFonts w:hint="eastAsia"/>
              </w:rPr>
              <w:t>MES</w:t>
            </w:r>
          </w:p>
        </w:tc>
        <w:tc>
          <w:tcPr>
            <w:tcW w:w="2205" w:type="dxa"/>
            <w:vAlign w:val="center"/>
          </w:tcPr>
          <w:p w14:paraId="48A3B3E3" w14:textId="77777777" w:rsidR="00D6223E" w:rsidRPr="0008284B" w:rsidRDefault="00D6223E" w:rsidP="004B0DAC">
            <w:pPr>
              <w:pStyle w:val="CH-TABLE"/>
            </w:pPr>
            <w:r w:rsidRPr="0008284B">
              <w:rPr>
                <w:rFonts w:hint="eastAsia"/>
              </w:rPr>
              <w:t>原材料质量信息</w:t>
            </w:r>
          </w:p>
        </w:tc>
        <w:tc>
          <w:tcPr>
            <w:tcW w:w="3721" w:type="dxa"/>
            <w:vAlign w:val="center"/>
          </w:tcPr>
          <w:p w14:paraId="4B38E59A" w14:textId="77777777" w:rsidR="00D6223E" w:rsidRPr="0008284B" w:rsidRDefault="00D6223E" w:rsidP="004B0DAC">
            <w:pPr>
              <w:pStyle w:val="CH-TABLE"/>
            </w:pPr>
            <w:r w:rsidRPr="0008284B">
              <w:t>例如</w:t>
            </w:r>
            <w:r w:rsidRPr="0008284B">
              <w:rPr>
                <w:rFonts w:hint="eastAsia"/>
              </w:rPr>
              <w:t>：</w:t>
            </w:r>
            <w:r w:rsidRPr="0008284B">
              <w:t>纯度</w:t>
            </w:r>
            <w:r w:rsidRPr="0008284B">
              <w:rPr>
                <w:rFonts w:hint="eastAsia"/>
              </w:rPr>
              <w:t>，</w:t>
            </w:r>
            <w:r w:rsidRPr="0008284B">
              <w:t>水分等</w:t>
            </w:r>
            <w:r w:rsidRPr="0008284B">
              <w:rPr>
                <w:rFonts w:hint="eastAsia"/>
              </w:rPr>
              <w:t>。LIMS上线之前，质量信息由ERP传递给MES</w:t>
            </w:r>
          </w:p>
        </w:tc>
      </w:tr>
    </w:tbl>
    <w:p w14:paraId="3B16D4AE" w14:textId="77777777" w:rsidR="00D6223E" w:rsidRPr="0008284B" w:rsidRDefault="00D6223E" w:rsidP="00D6223E">
      <w:pPr>
        <w:pStyle w:val="CH-4"/>
        <w:rPr>
          <w:sz w:val="16"/>
        </w:rPr>
      </w:pPr>
      <w:r w:rsidRPr="0008284B">
        <w:rPr>
          <w:rFonts w:hint="eastAsia"/>
        </w:rPr>
        <w:t>备注：接口交互的具体场景及内容在项目过程详细设计之后可能会发生调整，具体内容以详细设计为准。</w:t>
      </w:r>
    </w:p>
    <w:p w14:paraId="75E9E6EF" w14:textId="77777777" w:rsidR="00D6223E" w:rsidRPr="00973AC0" w:rsidRDefault="00D6223E" w:rsidP="008B7C6D">
      <w:pPr>
        <w:pStyle w:val="CH-H4"/>
      </w:pPr>
      <w:r w:rsidRPr="00973AC0">
        <w:rPr>
          <w:rFonts w:hint="eastAsia"/>
        </w:rPr>
        <w:lastRenderedPageBreak/>
        <w:t>MES与</w:t>
      </w:r>
      <w:r w:rsidRPr="00973AC0">
        <w:t>QMS</w:t>
      </w:r>
      <w:r w:rsidRPr="00973AC0">
        <w:rPr>
          <w:rFonts w:hint="eastAsia"/>
        </w:rPr>
        <w:t>接口</w:t>
      </w:r>
    </w:p>
    <w:p w14:paraId="294D42DB" w14:textId="6529FCF0" w:rsidR="00D6223E" w:rsidRPr="0008284B" w:rsidRDefault="00D6223E" w:rsidP="00150075">
      <w:pPr>
        <w:pStyle w:val="CH-1"/>
      </w:pPr>
      <w:r w:rsidRPr="0008284B">
        <w:rPr>
          <w:rFonts w:hint="eastAsia"/>
        </w:rPr>
        <w:t>M</w:t>
      </w:r>
      <w:r w:rsidRPr="0008284B">
        <w:t>ES与</w:t>
      </w:r>
      <w:r w:rsidRPr="0008284B">
        <w:rPr>
          <w:rFonts w:hint="eastAsia"/>
        </w:rPr>
        <w:t>Q</w:t>
      </w:r>
      <w:r w:rsidRPr="0008284B">
        <w:t>MS系统</w:t>
      </w:r>
      <w:r w:rsidRPr="0008284B">
        <w:rPr>
          <w:rFonts w:hint="eastAsia"/>
        </w:rPr>
        <w:t>应</w:t>
      </w:r>
      <w:r w:rsidRPr="0008284B">
        <w:t>有接口</w:t>
      </w:r>
      <w:r w:rsidRPr="0008284B">
        <w:rPr>
          <w:rFonts w:hint="eastAsia"/>
        </w:rPr>
        <w:t>进行交互。对</w:t>
      </w:r>
      <w:r>
        <w:rPr>
          <w:rFonts w:hint="eastAsia"/>
        </w:rPr>
        <w:t>质量</w:t>
      </w:r>
      <w:r w:rsidRPr="0008284B">
        <w:rPr>
          <w:rFonts w:hint="eastAsia"/>
        </w:rPr>
        <w:t>风险事件信息，</w:t>
      </w:r>
      <w:r>
        <w:rPr>
          <w:rFonts w:hint="eastAsia"/>
        </w:rPr>
        <w:t>根据</w:t>
      </w:r>
      <w:r w:rsidR="002D1437">
        <w:rPr>
          <w:rFonts w:hint="eastAsia"/>
        </w:rPr>
        <w:t>信达生物</w:t>
      </w:r>
      <w:r>
        <w:rPr>
          <w:rFonts w:hint="eastAsia"/>
        </w:rPr>
        <w:t>的需求，可在M</w:t>
      </w:r>
      <w:r>
        <w:t>ES</w:t>
      </w:r>
      <w:r>
        <w:rPr>
          <w:rFonts w:hint="eastAsia"/>
        </w:rPr>
        <w:t>中进行偏差的初步处理（例如：应急措施处理，初步原因分析等）后，需要上传Q</w:t>
      </w:r>
      <w:r>
        <w:t>MS</w:t>
      </w:r>
      <w:r>
        <w:rPr>
          <w:rFonts w:hint="eastAsia"/>
        </w:rPr>
        <w:t>的偏差上传到Q</w:t>
      </w:r>
      <w:r>
        <w:t>MS</w:t>
      </w:r>
      <w:r>
        <w:rPr>
          <w:rFonts w:hint="eastAsia"/>
        </w:rPr>
        <w:t>系统</w:t>
      </w:r>
      <w:r w:rsidRPr="0008284B">
        <w:rPr>
          <w:rFonts w:hint="eastAsia"/>
        </w:rPr>
        <w:t>。</w:t>
      </w:r>
    </w:p>
    <w:p w14:paraId="140A91EB" w14:textId="77777777" w:rsidR="00D6223E" w:rsidRPr="0008284B" w:rsidRDefault="00D6223E" w:rsidP="00150075">
      <w:pPr>
        <w:pStyle w:val="CH-1"/>
      </w:pPr>
      <w:r w:rsidRPr="0008284B">
        <w:rPr>
          <w:rFonts w:hint="eastAsia"/>
        </w:rPr>
        <w:t>除风险事件信息交互的接口外，在MES中完成批记录审核后，MES将审核结果传递给QMS作为批生产放行的依据之一。</w:t>
      </w:r>
      <w:r w:rsidRPr="0008284B">
        <w:t>规划MES与QMS系统将有接口如下</w:t>
      </w:r>
      <w:r w:rsidRPr="0008284B">
        <w:rPr>
          <w:rFonts w:hint="eastAsia"/>
        </w:rPr>
        <w:t>表</w:t>
      </w:r>
      <w:r w:rsidRPr="0008284B">
        <w:t>所示</w:t>
      </w:r>
      <w:r w:rsidRPr="0008284B">
        <w:rPr>
          <w:rFonts w:hint="eastAsia"/>
        </w:rPr>
        <w:t>。</w:t>
      </w:r>
    </w:p>
    <w:tbl>
      <w:tblPr>
        <w:tblStyle w:val="TableGrid"/>
        <w:tblW w:w="0" w:type="auto"/>
        <w:tblLook w:val="04A0" w:firstRow="1" w:lastRow="0" w:firstColumn="1" w:lastColumn="0" w:noHBand="0" w:noVBand="1"/>
      </w:tblPr>
      <w:tblGrid>
        <w:gridCol w:w="663"/>
        <w:gridCol w:w="1412"/>
        <w:gridCol w:w="1325"/>
        <w:gridCol w:w="2351"/>
        <w:gridCol w:w="3725"/>
      </w:tblGrid>
      <w:tr w:rsidR="00D6223E" w:rsidRPr="0008284B" w14:paraId="7F773752" w14:textId="77777777" w:rsidTr="00712E72">
        <w:trPr>
          <w:tblHeader/>
        </w:trPr>
        <w:tc>
          <w:tcPr>
            <w:tcW w:w="663" w:type="dxa"/>
            <w:shd w:val="clear" w:color="auto" w:fill="D9D9D9" w:themeFill="background1" w:themeFillShade="D9"/>
          </w:tcPr>
          <w:p w14:paraId="748CAD59" w14:textId="77777777" w:rsidR="00D6223E" w:rsidRPr="0008284B" w:rsidRDefault="00D6223E" w:rsidP="00973AC0">
            <w:pPr>
              <w:pStyle w:val="CH-TABLE-HEAD"/>
            </w:pPr>
            <w:r w:rsidRPr="0008284B">
              <w:rPr>
                <w:rFonts w:hint="eastAsia"/>
              </w:rPr>
              <w:t>#</w:t>
            </w:r>
          </w:p>
        </w:tc>
        <w:tc>
          <w:tcPr>
            <w:tcW w:w="1412" w:type="dxa"/>
            <w:shd w:val="clear" w:color="auto" w:fill="D9D9D9" w:themeFill="background1" w:themeFillShade="D9"/>
          </w:tcPr>
          <w:p w14:paraId="53E32C63" w14:textId="77777777" w:rsidR="00D6223E" w:rsidRPr="0008284B" w:rsidRDefault="00D6223E" w:rsidP="004B0DAC">
            <w:pPr>
              <w:pStyle w:val="CH-TABLE-HEAD"/>
            </w:pPr>
            <w:r w:rsidRPr="0008284B">
              <w:rPr>
                <w:rFonts w:hint="eastAsia"/>
              </w:rPr>
              <w:t>数据源系统</w:t>
            </w:r>
          </w:p>
        </w:tc>
        <w:tc>
          <w:tcPr>
            <w:tcW w:w="1325" w:type="dxa"/>
            <w:shd w:val="clear" w:color="auto" w:fill="D9D9D9" w:themeFill="background1" w:themeFillShade="D9"/>
          </w:tcPr>
          <w:p w14:paraId="4D2AB1F3" w14:textId="77777777" w:rsidR="00D6223E" w:rsidRPr="0008284B" w:rsidRDefault="00D6223E" w:rsidP="004B0DAC">
            <w:pPr>
              <w:pStyle w:val="CH-TABLE-HEAD"/>
            </w:pPr>
            <w:r w:rsidRPr="0008284B">
              <w:rPr>
                <w:rFonts w:hint="eastAsia"/>
              </w:rPr>
              <w:t>接收系统</w:t>
            </w:r>
          </w:p>
        </w:tc>
        <w:tc>
          <w:tcPr>
            <w:tcW w:w="2351" w:type="dxa"/>
            <w:shd w:val="clear" w:color="auto" w:fill="D9D9D9" w:themeFill="background1" w:themeFillShade="D9"/>
          </w:tcPr>
          <w:p w14:paraId="79F984E6" w14:textId="77777777" w:rsidR="00D6223E" w:rsidRPr="0008284B" w:rsidRDefault="00D6223E" w:rsidP="004B0DAC">
            <w:pPr>
              <w:pStyle w:val="CH-TABLE-HEAD"/>
            </w:pPr>
            <w:r w:rsidRPr="0008284B">
              <w:rPr>
                <w:rFonts w:hint="eastAsia"/>
              </w:rPr>
              <w:t>交互内容</w:t>
            </w:r>
          </w:p>
        </w:tc>
        <w:tc>
          <w:tcPr>
            <w:tcW w:w="3725" w:type="dxa"/>
            <w:shd w:val="clear" w:color="auto" w:fill="D9D9D9" w:themeFill="background1" w:themeFillShade="D9"/>
          </w:tcPr>
          <w:p w14:paraId="746C72A6" w14:textId="77777777" w:rsidR="00D6223E" w:rsidRPr="0008284B" w:rsidRDefault="00D6223E" w:rsidP="004B0DAC">
            <w:pPr>
              <w:pStyle w:val="CH-TABLE-HEAD"/>
            </w:pPr>
            <w:r w:rsidRPr="0008284B">
              <w:rPr>
                <w:rFonts w:hint="eastAsia"/>
              </w:rPr>
              <w:t>备注</w:t>
            </w:r>
          </w:p>
        </w:tc>
      </w:tr>
      <w:tr w:rsidR="00D6223E" w:rsidRPr="0008284B" w14:paraId="12D3E1AE" w14:textId="77777777" w:rsidTr="00712E72">
        <w:tc>
          <w:tcPr>
            <w:tcW w:w="663" w:type="dxa"/>
            <w:vAlign w:val="center"/>
          </w:tcPr>
          <w:p w14:paraId="1B925015" w14:textId="77777777" w:rsidR="00D6223E" w:rsidRPr="0008284B" w:rsidRDefault="00D6223E" w:rsidP="00267577">
            <w:pPr>
              <w:numPr>
                <w:ilvl w:val="0"/>
                <w:numId w:val="39"/>
              </w:numPr>
              <w:ind w:left="0" w:firstLine="0"/>
              <w:contextualSpacing/>
              <w:rPr>
                <w:rFonts w:ascii="微软雅黑" w:eastAsia="微软雅黑" w:hAnsi="微软雅黑" w:cs="Arial"/>
                <w:sz w:val="22"/>
                <w:szCs w:val="22"/>
                <w:lang w:val="en-US"/>
              </w:rPr>
            </w:pPr>
          </w:p>
        </w:tc>
        <w:tc>
          <w:tcPr>
            <w:tcW w:w="1412" w:type="dxa"/>
            <w:vAlign w:val="center"/>
          </w:tcPr>
          <w:p w14:paraId="571702E1" w14:textId="77777777" w:rsidR="00D6223E" w:rsidRPr="0008284B" w:rsidRDefault="00D6223E" w:rsidP="004B0DAC">
            <w:pPr>
              <w:pStyle w:val="CH-TABLE"/>
            </w:pPr>
            <w:r w:rsidRPr="0008284B">
              <w:rPr>
                <w:rFonts w:hint="eastAsia"/>
              </w:rPr>
              <w:t>MES</w:t>
            </w:r>
          </w:p>
        </w:tc>
        <w:tc>
          <w:tcPr>
            <w:tcW w:w="1325" w:type="dxa"/>
            <w:vAlign w:val="center"/>
          </w:tcPr>
          <w:p w14:paraId="28D655FE" w14:textId="77777777" w:rsidR="00D6223E" w:rsidRPr="0008284B" w:rsidRDefault="00D6223E" w:rsidP="004B0DAC">
            <w:pPr>
              <w:pStyle w:val="CH-TABLE"/>
            </w:pPr>
            <w:r w:rsidRPr="0008284B">
              <w:rPr>
                <w:rFonts w:hint="eastAsia"/>
              </w:rPr>
              <w:t>QMS</w:t>
            </w:r>
          </w:p>
        </w:tc>
        <w:tc>
          <w:tcPr>
            <w:tcW w:w="2351" w:type="dxa"/>
            <w:vAlign w:val="center"/>
          </w:tcPr>
          <w:p w14:paraId="41ADCC76" w14:textId="77777777" w:rsidR="00D6223E" w:rsidRPr="0008284B" w:rsidRDefault="00D6223E" w:rsidP="004B0DAC">
            <w:pPr>
              <w:pStyle w:val="CH-TABLE"/>
            </w:pPr>
            <w:r w:rsidRPr="0008284B">
              <w:rPr>
                <w:rFonts w:hint="eastAsia"/>
              </w:rPr>
              <w:t>生产过程风险事件信息</w:t>
            </w:r>
          </w:p>
        </w:tc>
        <w:tc>
          <w:tcPr>
            <w:tcW w:w="3725" w:type="dxa"/>
            <w:vAlign w:val="center"/>
          </w:tcPr>
          <w:p w14:paraId="4389A6E1" w14:textId="77777777" w:rsidR="00D6223E" w:rsidRPr="0008284B" w:rsidRDefault="00D6223E" w:rsidP="004B0DAC">
            <w:pPr>
              <w:pStyle w:val="CH-TABLE"/>
            </w:pPr>
            <w:r w:rsidRPr="0008284B">
              <w:rPr>
                <w:rFonts w:hint="eastAsia"/>
              </w:rPr>
              <w:t>批次号、产品编码、风险事件发现时间、风险事件发现人、风险事件详情等</w:t>
            </w:r>
            <w:r>
              <w:rPr>
                <w:rFonts w:hint="eastAsia"/>
              </w:rPr>
              <w:t>，可根据人员选择上传到Q</w:t>
            </w:r>
            <w:r>
              <w:t>MS</w:t>
            </w:r>
          </w:p>
        </w:tc>
      </w:tr>
      <w:tr w:rsidR="00D6223E" w:rsidRPr="0008284B" w14:paraId="36552206" w14:textId="77777777" w:rsidTr="00712E72">
        <w:tc>
          <w:tcPr>
            <w:tcW w:w="663" w:type="dxa"/>
            <w:vAlign w:val="center"/>
          </w:tcPr>
          <w:p w14:paraId="65857ED0" w14:textId="77777777" w:rsidR="00D6223E" w:rsidRPr="0008284B" w:rsidRDefault="00D6223E" w:rsidP="00267577">
            <w:pPr>
              <w:numPr>
                <w:ilvl w:val="0"/>
                <w:numId w:val="39"/>
              </w:numPr>
              <w:ind w:left="0" w:firstLine="0"/>
              <w:contextualSpacing/>
              <w:rPr>
                <w:rFonts w:ascii="微软雅黑" w:eastAsia="微软雅黑" w:hAnsi="微软雅黑" w:cs="Arial"/>
                <w:sz w:val="22"/>
                <w:szCs w:val="22"/>
                <w:lang w:val="en-US"/>
              </w:rPr>
            </w:pPr>
          </w:p>
        </w:tc>
        <w:tc>
          <w:tcPr>
            <w:tcW w:w="1412" w:type="dxa"/>
            <w:vAlign w:val="center"/>
          </w:tcPr>
          <w:p w14:paraId="4D5EF104" w14:textId="77777777" w:rsidR="00D6223E" w:rsidRPr="0008284B" w:rsidRDefault="00D6223E" w:rsidP="004B0DAC">
            <w:pPr>
              <w:pStyle w:val="CH-TABLE"/>
            </w:pPr>
            <w:r w:rsidRPr="0008284B">
              <w:rPr>
                <w:rFonts w:hint="eastAsia"/>
              </w:rPr>
              <w:t>QMS</w:t>
            </w:r>
          </w:p>
        </w:tc>
        <w:tc>
          <w:tcPr>
            <w:tcW w:w="1325" w:type="dxa"/>
            <w:vAlign w:val="center"/>
          </w:tcPr>
          <w:p w14:paraId="4E50FF2B" w14:textId="77777777" w:rsidR="00D6223E" w:rsidRPr="0008284B" w:rsidRDefault="00D6223E" w:rsidP="004B0DAC">
            <w:pPr>
              <w:pStyle w:val="CH-TABLE"/>
            </w:pPr>
            <w:r w:rsidRPr="0008284B">
              <w:rPr>
                <w:rFonts w:hint="eastAsia"/>
              </w:rPr>
              <w:t>MES</w:t>
            </w:r>
          </w:p>
        </w:tc>
        <w:tc>
          <w:tcPr>
            <w:tcW w:w="2351" w:type="dxa"/>
            <w:vAlign w:val="center"/>
          </w:tcPr>
          <w:p w14:paraId="1459F0DC" w14:textId="77777777" w:rsidR="00D6223E" w:rsidRPr="0008284B" w:rsidRDefault="00D6223E" w:rsidP="004B0DAC">
            <w:pPr>
              <w:pStyle w:val="CH-TABLE"/>
            </w:pPr>
            <w:r w:rsidRPr="0008284B">
              <w:t>风险事件处理结果</w:t>
            </w:r>
          </w:p>
        </w:tc>
        <w:tc>
          <w:tcPr>
            <w:tcW w:w="3725" w:type="dxa"/>
            <w:vAlign w:val="center"/>
          </w:tcPr>
          <w:p w14:paraId="5979F266" w14:textId="77777777" w:rsidR="00D6223E" w:rsidRPr="0008284B" w:rsidRDefault="00D6223E" w:rsidP="004B0DAC">
            <w:pPr>
              <w:pStyle w:val="CH-TABLE"/>
            </w:pPr>
            <w:r w:rsidRPr="0008284B">
              <w:rPr>
                <w:rFonts w:hint="eastAsia"/>
              </w:rPr>
              <w:t>风险事件</w:t>
            </w:r>
            <w:r w:rsidRPr="0008284B">
              <w:t>编号</w:t>
            </w:r>
            <w:r w:rsidRPr="0008284B">
              <w:rPr>
                <w:rFonts w:hint="eastAsia"/>
              </w:rPr>
              <w:t>、</w:t>
            </w:r>
            <w:r w:rsidRPr="0008284B">
              <w:t>风险事件处理结果</w:t>
            </w:r>
            <w:r w:rsidRPr="0008284B">
              <w:rPr>
                <w:rFonts w:hint="eastAsia"/>
              </w:rPr>
              <w:t>、风险事件状态</w:t>
            </w:r>
            <w:r w:rsidRPr="0008284B">
              <w:t>等</w:t>
            </w:r>
          </w:p>
        </w:tc>
      </w:tr>
      <w:tr w:rsidR="00D6223E" w:rsidRPr="0008284B" w14:paraId="5BBC565E" w14:textId="77777777" w:rsidTr="00712E72">
        <w:tc>
          <w:tcPr>
            <w:tcW w:w="663" w:type="dxa"/>
            <w:vAlign w:val="center"/>
          </w:tcPr>
          <w:p w14:paraId="7B071A64" w14:textId="77777777" w:rsidR="00D6223E" w:rsidRPr="0008284B" w:rsidRDefault="00D6223E" w:rsidP="00267577">
            <w:pPr>
              <w:numPr>
                <w:ilvl w:val="0"/>
                <w:numId w:val="39"/>
              </w:numPr>
              <w:ind w:left="0" w:firstLine="0"/>
              <w:contextualSpacing/>
              <w:rPr>
                <w:rFonts w:ascii="微软雅黑" w:eastAsia="微软雅黑" w:hAnsi="微软雅黑" w:cs="Arial"/>
                <w:sz w:val="22"/>
                <w:szCs w:val="22"/>
                <w:lang w:val="en-US"/>
              </w:rPr>
            </w:pPr>
          </w:p>
        </w:tc>
        <w:tc>
          <w:tcPr>
            <w:tcW w:w="1412" w:type="dxa"/>
            <w:vAlign w:val="center"/>
          </w:tcPr>
          <w:p w14:paraId="5A8C62D7" w14:textId="77777777" w:rsidR="00D6223E" w:rsidRPr="0008284B" w:rsidRDefault="00D6223E" w:rsidP="004B0DAC">
            <w:pPr>
              <w:pStyle w:val="CH-TABLE"/>
            </w:pPr>
            <w:r w:rsidRPr="0008284B">
              <w:rPr>
                <w:rFonts w:hint="eastAsia"/>
              </w:rPr>
              <w:t>MES</w:t>
            </w:r>
          </w:p>
        </w:tc>
        <w:tc>
          <w:tcPr>
            <w:tcW w:w="1325" w:type="dxa"/>
            <w:vAlign w:val="center"/>
          </w:tcPr>
          <w:p w14:paraId="56B8BD54" w14:textId="77777777" w:rsidR="00D6223E" w:rsidRPr="0008284B" w:rsidRDefault="00D6223E" w:rsidP="004B0DAC">
            <w:pPr>
              <w:pStyle w:val="CH-TABLE"/>
            </w:pPr>
            <w:r w:rsidRPr="0008284B">
              <w:rPr>
                <w:rFonts w:hint="eastAsia"/>
              </w:rPr>
              <w:t>QMS</w:t>
            </w:r>
          </w:p>
        </w:tc>
        <w:tc>
          <w:tcPr>
            <w:tcW w:w="2351" w:type="dxa"/>
            <w:vAlign w:val="center"/>
          </w:tcPr>
          <w:p w14:paraId="08441696" w14:textId="77777777" w:rsidR="00D6223E" w:rsidRPr="0008284B" w:rsidRDefault="00D6223E" w:rsidP="004B0DAC">
            <w:pPr>
              <w:pStyle w:val="CH-TABLE"/>
            </w:pPr>
            <w:r w:rsidRPr="0008284B">
              <w:t>电子批记录审核结果</w:t>
            </w:r>
          </w:p>
        </w:tc>
        <w:tc>
          <w:tcPr>
            <w:tcW w:w="3725" w:type="dxa"/>
            <w:vAlign w:val="center"/>
          </w:tcPr>
          <w:p w14:paraId="37232E84" w14:textId="77777777" w:rsidR="00D6223E" w:rsidRPr="0008284B" w:rsidRDefault="00D6223E" w:rsidP="004B0DAC">
            <w:pPr>
              <w:pStyle w:val="CH-TABLE"/>
            </w:pPr>
            <w:r w:rsidRPr="0008284B">
              <w:t>批次号</w:t>
            </w:r>
            <w:r w:rsidRPr="0008284B">
              <w:rPr>
                <w:rFonts w:hint="eastAsia"/>
              </w:rPr>
              <w:t>、</w:t>
            </w:r>
            <w:r w:rsidRPr="0008284B">
              <w:t>产品编码</w:t>
            </w:r>
            <w:r w:rsidRPr="0008284B">
              <w:rPr>
                <w:rFonts w:hint="eastAsia"/>
              </w:rPr>
              <w:t>、</w:t>
            </w:r>
            <w:r w:rsidRPr="0008284B">
              <w:t>电子批记录审核结果等</w:t>
            </w:r>
          </w:p>
        </w:tc>
      </w:tr>
      <w:tr w:rsidR="00D6223E" w:rsidRPr="0008284B" w14:paraId="66794822" w14:textId="77777777" w:rsidTr="00712E72">
        <w:tc>
          <w:tcPr>
            <w:tcW w:w="663" w:type="dxa"/>
            <w:vAlign w:val="center"/>
          </w:tcPr>
          <w:p w14:paraId="634A3AE0" w14:textId="77777777" w:rsidR="00D6223E" w:rsidRPr="0008284B" w:rsidRDefault="00D6223E" w:rsidP="00267577">
            <w:pPr>
              <w:numPr>
                <w:ilvl w:val="0"/>
                <w:numId w:val="39"/>
              </w:numPr>
              <w:ind w:left="0" w:firstLine="0"/>
              <w:contextualSpacing/>
              <w:rPr>
                <w:rFonts w:ascii="微软雅黑" w:eastAsia="微软雅黑" w:hAnsi="微软雅黑" w:cs="Arial"/>
                <w:sz w:val="22"/>
                <w:szCs w:val="22"/>
                <w:lang w:val="en-US"/>
              </w:rPr>
            </w:pPr>
          </w:p>
        </w:tc>
        <w:tc>
          <w:tcPr>
            <w:tcW w:w="1412" w:type="dxa"/>
            <w:vAlign w:val="center"/>
          </w:tcPr>
          <w:p w14:paraId="31C17E57" w14:textId="77777777" w:rsidR="00D6223E" w:rsidRPr="0008284B" w:rsidRDefault="00D6223E" w:rsidP="004B0DAC">
            <w:pPr>
              <w:pStyle w:val="CH-TABLE"/>
            </w:pPr>
            <w:r w:rsidRPr="0008284B">
              <w:rPr>
                <w:rFonts w:hint="eastAsia"/>
              </w:rPr>
              <w:t>QMS</w:t>
            </w:r>
          </w:p>
        </w:tc>
        <w:tc>
          <w:tcPr>
            <w:tcW w:w="1325" w:type="dxa"/>
            <w:vAlign w:val="center"/>
          </w:tcPr>
          <w:p w14:paraId="671896B6" w14:textId="77777777" w:rsidR="00D6223E" w:rsidRPr="0008284B" w:rsidRDefault="00D6223E" w:rsidP="004B0DAC">
            <w:pPr>
              <w:pStyle w:val="CH-TABLE"/>
            </w:pPr>
            <w:r w:rsidRPr="0008284B">
              <w:rPr>
                <w:rFonts w:hint="eastAsia"/>
              </w:rPr>
              <w:t>MES</w:t>
            </w:r>
          </w:p>
        </w:tc>
        <w:tc>
          <w:tcPr>
            <w:tcW w:w="2351" w:type="dxa"/>
            <w:vAlign w:val="center"/>
          </w:tcPr>
          <w:p w14:paraId="355AAC6B" w14:textId="77777777" w:rsidR="00D6223E" w:rsidRPr="0008284B" w:rsidRDefault="00D6223E" w:rsidP="004B0DAC">
            <w:pPr>
              <w:pStyle w:val="CH-TABLE"/>
            </w:pPr>
            <w:r w:rsidRPr="0008284B">
              <w:t>中间体</w:t>
            </w:r>
            <w:r w:rsidRPr="0008284B">
              <w:rPr>
                <w:rFonts w:hint="eastAsia"/>
              </w:rPr>
              <w:t>（成品）</w:t>
            </w:r>
            <w:r w:rsidRPr="0008284B">
              <w:t>批次</w:t>
            </w:r>
            <w:r w:rsidRPr="0008284B">
              <w:rPr>
                <w:rFonts w:hint="eastAsia"/>
              </w:rPr>
              <w:t>质检</w:t>
            </w:r>
            <w:r w:rsidRPr="0008284B">
              <w:t>结果</w:t>
            </w:r>
          </w:p>
        </w:tc>
        <w:tc>
          <w:tcPr>
            <w:tcW w:w="3725" w:type="dxa"/>
            <w:vAlign w:val="center"/>
          </w:tcPr>
          <w:p w14:paraId="729558B7" w14:textId="77777777" w:rsidR="00D6223E" w:rsidRPr="0008284B" w:rsidRDefault="00D6223E" w:rsidP="004B0DAC">
            <w:pPr>
              <w:pStyle w:val="CH-TABLE"/>
            </w:pPr>
            <w:r w:rsidRPr="0008284B">
              <w:t>批次号</w:t>
            </w:r>
            <w:r w:rsidRPr="0008284B">
              <w:rPr>
                <w:rFonts w:hint="eastAsia"/>
              </w:rPr>
              <w:t>、</w:t>
            </w:r>
            <w:r w:rsidRPr="0008284B">
              <w:t>产品编码</w:t>
            </w:r>
            <w:r w:rsidRPr="0008284B">
              <w:rPr>
                <w:rFonts w:hint="eastAsia"/>
              </w:rPr>
              <w:t>、中间体（成品）质检</w:t>
            </w:r>
            <w:r w:rsidRPr="0008284B">
              <w:t>结果等</w:t>
            </w:r>
          </w:p>
        </w:tc>
      </w:tr>
      <w:tr w:rsidR="00D6223E" w:rsidRPr="0008284B" w14:paraId="7551984C" w14:textId="77777777" w:rsidTr="00712E72">
        <w:tc>
          <w:tcPr>
            <w:tcW w:w="663" w:type="dxa"/>
            <w:vAlign w:val="center"/>
          </w:tcPr>
          <w:p w14:paraId="55D130AB" w14:textId="77777777" w:rsidR="00D6223E" w:rsidRPr="0008284B" w:rsidRDefault="00D6223E" w:rsidP="00267577">
            <w:pPr>
              <w:numPr>
                <w:ilvl w:val="0"/>
                <w:numId w:val="39"/>
              </w:numPr>
              <w:ind w:left="0" w:firstLine="0"/>
              <w:contextualSpacing/>
              <w:rPr>
                <w:rFonts w:ascii="微软雅黑" w:eastAsia="微软雅黑" w:hAnsi="微软雅黑" w:cs="Arial"/>
                <w:sz w:val="22"/>
                <w:szCs w:val="22"/>
                <w:lang w:val="en-US"/>
              </w:rPr>
            </w:pPr>
          </w:p>
        </w:tc>
        <w:tc>
          <w:tcPr>
            <w:tcW w:w="1412" w:type="dxa"/>
            <w:vAlign w:val="center"/>
          </w:tcPr>
          <w:p w14:paraId="5544F4AD" w14:textId="77777777" w:rsidR="00D6223E" w:rsidRPr="0008284B" w:rsidRDefault="00D6223E" w:rsidP="004B0DAC">
            <w:pPr>
              <w:pStyle w:val="CH-TABLE"/>
            </w:pPr>
            <w:r w:rsidRPr="0008284B">
              <w:rPr>
                <w:rFonts w:hint="eastAsia"/>
              </w:rPr>
              <w:t>MES</w:t>
            </w:r>
          </w:p>
        </w:tc>
        <w:tc>
          <w:tcPr>
            <w:tcW w:w="1325" w:type="dxa"/>
            <w:vAlign w:val="center"/>
          </w:tcPr>
          <w:p w14:paraId="516B618B" w14:textId="77777777" w:rsidR="00D6223E" w:rsidRPr="0008284B" w:rsidRDefault="00D6223E" w:rsidP="004B0DAC">
            <w:pPr>
              <w:pStyle w:val="CH-TABLE"/>
            </w:pPr>
            <w:r w:rsidRPr="0008284B">
              <w:rPr>
                <w:rFonts w:hint="eastAsia"/>
              </w:rPr>
              <w:t>QMS</w:t>
            </w:r>
          </w:p>
        </w:tc>
        <w:tc>
          <w:tcPr>
            <w:tcW w:w="2351" w:type="dxa"/>
            <w:vAlign w:val="center"/>
          </w:tcPr>
          <w:p w14:paraId="1F8A0364" w14:textId="77777777" w:rsidR="00D6223E" w:rsidRPr="0008284B" w:rsidRDefault="00D6223E" w:rsidP="004B0DAC">
            <w:pPr>
              <w:pStyle w:val="CH-TABLE"/>
            </w:pPr>
            <w:r w:rsidRPr="0008284B">
              <w:rPr>
                <w:rFonts w:hint="eastAsia"/>
              </w:rPr>
              <w:t>批记录（PDF）</w:t>
            </w:r>
          </w:p>
        </w:tc>
        <w:tc>
          <w:tcPr>
            <w:tcW w:w="3725" w:type="dxa"/>
            <w:vAlign w:val="center"/>
          </w:tcPr>
          <w:p w14:paraId="0CB0CA67" w14:textId="77777777" w:rsidR="00D6223E" w:rsidRPr="0008284B" w:rsidRDefault="00D6223E" w:rsidP="004B0DAC">
            <w:pPr>
              <w:pStyle w:val="CH-TABLE"/>
            </w:pPr>
            <w:r w:rsidRPr="0008284B">
              <w:t>电子批记录审核完成后</w:t>
            </w:r>
            <w:r w:rsidRPr="0008284B">
              <w:rPr>
                <w:rFonts w:hint="eastAsia"/>
              </w:rPr>
              <w:t>，</w:t>
            </w:r>
            <w:r w:rsidRPr="0008284B">
              <w:t>将批生产记录上传</w:t>
            </w:r>
            <w:r w:rsidRPr="0008284B">
              <w:rPr>
                <w:rFonts w:hint="eastAsia"/>
              </w:rPr>
              <w:t>QMS。（可选方案）</w:t>
            </w:r>
          </w:p>
        </w:tc>
      </w:tr>
    </w:tbl>
    <w:p w14:paraId="564C955E" w14:textId="1A3A1477" w:rsidR="00D6223E" w:rsidRDefault="00D6223E" w:rsidP="00D6223E">
      <w:pPr>
        <w:pStyle w:val="CH-4"/>
      </w:pPr>
      <w:r w:rsidRPr="0008284B">
        <w:rPr>
          <w:rFonts w:hint="eastAsia"/>
        </w:rPr>
        <w:t>备注：接口交互的具体场景及内容在项目过程详细设计之后可能会发生调整，具体内容以详细设计为准。</w:t>
      </w:r>
    </w:p>
    <w:p w14:paraId="76B6360C" w14:textId="233AF035" w:rsidR="00973AC0" w:rsidRPr="00973AC0" w:rsidRDefault="00973AC0" w:rsidP="008B7C6D">
      <w:pPr>
        <w:pStyle w:val="CH-H4"/>
      </w:pPr>
      <w:r w:rsidRPr="00973AC0">
        <w:rPr>
          <w:rFonts w:hint="eastAsia"/>
        </w:rPr>
        <w:t>MES与</w:t>
      </w:r>
      <w:r>
        <w:rPr>
          <w:rFonts w:hint="eastAsia"/>
        </w:rPr>
        <w:t>Leaning</w:t>
      </w:r>
      <w:r w:rsidRPr="00973AC0">
        <w:rPr>
          <w:rFonts w:hint="eastAsia"/>
        </w:rPr>
        <w:t>接口</w:t>
      </w:r>
    </w:p>
    <w:tbl>
      <w:tblPr>
        <w:tblStyle w:val="TableGrid"/>
        <w:tblW w:w="0" w:type="auto"/>
        <w:tblLook w:val="04A0" w:firstRow="1" w:lastRow="0" w:firstColumn="1" w:lastColumn="0" w:noHBand="0" w:noVBand="1"/>
      </w:tblPr>
      <w:tblGrid>
        <w:gridCol w:w="663"/>
        <w:gridCol w:w="1412"/>
        <w:gridCol w:w="1325"/>
        <w:gridCol w:w="2832"/>
        <w:gridCol w:w="3244"/>
      </w:tblGrid>
      <w:tr w:rsidR="00973AC0" w:rsidRPr="0008284B" w14:paraId="23490F12" w14:textId="77777777" w:rsidTr="00973AC0">
        <w:trPr>
          <w:tblHeader/>
        </w:trPr>
        <w:tc>
          <w:tcPr>
            <w:tcW w:w="663" w:type="dxa"/>
            <w:shd w:val="clear" w:color="auto" w:fill="D9D9D9" w:themeFill="background1" w:themeFillShade="D9"/>
          </w:tcPr>
          <w:p w14:paraId="202F79D4" w14:textId="77777777" w:rsidR="00973AC0" w:rsidRPr="0008284B" w:rsidRDefault="00973AC0" w:rsidP="00F81F5F">
            <w:pPr>
              <w:pStyle w:val="CH-TABLE-HEAD"/>
            </w:pPr>
            <w:r w:rsidRPr="0008284B">
              <w:rPr>
                <w:rFonts w:hint="eastAsia"/>
              </w:rPr>
              <w:t>#</w:t>
            </w:r>
          </w:p>
        </w:tc>
        <w:tc>
          <w:tcPr>
            <w:tcW w:w="1412" w:type="dxa"/>
            <w:shd w:val="clear" w:color="auto" w:fill="D9D9D9" w:themeFill="background1" w:themeFillShade="D9"/>
          </w:tcPr>
          <w:p w14:paraId="58616A58" w14:textId="77777777" w:rsidR="00973AC0" w:rsidRPr="0008284B" w:rsidRDefault="00973AC0" w:rsidP="00F81F5F">
            <w:pPr>
              <w:pStyle w:val="CH-TABLE-HEAD"/>
            </w:pPr>
            <w:r w:rsidRPr="0008284B">
              <w:rPr>
                <w:rFonts w:hint="eastAsia"/>
              </w:rPr>
              <w:t>数据源系统</w:t>
            </w:r>
          </w:p>
        </w:tc>
        <w:tc>
          <w:tcPr>
            <w:tcW w:w="1325" w:type="dxa"/>
            <w:shd w:val="clear" w:color="auto" w:fill="D9D9D9" w:themeFill="background1" w:themeFillShade="D9"/>
          </w:tcPr>
          <w:p w14:paraId="2C3991E1" w14:textId="77777777" w:rsidR="00973AC0" w:rsidRPr="0008284B" w:rsidRDefault="00973AC0" w:rsidP="00F81F5F">
            <w:pPr>
              <w:pStyle w:val="CH-TABLE-HEAD"/>
            </w:pPr>
            <w:r w:rsidRPr="0008284B">
              <w:rPr>
                <w:rFonts w:hint="eastAsia"/>
              </w:rPr>
              <w:t>接收系统</w:t>
            </w:r>
          </w:p>
        </w:tc>
        <w:tc>
          <w:tcPr>
            <w:tcW w:w="2832" w:type="dxa"/>
            <w:shd w:val="clear" w:color="auto" w:fill="D9D9D9" w:themeFill="background1" w:themeFillShade="D9"/>
          </w:tcPr>
          <w:p w14:paraId="379E2B66" w14:textId="77777777" w:rsidR="00973AC0" w:rsidRPr="0008284B" w:rsidRDefault="00973AC0" w:rsidP="00F81F5F">
            <w:pPr>
              <w:pStyle w:val="CH-TABLE-HEAD"/>
            </w:pPr>
            <w:r w:rsidRPr="0008284B">
              <w:rPr>
                <w:rFonts w:hint="eastAsia"/>
              </w:rPr>
              <w:t>交互内容</w:t>
            </w:r>
          </w:p>
        </w:tc>
        <w:tc>
          <w:tcPr>
            <w:tcW w:w="3244" w:type="dxa"/>
            <w:shd w:val="clear" w:color="auto" w:fill="D9D9D9" w:themeFill="background1" w:themeFillShade="D9"/>
          </w:tcPr>
          <w:p w14:paraId="49F3A68B" w14:textId="77777777" w:rsidR="00973AC0" w:rsidRPr="0008284B" w:rsidRDefault="00973AC0" w:rsidP="00F81F5F">
            <w:pPr>
              <w:pStyle w:val="CH-TABLE-HEAD"/>
            </w:pPr>
            <w:r w:rsidRPr="0008284B">
              <w:rPr>
                <w:rFonts w:hint="eastAsia"/>
              </w:rPr>
              <w:t>备注</w:t>
            </w:r>
          </w:p>
        </w:tc>
      </w:tr>
      <w:tr w:rsidR="00973AC0" w:rsidRPr="0008284B" w14:paraId="3DEB3342" w14:textId="77777777" w:rsidTr="00973AC0">
        <w:tc>
          <w:tcPr>
            <w:tcW w:w="663" w:type="dxa"/>
            <w:vAlign w:val="center"/>
          </w:tcPr>
          <w:p w14:paraId="44D3E095" w14:textId="77777777" w:rsidR="00973AC0" w:rsidRPr="0008284B" w:rsidRDefault="00973AC0" w:rsidP="00297D30">
            <w:pPr>
              <w:numPr>
                <w:ilvl w:val="0"/>
                <w:numId w:val="77"/>
              </w:numPr>
              <w:ind w:left="0" w:firstLine="0"/>
              <w:contextualSpacing/>
              <w:rPr>
                <w:rFonts w:ascii="微软雅黑" w:eastAsia="微软雅黑" w:hAnsi="微软雅黑" w:cs="Arial"/>
                <w:sz w:val="22"/>
                <w:szCs w:val="22"/>
                <w:lang w:val="en-US"/>
              </w:rPr>
            </w:pPr>
          </w:p>
        </w:tc>
        <w:tc>
          <w:tcPr>
            <w:tcW w:w="1412" w:type="dxa"/>
            <w:vAlign w:val="center"/>
          </w:tcPr>
          <w:p w14:paraId="0F5B9311" w14:textId="21867165" w:rsidR="00973AC0" w:rsidRPr="0008284B" w:rsidRDefault="00973AC0" w:rsidP="00F81F5F">
            <w:pPr>
              <w:pStyle w:val="CH-TABLE"/>
            </w:pPr>
            <w:r>
              <w:rPr>
                <w:rFonts w:hint="eastAsia"/>
              </w:rPr>
              <w:t>Leaning</w:t>
            </w:r>
          </w:p>
        </w:tc>
        <w:tc>
          <w:tcPr>
            <w:tcW w:w="1325" w:type="dxa"/>
            <w:vAlign w:val="center"/>
          </w:tcPr>
          <w:p w14:paraId="4725ABF9" w14:textId="2CD6EA69" w:rsidR="00973AC0" w:rsidRPr="0008284B" w:rsidRDefault="00973AC0" w:rsidP="00F81F5F">
            <w:pPr>
              <w:pStyle w:val="CH-TABLE"/>
            </w:pPr>
            <w:r>
              <w:t>MES</w:t>
            </w:r>
          </w:p>
        </w:tc>
        <w:tc>
          <w:tcPr>
            <w:tcW w:w="2832" w:type="dxa"/>
            <w:vAlign w:val="center"/>
          </w:tcPr>
          <w:p w14:paraId="0B433D29" w14:textId="623A21B6" w:rsidR="00973AC0" w:rsidRPr="0008284B" w:rsidRDefault="00973AC0" w:rsidP="00F81F5F">
            <w:pPr>
              <w:pStyle w:val="CH-TABLE"/>
            </w:pPr>
            <w:r>
              <w:rPr>
                <w:rFonts w:hint="eastAsia"/>
              </w:rPr>
              <w:t>员工培训上岗有效期信息</w:t>
            </w:r>
          </w:p>
        </w:tc>
        <w:tc>
          <w:tcPr>
            <w:tcW w:w="3244" w:type="dxa"/>
            <w:vAlign w:val="center"/>
          </w:tcPr>
          <w:p w14:paraId="2D8E0F3C" w14:textId="266F2486" w:rsidR="00973AC0" w:rsidRPr="0008284B" w:rsidRDefault="00973AC0" w:rsidP="00F81F5F">
            <w:pPr>
              <w:pStyle w:val="CH-TABLE"/>
            </w:pPr>
          </w:p>
        </w:tc>
      </w:tr>
    </w:tbl>
    <w:p w14:paraId="6C542FD8" w14:textId="3E89925D" w:rsidR="009E392C" w:rsidRPr="00973AC0" w:rsidRDefault="009E392C" w:rsidP="009E392C">
      <w:pPr>
        <w:pStyle w:val="CH-H4"/>
      </w:pPr>
      <w:bookmarkStart w:id="219" w:name="_Toc58103467"/>
      <w:bookmarkStart w:id="220" w:name="_Toc58764460"/>
      <w:r w:rsidRPr="00973AC0">
        <w:rPr>
          <w:rFonts w:hint="eastAsia"/>
        </w:rPr>
        <w:t>MES与</w:t>
      </w:r>
      <w:r>
        <w:rPr>
          <w:rFonts w:hint="eastAsia"/>
        </w:rPr>
        <w:t>LabX</w:t>
      </w:r>
      <w:r w:rsidRPr="00973AC0">
        <w:rPr>
          <w:rFonts w:hint="eastAsia"/>
        </w:rPr>
        <w:t>接口</w:t>
      </w:r>
    </w:p>
    <w:tbl>
      <w:tblPr>
        <w:tblStyle w:val="TableGrid"/>
        <w:tblW w:w="0" w:type="auto"/>
        <w:tblLook w:val="04A0" w:firstRow="1" w:lastRow="0" w:firstColumn="1" w:lastColumn="0" w:noHBand="0" w:noVBand="1"/>
      </w:tblPr>
      <w:tblGrid>
        <w:gridCol w:w="663"/>
        <w:gridCol w:w="1412"/>
        <w:gridCol w:w="1325"/>
        <w:gridCol w:w="2832"/>
        <w:gridCol w:w="3244"/>
      </w:tblGrid>
      <w:tr w:rsidR="009E392C" w:rsidRPr="0008284B" w14:paraId="05CDD982" w14:textId="77777777" w:rsidTr="006E1005">
        <w:trPr>
          <w:tblHeader/>
        </w:trPr>
        <w:tc>
          <w:tcPr>
            <w:tcW w:w="663" w:type="dxa"/>
            <w:shd w:val="clear" w:color="auto" w:fill="D9D9D9" w:themeFill="background1" w:themeFillShade="D9"/>
          </w:tcPr>
          <w:p w14:paraId="74BC55CB" w14:textId="77777777" w:rsidR="009E392C" w:rsidRPr="0008284B" w:rsidRDefault="009E392C" w:rsidP="006E1005">
            <w:pPr>
              <w:pStyle w:val="CH-TABLE-HEAD"/>
            </w:pPr>
            <w:r w:rsidRPr="0008284B">
              <w:rPr>
                <w:rFonts w:hint="eastAsia"/>
              </w:rPr>
              <w:t>#</w:t>
            </w:r>
          </w:p>
        </w:tc>
        <w:tc>
          <w:tcPr>
            <w:tcW w:w="1412" w:type="dxa"/>
            <w:shd w:val="clear" w:color="auto" w:fill="D9D9D9" w:themeFill="background1" w:themeFillShade="D9"/>
          </w:tcPr>
          <w:p w14:paraId="78345556" w14:textId="77777777" w:rsidR="009E392C" w:rsidRPr="0008284B" w:rsidRDefault="009E392C" w:rsidP="006E1005">
            <w:pPr>
              <w:pStyle w:val="CH-TABLE-HEAD"/>
            </w:pPr>
            <w:r w:rsidRPr="0008284B">
              <w:rPr>
                <w:rFonts w:hint="eastAsia"/>
              </w:rPr>
              <w:t>数据源系统</w:t>
            </w:r>
          </w:p>
        </w:tc>
        <w:tc>
          <w:tcPr>
            <w:tcW w:w="1325" w:type="dxa"/>
            <w:shd w:val="clear" w:color="auto" w:fill="D9D9D9" w:themeFill="background1" w:themeFillShade="D9"/>
          </w:tcPr>
          <w:p w14:paraId="0ABAC98B" w14:textId="77777777" w:rsidR="009E392C" w:rsidRPr="0008284B" w:rsidRDefault="009E392C" w:rsidP="006E1005">
            <w:pPr>
              <w:pStyle w:val="CH-TABLE-HEAD"/>
            </w:pPr>
            <w:r w:rsidRPr="0008284B">
              <w:rPr>
                <w:rFonts w:hint="eastAsia"/>
              </w:rPr>
              <w:t>接收系统</w:t>
            </w:r>
          </w:p>
        </w:tc>
        <w:tc>
          <w:tcPr>
            <w:tcW w:w="2832" w:type="dxa"/>
            <w:shd w:val="clear" w:color="auto" w:fill="D9D9D9" w:themeFill="background1" w:themeFillShade="D9"/>
          </w:tcPr>
          <w:p w14:paraId="3AD2925E" w14:textId="77777777" w:rsidR="009E392C" w:rsidRPr="0008284B" w:rsidRDefault="009E392C" w:rsidP="006E1005">
            <w:pPr>
              <w:pStyle w:val="CH-TABLE-HEAD"/>
            </w:pPr>
            <w:r w:rsidRPr="0008284B">
              <w:rPr>
                <w:rFonts w:hint="eastAsia"/>
              </w:rPr>
              <w:t>交互内容</w:t>
            </w:r>
          </w:p>
        </w:tc>
        <w:tc>
          <w:tcPr>
            <w:tcW w:w="3244" w:type="dxa"/>
            <w:shd w:val="clear" w:color="auto" w:fill="D9D9D9" w:themeFill="background1" w:themeFillShade="D9"/>
          </w:tcPr>
          <w:p w14:paraId="3B45F4D1" w14:textId="77777777" w:rsidR="009E392C" w:rsidRPr="0008284B" w:rsidRDefault="009E392C" w:rsidP="006E1005">
            <w:pPr>
              <w:pStyle w:val="CH-TABLE-HEAD"/>
            </w:pPr>
            <w:r w:rsidRPr="0008284B">
              <w:rPr>
                <w:rFonts w:hint="eastAsia"/>
              </w:rPr>
              <w:t>备注</w:t>
            </w:r>
          </w:p>
        </w:tc>
      </w:tr>
      <w:tr w:rsidR="009E392C" w:rsidRPr="0008284B" w14:paraId="17192678" w14:textId="77777777" w:rsidTr="006E1005">
        <w:tc>
          <w:tcPr>
            <w:tcW w:w="663" w:type="dxa"/>
            <w:vAlign w:val="center"/>
          </w:tcPr>
          <w:p w14:paraId="451E1310" w14:textId="77777777" w:rsidR="009E392C" w:rsidRPr="0008284B" w:rsidRDefault="009E392C" w:rsidP="009E392C">
            <w:pPr>
              <w:numPr>
                <w:ilvl w:val="0"/>
                <w:numId w:val="85"/>
              </w:numPr>
              <w:ind w:left="0" w:firstLine="0"/>
              <w:contextualSpacing/>
              <w:rPr>
                <w:rFonts w:ascii="微软雅黑" w:eastAsia="微软雅黑" w:hAnsi="微软雅黑" w:cs="Arial"/>
                <w:sz w:val="22"/>
                <w:szCs w:val="22"/>
                <w:lang w:val="en-US"/>
              </w:rPr>
            </w:pPr>
          </w:p>
        </w:tc>
        <w:tc>
          <w:tcPr>
            <w:tcW w:w="1412" w:type="dxa"/>
            <w:vAlign w:val="center"/>
          </w:tcPr>
          <w:p w14:paraId="2DCE278D" w14:textId="0E7F355D" w:rsidR="009E392C" w:rsidRPr="0008284B" w:rsidRDefault="009E392C" w:rsidP="006E1005">
            <w:pPr>
              <w:pStyle w:val="CH-TABLE"/>
            </w:pPr>
            <w:proofErr w:type="spellStart"/>
            <w:r>
              <w:rPr>
                <w:rFonts w:hint="eastAsia"/>
              </w:rPr>
              <w:t>L</w:t>
            </w:r>
            <w:r>
              <w:t>abX</w:t>
            </w:r>
            <w:proofErr w:type="spellEnd"/>
          </w:p>
        </w:tc>
        <w:tc>
          <w:tcPr>
            <w:tcW w:w="1325" w:type="dxa"/>
            <w:vAlign w:val="center"/>
          </w:tcPr>
          <w:p w14:paraId="58D024C9" w14:textId="0779048F" w:rsidR="009E392C" w:rsidRPr="0008284B" w:rsidRDefault="009E392C" w:rsidP="006E1005">
            <w:pPr>
              <w:pStyle w:val="CH-TABLE"/>
            </w:pPr>
            <w:r>
              <w:rPr>
                <w:rFonts w:hint="eastAsia"/>
              </w:rPr>
              <w:t>M</w:t>
            </w:r>
            <w:r>
              <w:t>ES</w:t>
            </w:r>
          </w:p>
        </w:tc>
        <w:tc>
          <w:tcPr>
            <w:tcW w:w="2832" w:type="dxa"/>
            <w:vAlign w:val="center"/>
          </w:tcPr>
          <w:p w14:paraId="442027AF" w14:textId="5DA4CD5C" w:rsidR="009E392C" w:rsidRPr="0008284B" w:rsidRDefault="009E392C" w:rsidP="006E1005">
            <w:pPr>
              <w:pStyle w:val="CH-TABLE"/>
            </w:pPr>
            <w:r>
              <w:rPr>
                <w:rFonts w:hint="eastAsia"/>
              </w:rPr>
              <w:t>检测结果、检测值</w:t>
            </w:r>
          </w:p>
        </w:tc>
        <w:tc>
          <w:tcPr>
            <w:tcW w:w="3244" w:type="dxa"/>
            <w:vAlign w:val="center"/>
          </w:tcPr>
          <w:p w14:paraId="209F374C" w14:textId="77777777" w:rsidR="009E392C" w:rsidRPr="0008284B" w:rsidRDefault="009E392C" w:rsidP="006E1005">
            <w:pPr>
              <w:pStyle w:val="CH-TABLE"/>
            </w:pPr>
          </w:p>
        </w:tc>
      </w:tr>
    </w:tbl>
    <w:p w14:paraId="0B7E2982" w14:textId="30C266A0" w:rsidR="00D6223E" w:rsidRPr="00F05460" w:rsidRDefault="00D6223E" w:rsidP="004D22F3">
      <w:pPr>
        <w:pStyle w:val="CH-H2"/>
      </w:pPr>
      <w:bookmarkStart w:id="221" w:name="_Toc71810029"/>
      <w:r w:rsidRPr="00F05460">
        <w:rPr>
          <w:rFonts w:hint="eastAsia"/>
        </w:rPr>
        <w:t>系统备份及恢复</w:t>
      </w:r>
      <w:bookmarkEnd w:id="219"/>
      <w:bookmarkEnd w:id="220"/>
      <w:bookmarkEnd w:id="221"/>
    </w:p>
    <w:p w14:paraId="020B0ACA" w14:textId="4CF7085A" w:rsidR="00D6223E" w:rsidRPr="00F05460" w:rsidRDefault="00D6223E" w:rsidP="004D22F3">
      <w:pPr>
        <w:pStyle w:val="CH-H3"/>
      </w:pPr>
      <w:bookmarkStart w:id="222" w:name="_Toc58764461"/>
      <w:r w:rsidRPr="00F05460">
        <w:rPr>
          <w:rFonts w:hint="eastAsia"/>
        </w:rPr>
        <w:t>操作系统级别备份（应用备份）</w:t>
      </w:r>
      <w:bookmarkEnd w:id="222"/>
    </w:p>
    <w:p w14:paraId="7CA9A173" w14:textId="77777777" w:rsidR="00D6223E" w:rsidRPr="00D8371A" w:rsidRDefault="00D6223E" w:rsidP="00150075">
      <w:pPr>
        <w:pStyle w:val="CH-1"/>
      </w:pPr>
      <w:r w:rsidRPr="007B5024">
        <w:rPr>
          <w:rFonts w:hint="eastAsia"/>
        </w:rPr>
        <w:t>由于虚拟化环境下的备份系统的架构以及相关操作与传统的备份环境区别很大，而且需要一些特殊的数据备份技术。虚拟机备份方案是基于VMware vShpere API，是虚拟机备份的最佳方</w:t>
      </w:r>
      <w:r w:rsidRPr="007B5024">
        <w:rPr>
          <w:rFonts w:hint="eastAsia"/>
        </w:rPr>
        <w:lastRenderedPageBreak/>
        <w:t>案。</w:t>
      </w:r>
      <w:r>
        <w:rPr>
          <w:rFonts w:hint="eastAsia"/>
        </w:rPr>
        <w:t>备份将在超融合环境下，将整体虚拟机全机实现备份。当服务器发生故障时，可快速使用备份机支持应用。</w:t>
      </w:r>
    </w:p>
    <w:p w14:paraId="12A3B038" w14:textId="77777777" w:rsidR="00D6223E" w:rsidRDefault="00D6223E" w:rsidP="004D22F3">
      <w:pPr>
        <w:pStyle w:val="CH-H3"/>
      </w:pPr>
      <w:bookmarkStart w:id="223" w:name="_Toc58764462"/>
      <w:r>
        <w:rPr>
          <w:rFonts w:hint="eastAsia"/>
        </w:rPr>
        <w:t>数据备份</w:t>
      </w:r>
      <w:bookmarkEnd w:id="223"/>
    </w:p>
    <w:p w14:paraId="2CAC0D11" w14:textId="3A09EA00" w:rsidR="00D6223E" w:rsidRDefault="00D6223E" w:rsidP="00150075">
      <w:pPr>
        <w:pStyle w:val="CH-1"/>
      </w:pPr>
      <w:r>
        <w:rPr>
          <w:rFonts w:hint="eastAsia"/>
        </w:rPr>
        <w:t>数据备份使用Oracle备份策略。备份策略方案支持：</w:t>
      </w:r>
    </w:p>
    <w:p w14:paraId="5F7E0BE8" w14:textId="77777777" w:rsidR="00D6223E" w:rsidRDefault="00D6223E" w:rsidP="00150075">
      <w:pPr>
        <w:pStyle w:val="CH-"/>
      </w:pPr>
      <w:r>
        <w:rPr>
          <w:rFonts w:hint="eastAsia"/>
        </w:rPr>
        <w:tab/>
      </w:r>
      <w:r>
        <w:rPr>
          <w:rFonts w:hint="eastAsia"/>
        </w:rPr>
        <w:tab/>
        <w:t>数据的定时备份、临时备份</w:t>
      </w:r>
    </w:p>
    <w:p w14:paraId="019BAF1B" w14:textId="77777777" w:rsidR="00D6223E" w:rsidRDefault="00D6223E" w:rsidP="00150075">
      <w:pPr>
        <w:pStyle w:val="CH-"/>
      </w:pPr>
      <w:r>
        <w:rPr>
          <w:rFonts w:hint="eastAsia"/>
        </w:rPr>
        <w:tab/>
      </w:r>
      <w:r>
        <w:rPr>
          <w:rFonts w:hint="eastAsia"/>
        </w:rPr>
        <w:tab/>
        <w:t>数据的全备份、增量备份和实时备份</w:t>
      </w:r>
    </w:p>
    <w:p w14:paraId="4C9960E5" w14:textId="77777777" w:rsidR="00D6223E" w:rsidRDefault="00D6223E" w:rsidP="00150075">
      <w:pPr>
        <w:pStyle w:val="CH-"/>
      </w:pPr>
      <w:r>
        <w:rPr>
          <w:rFonts w:hint="eastAsia"/>
        </w:rPr>
        <w:t>本地备份</w:t>
      </w:r>
    </w:p>
    <w:p w14:paraId="332712FA" w14:textId="77777777" w:rsidR="00D6223E" w:rsidRDefault="00D6223E" w:rsidP="00150075">
      <w:pPr>
        <w:pStyle w:val="CH-"/>
      </w:pPr>
      <w:r>
        <w:rPr>
          <w:rFonts w:hint="eastAsia"/>
        </w:rPr>
        <w:tab/>
      </w:r>
      <w:r>
        <w:rPr>
          <w:rFonts w:hint="eastAsia"/>
        </w:rPr>
        <w:tab/>
        <w:t>服务器异地备份</w:t>
      </w:r>
    </w:p>
    <w:p w14:paraId="7D0FC155" w14:textId="77777777" w:rsidR="00D6223E" w:rsidRDefault="00D6223E" w:rsidP="00150075">
      <w:pPr>
        <w:pStyle w:val="CH-"/>
      </w:pPr>
      <w:r>
        <w:rPr>
          <w:rFonts w:hint="eastAsia"/>
        </w:rPr>
        <w:tab/>
      </w:r>
      <w:r>
        <w:rPr>
          <w:rFonts w:hint="eastAsia"/>
        </w:rPr>
        <w:tab/>
        <w:t>支持数据的还原</w:t>
      </w:r>
    </w:p>
    <w:p w14:paraId="6078C2C7" w14:textId="77777777" w:rsidR="00D6223E" w:rsidRDefault="00D6223E" w:rsidP="004D22F3">
      <w:pPr>
        <w:pStyle w:val="CH-H3"/>
      </w:pPr>
      <w:bookmarkStart w:id="224" w:name="_Toc58764463"/>
      <w:r>
        <w:rPr>
          <w:rFonts w:hint="eastAsia"/>
        </w:rPr>
        <w:t>还原</w:t>
      </w:r>
      <w:bookmarkEnd w:id="224"/>
    </w:p>
    <w:p w14:paraId="13D53186" w14:textId="77777777" w:rsidR="00D6223E" w:rsidRPr="00D8371A" w:rsidRDefault="00D6223E" w:rsidP="00150075">
      <w:pPr>
        <w:pStyle w:val="CH-1"/>
      </w:pPr>
      <w:r>
        <w:rPr>
          <w:rFonts w:hint="eastAsia"/>
        </w:rPr>
        <w:t>项目设计文档中包含数据的备份与还原的详细步骤，以确保 MES 系统数据零丢失。备份与还原的方案应经过测试和验证并提供手册</w:t>
      </w:r>
      <w:r w:rsidRPr="007B5024">
        <w:rPr>
          <w:rFonts w:hint="eastAsia"/>
        </w:rPr>
        <w:t>。</w:t>
      </w:r>
    </w:p>
    <w:p w14:paraId="6BE28157" w14:textId="2BFFB95B" w:rsidR="006C0F75" w:rsidRDefault="006C0F75">
      <w:pPr>
        <w:rPr>
          <w:rFonts w:ascii="微软雅黑" w:eastAsia="微软雅黑" w:hAnsi="微软雅黑"/>
          <w:sz w:val="22"/>
          <w:szCs w:val="18"/>
          <w:lang w:val="en-US"/>
        </w:rPr>
      </w:pPr>
      <w:r>
        <w:rPr>
          <w:lang w:val="en-US"/>
        </w:rPr>
        <w:br w:type="page"/>
      </w:r>
    </w:p>
    <w:p w14:paraId="3C2FA8CB" w14:textId="77777777" w:rsidR="006C0F75" w:rsidRDefault="006C0F75" w:rsidP="00752057">
      <w:pPr>
        <w:pStyle w:val="CH-H1"/>
      </w:pPr>
      <w:bookmarkStart w:id="225" w:name="_Toc57902180"/>
      <w:bookmarkStart w:id="226" w:name="_Toc58773099"/>
      <w:bookmarkStart w:id="227" w:name="_Toc71810030"/>
      <w:r w:rsidRPr="00FB4F11">
        <w:rPr>
          <w:rFonts w:hint="eastAsia"/>
        </w:rPr>
        <w:lastRenderedPageBreak/>
        <w:t>售后服务、</w:t>
      </w:r>
      <w:r w:rsidRPr="00F05460">
        <w:rPr>
          <w:rFonts w:hint="eastAsia"/>
        </w:rPr>
        <w:t>售后体系及维修保养方案</w:t>
      </w:r>
      <w:bookmarkEnd w:id="225"/>
      <w:bookmarkEnd w:id="226"/>
      <w:bookmarkEnd w:id="227"/>
    </w:p>
    <w:p w14:paraId="0B6B4D37" w14:textId="1B2098BA" w:rsidR="006C0F75" w:rsidRPr="00CD6998" w:rsidRDefault="006C0F75" w:rsidP="004D22F3">
      <w:pPr>
        <w:pStyle w:val="CH-H2"/>
      </w:pPr>
      <w:bookmarkStart w:id="228" w:name="_Toc22801523"/>
      <w:bookmarkStart w:id="229" w:name="_Toc58103503"/>
      <w:bookmarkStart w:id="230" w:name="_Toc58773100"/>
      <w:bookmarkStart w:id="231" w:name="_Toc71810031"/>
      <w:r w:rsidRPr="00CD6998">
        <w:rPr>
          <w:rFonts w:hint="eastAsia"/>
        </w:rPr>
        <w:t>质保期内的售后服务</w:t>
      </w:r>
      <w:bookmarkEnd w:id="228"/>
      <w:bookmarkEnd w:id="229"/>
      <w:bookmarkEnd w:id="230"/>
      <w:bookmarkEnd w:id="231"/>
    </w:p>
    <w:p w14:paraId="2E7DE5D0" w14:textId="77777777" w:rsidR="006C0F75" w:rsidRPr="0008284B" w:rsidRDefault="006C0F75" w:rsidP="00150075">
      <w:pPr>
        <w:pStyle w:val="CH-1"/>
      </w:pPr>
      <w:r w:rsidRPr="0008284B">
        <w:rPr>
          <w:rFonts w:hint="eastAsia"/>
        </w:rPr>
        <w:t>本项目包括</w:t>
      </w:r>
      <w:r>
        <w:rPr>
          <w:rFonts w:hint="eastAsia"/>
        </w:rPr>
        <w:t>2</w:t>
      </w:r>
      <w:r>
        <w:t>4</w:t>
      </w:r>
      <w:r>
        <w:rPr>
          <w:rFonts w:hint="eastAsia"/>
        </w:rPr>
        <w:t>个月</w:t>
      </w:r>
      <w:r w:rsidRPr="0008284B">
        <w:rPr>
          <w:rFonts w:hint="eastAsia"/>
        </w:rPr>
        <w:t>标准维护程序</w:t>
      </w:r>
      <w:r>
        <w:rPr>
          <w:rFonts w:hint="eastAsia"/>
        </w:rPr>
        <w:t>，自项目移交之日计算</w:t>
      </w:r>
      <w:r w:rsidRPr="0008284B">
        <w:rPr>
          <w:rFonts w:hint="eastAsia"/>
        </w:rPr>
        <w:t>。西门子服务事业部的300多位服务工程师承担西门子工业的相关</w:t>
      </w:r>
      <w:r>
        <w:rPr>
          <w:rFonts w:hint="eastAsia"/>
        </w:rPr>
        <w:t>售后</w:t>
      </w:r>
      <w:r w:rsidRPr="0008284B">
        <w:rPr>
          <w:rFonts w:hint="eastAsia"/>
        </w:rPr>
        <w:t>服务。西门子提供的服务分为质保期内的售后服务和保修期后的维保服务。</w:t>
      </w:r>
      <w:r>
        <w:rPr>
          <w:rFonts w:hint="eastAsia"/>
        </w:rPr>
        <w:t>售后服务机构所在地：上海、北京、西安。</w:t>
      </w:r>
    </w:p>
    <w:p w14:paraId="2EE62432" w14:textId="77777777" w:rsidR="006C0F75" w:rsidRPr="0008284B" w:rsidRDefault="006C0F75" w:rsidP="00150075">
      <w:pPr>
        <w:pStyle w:val="CH-"/>
      </w:pPr>
      <w:r w:rsidRPr="0008284B">
        <w:rPr>
          <w:rFonts w:hint="eastAsia"/>
        </w:rPr>
        <w:t>技术支持服务（TSS）：软件问题支持 – 产品热线支持</w:t>
      </w:r>
    </w:p>
    <w:p w14:paraId="4E075E84" w14:textId="77777777" w:rsidR="006C0F75" w:rsidRPr="0008284B" w:rsidRDefault="006C0F75" w:rsidP="00150075">
      <w:pPr>
        <w:pStyle w:val="CH-"/>
      </w:pPr>
      <w:r w:rsidRPr="0008284B">
        <w:rPr>
          <w:rFonts w:hint="eastAsia"/>
        </w:rPr>
        <w:t>远程支持服务：西门子提供7×24小时免费的远程技术服务，包括电话、传真、电子邮件、远程连接服务等</w:t>
      </w:r>
    </w:p>
    <w:p w14:paraId="0BC1CB51" w14:textId="77777777" w:rsidR="006C0F75" w:rsidRPr="0008284B" w:rsidRDefault="006C0F75" w:rsidP="00150075">
      <w:pPr>
        <w:pStyle w:val="CH-"/>
      </w:pPr>
      <w:r w:rsidRPr="0008284B">
        <w:rPr>
          <w:rFonts w:hint="eastAsia"/>
        </w:rPr>
        <w:t>软件升级支持（SUS）：免费获取升级，补丁包程序。</w:t>
      </w:r>
    </w:p>
    <w:p w14:paraId="24A1A257" w14:textId="511A1971" w:rsidR="006C0F75" w:rsidRPr="0008284B" w:rsidRDefault="006C0F75" w:rsidP="00150075">
      <w:pPr>
        <w:pStyle w:val="CH-"/>
      </w:pPr>
      <w:r>
        <w:rPr>
          <w:rFonts w:hint="eastAsia"/>
        </w:rPr>
        <w:t>O</w:t>
      </w:r>
      <w:r>
        <w:t>pcenter EX Pharm</w:t>
      </w:r>
      <w:r w:rsidRPr="0008284B">
        <w:rPr>
          <w:rFonts w:hint="eastAsia"/>
        </w:rPr>
        <w:t>技术网站访问授权</w:t>
      </w:r>
    </w:p>
    <w:p w14:paraId="67DDBB1F" w14:textId="2FDA98CA" w:rsidR="006C0F75" w:rsidRDefault="006C0F75" w:rsidP="00150075">
      <w:pPr>
        <w:pStyle w:val="CH-"/>
      </w:pPr>
      <w:r w:rsidRPr="0008284B">
        <w:rPr>
          <w:rFonts w:hint="eastAsia"/>
        </w:rPr>
        <w:tab/>
        <w:t>产品支持：按照</w:t>
      </w:r>
      <w:r w:rsidR="002D1437">
        <w:rPr>
          <w:rFonts w:hint="eastAsia"/>
        </w:rPr>
        <w:t>信达生物</w:t>
      </w:r>
      <w:r w:rsidRPr="0008284B">
        <w:rPr>
          <w:rFonts w:hint="eastAsia"/>
        </w:rPr>
        <w:t>的需求，设置了三个支持级别</w:t>
      </w:r>
    </w:p>
    <w:p w14:paraId="40607418" w14:textId="2E14EBC5" w:rsidR="006C0F75" w:rsidRPr="0008284B" w:rsidRDefault="006C0F75" w:rsidP="00150075">
      <w:pPr>
        <w:pStyle w:val="CH-"/>
      </w:pPr>
      <w:r>
        <w:rPr>
          <w:rFonts w:hint="eastAsia"/>
        </w:rPr>
        <w:t>巡检维护服务：按</w:t>
      </w:r>
      <w:r w:rsidR="002D1437">
        <w:rPr>
          <w:rFonts w:hint="eastAsia"/>
        </w:rPr>
        <w:t>信达生物</w:t>
      </w:r>
      <w:r>
        <w:rPr>
          <w:rFonts w:hint="eastAsia"/>
        </w:rPr>
        <w:t>级别对</w:t>
      </w:r>
      <w:r w:rsidRPr="0008284B">
        <w:rPr>
          <w:rFonts w:hint="eastAsia"/>
        </w:rPr>
        <w:t>系统使用情况</w:t>
      </w:r>
      <w:r>
        <w:rPr>
          <w:rFonts w:hint="eastAsia"/>
        </w:rPr>
        <w:t>定期</w:t>
      </w:r>
      <w:r w:rsidRPr="0008284B">
        <w:rPr>
          <w:rFonts w:hint="eastAsia"/>
        </w:rPr>
        <w:t>检测：如环境、部署、关键点检查是否正常</w:t>
      </w:r>
      <w:r>
        <w:rPr>
          <w:rFonts w:hint="eastAsia"/>
        </w:rPr>
        <w:t>；</w:t>
      </w:r>
      <w:r w:rsidRPr="0008284B">
        <w:rPr>
          <w:rFonts w:hint="eastAsia"/>
        </w:rPr>
        <w:t>故障问题收集及处理：对</w:t>
      </w:r>
      <w:r w:rsidR="002D1437">
        <w:rPr>
          <w:rFonts w:hint="eastAsia"/>
        </w:rPr>
        <w:t>信达生物</w:t>
      </w:r>
      <w:r w:rsidRPr="0008284B">
        <w:rPr>
          <w:rFonts w:hint="eastAsia"/>
        </w:rPr>
        <w:t>所反应的问题进行收集、整理</w:t>
      </w:r>
      <w:r>
        <w:rPr>
          <w:rFonts w:hint="eastAsia"/>
        </w:rPr>
        <w:t>。</w:t>
      </w:r>
    </w:p>
    <w:p w14:paraId="4F52A2C5" w14:textId="77777777" w:rsidR="006C0F75" w:rsidRPr="0008284B" w:rsidRDefault="006C0F75" w:rsidP="00150075">
      <w:pPr>
        <w:pStyle w:val="CH-"/>
      </w:pPr>
      <w:r w:rsidRPr="0008284B">
        <w:rPr>
          <w:rFonts w:hint="eastAsia"/>
        </w:rPr>
        <w:t>故障处理：系统验收合格并签署验收合格文件之日起</w:t>
      </w:r>
      <w:r>
        <w:t>2</w:t>
      </w:r>
      <w:r w:rsidRPr="0008284B">
        <w:rPr>
          <w:rFonts w:hint="eastAsia"/>
        </w:rPr>
        <w:t>年内，在此期间内如因MES系统软件原因影响正常运行，西门子承诺在</w:t>
      </w:r>
      <w:r>
        <w:t>2</w:t>
      </w:r>
      <w:r w:rsidRPr="0008284B">
        <w:rPr>
          <w:rFonts w:hint="eastAsia"/>
        </w:rPr>
        <w:t>小时内响应，</w:t>
      </w:r>
      <w:r>
        <w:rPr>
          <w:rFonts w:hint="eastAsia"/>
        </w:rPr>
        <w:t>4小时内如不能解决，</w:t>
      </w:r>
      <w:r>
        <w:t>18</w:t>
      </w:r>
      <w:r>
        <w:rPr>
          <w:rFonts w:hint="eastAsia"/>
        </w:rPr>
        <w:t>小时内</w:t>
      </w:r>
      <w:r w:rsidRPr="0008284B">
        <w:rPr>
          <w:rFonts w:hint="eastAsia"/>
        </w:rPr>
        <w:t>提供现场服务解决。</w:t>
      </w:r>
    </w:p>
    <w:p w14:paraId="303B488B" w14:textId="77777777" w:rsidR="006C0F75" w:rsidRPr="00CD6998" w:rsidRDefault="006C0F75" w:rsidP="004D22F3">
      <w:pPr>
        <w:pStyle w:val="CH-H2"/>
      </w:pPr>
      <w:bookmarkStart w:id="232" w:name="_Toc6821822"/>
      <w:bookmarkStart w:id="233" w:name="_Toc22801524"/>
      <w:bookmarkStart w:id="234" w:name="_Toc58103504"/>
      <w:bookmarkStart w:id="235" w:name="_Toc58773101"/>
      <w:bookmarkStart w:id="236" w:name="_Toc71810032"/>
      <w:r w:rsidRPr="00CD6998">
        <w:rPr>
          <w:rFonts w:hint="eastAsia"/>
        </w:rPr>
        <w:t>质保期后的维保服务（质保期后商谈）</w:t>
      </w:r>
      <w:bookmarkEnd w:id="232"/>
      <w:bookmarkEnd w:id="233"/>
      <w:bookmarkEnd w:id="234"/>
      <w:bookmarkEnd w:id="235"/>
      <w:bookmarkEnd w:id="236"/>
    </w:p>
    <w:p w14:paraId="6D5AC254" w14:textId="0B69B663" w:rsidR="006C0F75" w:rsidRPr="0008284B" w:rsidRDefault="006C0F75" w:rsidP="00150075">
      <w:pPr>
        <w:pStyle w:val="CH-1"/>
      </w:pPr>
      <w:r w:rsidRPr="0008284B">
        <w:rPr>
          <w:rFonts w:hint="eastAsia"/>
        </w:rPr>
        <w:t>质保期后，西门子可以根据</w:t>
      </w:r>
      <w:r w:rsidR="002D1437">
        <w:rPr>
          <w:rFonts w:hint="eastAsia"/>
        </w:rPr>
        <w:t>信达生物</w:t>
      </w:r>
      <w:r w:rsidRPr="0008284B">
        <w:rPr>
          <w:rFonts w:hint="eastAsia"/>
        </w:rPr>
        <w:t>需要提供定制化支持服务。普通定制化服务内容参见下表所示。</w:t>
      </w:r>
    </w:p>
    <w:tbl>
      <w:tblPr>
        <w:tblW w:w="5000" w:type="pct"/>
        <w:jc w:val="center"/>
        <w:tblLook w:val="04A0" w:firstRow="1" w:lastRow="0" w:firstColumn="1" w:lastColumn="0" w:noHBand="0" w:noVBand="1"/>
      </w:tblPr>
      <w:tblGrid>
        <w:gridCol w:w="1163"/>
        <w:gridCol w:w="1694"/>
        <w:gridCol w:w="5360"/>
        <w:gridCol w:w="1259"/>
      </w:tblGrid>
      <w:tr w:rsidR="006C0F75" w:rsidRPr="0008284B" w14:paraId="54F412CE" w14:textId="77777777" w:rsidTr="005241C2">
        <w:trPr>
          <w:cantSplit/>
          <w:trHeight w:val="576"/>
          <w:tblHeader/>
          <w:jc w:val="center"/>
        </w:trPr>
        <w:tc>
          <w:tcPr>
            <w:tcW w:w="11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DDDF572" w14:textId="77777777" w:rsidR="006C0F75" w:rsidRPr="0008284B" w:rsidRDefault="006C0F75" w:rsidP="007A4B56">
            <w:pPr>
              <w:pStyle w:val="CH-TABLE-HEAD"/>
            </w:pPr>
            <w:r w:rsidRPr="0008284B">
              <w:rPr>
                <w:rFonts w:hint="eastAsia"/>
              </w:rPr>
              <w:t>服务类别</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1DE3AA" w14:textId="77777777" w:rsidR="006C0F75" w:rsidRPr="0008284B" w:rsidRDefault="006C0F75" w:rsidP="007A4B56">
            <w:pPr>
              <w:pStyle w:val="CH-TABLE-HEAD"/>
            </w:pPr>
            <w:r w:rsidRPr="0008284B">
              <w:rPr>
                <w:rFonts w:hint="eastAsia"/>
              </w:rPr>
              <w:t>服务项目</w:t>
            </w:r>
          </w:p>
        </w:tc>
        <w:tc>
          <w:tcPr>
            <w:tcW w:w="536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0B3D503" w14:textId="77777777" w:rsidR="006C0F75" w:rsidRPr="0008284B" w:rsidRDefault="006C0F75" w:rsidP="007A4B56">
            <w:pPr>
              <w:pStyle w:val="CH-TABLE-HEAD"/>
            </w:pPr>
            <w:r w:rsidRPr="0008284B">
              <w:rPr>
                <w:rFonts w:hint="eastAsia"/>
              </w:rPr>
              <w:t>服务内容</w:t>
            </w:r>
          </w:p>
        </w:tc>
        <w:tc>
          <w:tcPr>
            <w:tcW w:w="12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DFFAF46" w14:textId="77777777" w:rsidR="006C0F75" w:rsidRPr="0008284B" w:rsidRDefault="006C0F75" w:rsidP="007A4B56">
            <w:pPr>
              <w:pStyle w:val="CH-TABLE-HEAD"/>
            </w:pPr>
            <w:r w:rsidRPr="0008284B">
              <w:rPr>
                <w:rFonts w:hint="eastAsia"/>
              </w:rPr>
              <w:t>备注</w:t>
            </w:r>
          </w:p>
        </w:tc>
      </w:tr>
      <w:tr w:rsidR="006C0F75" w:rsidRPr="0008284B" w14:paraId="72B00C8B" w14:textId="77777777" w:rsidTr="005241C2">
        <w:trPr>
          <w:trHeight w:val="288"/>
          <w:jc w:val="center"/>
        </w:trPr>
        <w:tc>
          <w:tcPr>
            <w:tcW w:w="116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8244C6" w14:textId="77777777" w:rsidR="006C0F75" w:rsidRPr="0008284B" w:rsidRDefault="006C0F75" w:rsidP="007A4B56">
            <w:pPr>
              <w:pStyle w:val="CH-TABLE"/>
            </w:pPr>
            <w:r w:rsidRPr="0008284B">
              <w:rPr>
                <w:rFonts w:hint="eastAsia"/>
              </w:rPr>
              <w:t>常规服务</w:t>
            </w:r>
          </w:p>
          <w:p w14:paraId="4A9534E6" w14:textId="77777777" w:rsidR="006C0F75" w:rsidRPr="0008284B" w:rsidRDefault="006C0F75" w:rsidP="007A4B56">
            <w:pPr>
              <w:pStyle w:val="CH-TABLE"/>
            </w:pPr>
            <w:r w:rsidRPr="0008284B">
              <w:rPr>
                <w:rFonts w:hint="eastAsia"/>
              </w:rPr>
              <w:t>（本地）</w:t>
            </w:r>
          </w:p>
        </w:tc>
        <w:tc>
          <w:tcPr>
            <w:tcW w:w="1694" w:type="dxa"/>
            <w:tcBorders>
              <w:top w:val="single" w:sz="4" w:space="0" w:color="auto"/>
              <w:left w:val="nil"/>
              <w:bottom w:val="single" w:sz="4" w:space="0" w:color="auto"/>
              <w:right w:val="single" w:sz="4" w:space="0" w:color="auto"/>
            </w:tcBorders>
            <w:shd w:val="clear" w:color="auto" w:fill="auto"/>
            <w:vAlign w:val="center"/>
            <w:hideMark/>
          </w:tcPr>
          <w:p w14:paraId="591B34A5" w14:textId="77777777" w:rsidR="006C0F75" w:rsidRPr="0008284B" w:rsidRDefault="006C0F75" w:rsidP="007A4B56">
            <w:pPr>
              <w:pStyle w:val="CH-TABLE"/>
            </w:pPr>
            <w:r w:rsidRPr="0008284B">
              <w:rPr>
                <w:rFonts w:hint="eastAsia"/>
              </w:rPr>
              <w:t>热线电话支持</w:t>
            </w:r>
          </w:p>
        </w:tc>
        <w:tc>
          <w:tcPr>
            <w:tcW w:w="5360" w:type="dxa"/>
            <w:tcBorders>
              <w:top w:val="single" w:sz="4" w:space="0" w:color="auto"/>
              <w:left w:val="nil"/>
              <w:bottom w:val="single" w:sz="4" w:space="0" w:color="auto"/>
              <w:right w:val="single" w:sz="4" w:space="0" w:color="auto"/>
            </w:tcBorders>
            <w:shd w:val="clear" w:color="auto" w:fill="auto"/>
            <w:vAlign w:val="center"/>
            <w:hideMark/>
          </w:tcPr>
          <w:p w14:paraId="03BF76A9" w14:textId="77777777" w:rsidR="006C0F75" w:rsidRPr="0008284B" w:rsidRDefault="006C0F75" w:rsidP="007A4B56">
            <w:pPr>
              <w:pStyle w:val="CH-TABLE"/>
            </w:pPr>
            <w:r w:rsidRPr="0008284B">
              <w:rPr>
                <w:rFonts w:hint="eastAsia"/>
              </w:rPr>
              <w:t>每天8:30AM--18:00PM ，法定节假日除外</w:t>
            </w:r>
          </w:p>
        </w:tc>
        <w:tc>
          <w:tcPr>
            <w:tcW w:w="125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37E744" w14:textId="77777777" w:rsidR="006C0F75" w:rsidRPr="0008284B" w:rsidRDefault="006C0F75" w:rsidP="005241C2">
            <w:pPr>
              <w:widowControl w:val="0"/>
              <w:rPr>
                <w:rFonts w:ascii="微软雅黑" w:eastAsia="微软雅黑" w:hAnsi="微软雅黑"/>
                <w:lang w:val="en-US"/>
              </w:rPr>
            </w:pPr>
            <w:r w:rsidRPr="0008284B">
              <w:rPr>
                <w:rFonts w:ascii="微软雅黑" w:eastAsia="微软雅黑" w:hAnsi="微软雅黑" w:hint="eastAsia"/>
                <w:lang w:val="en-US"/>
              </w:rPr>
              <w:t> </w:t>
            </w:r>
          </w:p>
        </w:tc>
      </w:tr>
      <w:tr w:rsidR="006C0F75" w:rsidRPr="0008284B" w14:paraId="47FCE72B" w14:textId="77777777" w:rsidTr="005241C2">
        <w:trPr>
          <w:trHeight w:val="288"/>
          <w:jc w:val="center"/>
        </w:trPr>
        <w:tc>
          <w:tcPr>
            <w:tcW w:w="1163" w:type="dxa"/>
            <w:vMerge/>
            <w:tcBorders>
              <w:top w:val="nil"/>
              <w:left w:val="single" w:sz="4" w:space="0" w:color="auto"/>
              <w:bottom w:val="single" w:sz="4" w:space="0" w:color="auto"/>
              <w:right w:val="single" w:sz="4" w:space="0" w:color="auto"/>
            </w:tcBorders>
            <w:vAlign w:val="center"/>
            <w:hideMark/>
          </w:tcPr>
          <w:p w14:paraId="66DE1F76" w14:textId="77777777" w:rsidR="006C0F75" w:rsidRPr="0008284B" w:rsidRDefault="006C0F75" w:rsidP="007A4B56">
            <w:pPr>
              <w:pStyle w:val="CH-TABLE"/>
            </w:pPr>
          </w:p>
        </w:tc>
        <w:tc>
          <w:tcPr>
            <w:tcW w:w="1694" w:type="dxa"/>
            <w:tcBorders>
              <w:top w:val="nil"/>
              <w:left w:val="nil"/>
              <w:bottom w:val="single" w:sz="4" w:space="0" w:color="auto"/>
              <w:right w:val="single" w:sz="4" w:space="0" w:color="auto"/>
            </w:tcBorders>
            <w:shd w:val="clear" w:color="auto" w:fill="auto"/>
            <w:vAlign w:val="center"/>
            <w:hideMark/>
          </w:tcPr>
          <w:p w14:paraId="7269F284" w14:textId="77777777" w:rsidR="006C0F75" w:rsidRPr="0008284B" w:rsidRDefault="006C0F75" w:rsidP="007A4B56">
            <w:pPr>
              <w:pStyle w:val="CH-TABLE"/>
            </w:pPr>
            <w:r w:rsidRPr="0008284B">
              <w:rPr>
                <w:rFonts w:hint="eastAsia"/>
              </w:rPr>
              <w:t>E-mail咨询</w:t>
            </w:r>
          </w:p>
        </w:tc>
        <w:tc>
          <w:tcPr>
            <w:tcW w:w="5360" w:type="dxa"/>
            <w:tcBorders>
              <w:top w:val="nil"/>
              <w:left w:val="nil"/>
              <w:bottom w:val="single" w:sz="4" w:space="0" w:color="auto"/>
              <w:right w:val="single" w:sz="4" w:space="0" w:color="auto"/>
            </w:tcBorders>
            <w:shd w:val="clear" w:color="auto" w:fill="auto"/>
            <w:vAlign w:val="center"/>
            <w:hideMark/>
          </w:tcPr>
          <w:p w14:paraId="6589AD6F" w14:textId="77777777" w:rsidR="006C0F75" w:rsidRPr="0008284B" w:rsidRDefault="006C0F75" w:rsidP="007A4B56">
            <w:pPr>
              <w:pStyle w:val="CH-TABLE"/>
            </w:pPr>
            <w:r w:rsidRPr="0008284B">
              <w:rPr>
                <w:rFonts w:hint="eastAsia"/>
              </w:rPr>
              <w:t>24小时以内获得邮件响应（节假日顺延）</w:t>
            </w:r>
          </w:p>
        </w:tc>
        <w:tc>
          <w:tcPr>
            <w:tcW w:w="1259" w:type="dxa"/>
            <w:vMerge/>
            <w:tcBorders>
              <w:top w:val="nil"/>
              <w:left w:val="single" w:sz="4" w:space="0" w:color="auto"/>
              <w:bottom w:val="single" w:sz="4" w:space="0" w:color="auto"/>
              <w:right w:val="single" w:sz="4" w:space="0" w:color="auto"/>
            </w:tcBorders>
            <w:vAlign w:val="center"/>
            <w:hideMark/>
          </w:tcPr>
          <w:p w14:paraId="6DCF6259" w14:textId="77777777" w:rsidR="006C0F75" w:rsidRPr="0008284B" w:rsidRDefault="006C0F75" w:rsidP="005241C2">
            <w:pPr>
              <w:widowControl w:val="0"/>
              <w:rPr>
                <w:rFonts w:ascii="微软雅黑" w:eastAsia="微软雅黑" w:hAnsi="微软雅黑"/>
                <w:lang w:val="en-US"/>
              </w:rPr>
            </w:pPr>
          </w:p>
        </w:tc>
      </w:tr>
      <w:tr w:rsidR="006C0F75" w:rsidRPr="0008284B" w14:paraId="3C9C4345" w14:textId="77777777" w:rsidTr="005241C2">
        <w:trPr>
          <w:trHeight w:val="576"/>
          <w:jc w:val="center"/>
        </w:trPr>
        <w:tc>
          <w:tcPr>
            <w:tcW w:w="1163" w:type="dxa"/>
            <w:vMerge/>
            <w:tcBorders>
              <w:top w:val="nil"/>
              <w:left w:val="single" w:sz="4" w:space="0" w:color="auto"/>
              <w:bottom w:val="single" w:sz="4" w:space="0" w:color="auto"/>
              <w:right w:val="single" w:sz="4" w:space="0" w:color="auto"/>
            </w:tcBorders>
            <w:vAlign w:val="center"/>
            <w:hideMark/>
          </w:tcPr>
          <w:p w14:paraId="4C3D39C2" w14:textId="77777777" w:rsidR="006C0F75" w:rsidRPr="0008284B" w:rsidRDefault="006C0F75" w:rsidP="007A4B56">
            <w:pPr>
              <w:pStyle w:val="CH-TABLE"/>
            </w:pPr>
          </w:p>
        </w:tc>
        <w:tc>
          <w:tcPr>
            <w:tcW w:w="1694" w:type="dxa"/>
            <w:tcBorders>
              <w:top w:val="nil"/>
              <w:left w:val="nil"/>
              <w:bottom w:val="single" w:sz="4" w:space="0" w:color="auto"/>
              <w:right w:val="single" w:sz="4" w:space="0" w:color="auto"/>
            </w:tcBorders>
            <w:shd w:val="clear" w:color="auto" w:fill="auto"/>
            <w:vAlign w:val="center"/>
            <w:hideMark/>
          </w:tcPr>
          <w:p w14:paraId="63DD98D9" w14:textId="77777777" w:rsidR="006C0F75" w:rsidRPr="0008284B" w:rsidRDefault="006C0F75" w:rsidP="007A4B56">
            <w:pPr>
              <w:pStyle w:val="CH-TABLE"/>
            </w:pPr>
            <w:r w:rsidRPr="0008284B">
              <w:rPr>
                <w:rFonts w:hint="eastAsia"/>
              </w:rPr>
              <w:t>远程维护</w:t>
            </w:r>
          </w:p>
        </w:tc>
        <w:tc>
          <w:tcPr>
            <w:tcW w:w="5360" w:type="dxa"/>
            <w:tcBorders>
              <w:top w:val="nil"/>
              <w:left w:val="nil"/>
              <w:bottom w:val="single" w:sz="4" w:space="0" w:color="auto"/>
              <w:right w:val="single" w:sz="4" w:space="0" w:color="auto"/>
            </w:tcBorders>
            <w:shd w:val="clear" w:color="auto" w:fill="auto"/>
            <w:vAlign w:val="center"/>
            <w:hideMark/>
          </w:tcPr>
          <w:p w14:paraId="473DA0B6" w14:textId="6FD56709" w:rsidR="006C0F75" w:rsidRPr="0008284B" w:rsidRDefault="006C0F75" w:rsidP="007A4B56">
            <w:pPr>
              <w:pStyle w:val="CH-TABLE"/>
            </w:pPr>
            <w:r w:rsidRPr="0008284B">
              <w:rPr>
                <w:rFonts w:hint="eastAsia"/>
              </w:rPr>
              <w:t>在</w:t>
            </w:r>
            <w:r w:rsidR="002D1437">
              <w:rPr>
                <w:rFonts w:hint="eastAsia"/>
              </w:rPr>
              <w:t>信达生物</w:t>
            </w:r>
            <w:r w:rsidRPr="0008284B">
              <w:rPr>
                <w:rFonts w:hint="eastAsia"/>
              </w:rPr>
              <w:t>同意下，由</w:t>
            </w:r>
            <w:r w:rsidR="002D1437">
              <w:rPr>
                <w:rFonts w:hint="eastAsia"/>
              </w:rPr>
              <w:t>信达生物</w:t>
            </w:r>
            <w:r w:rsidRPr="0008284B">
              <w:rPr>
                <w:rFonts w:hint="eastAsia"/>
              </w:rPr>
              <w:t>服务工程师通过远程拨入，以进行实时维护调试</w:t>
            </w:r>
          </w:p>
        </w:tc>
        <w:tc>
          <w:tcPr>
            <w:tcW w:w="1259" w:type="dxa"/>
            <w:vMerge/>
            <w:tcBorders>
              <w:top w:val="nil"/>
              <w:left w:val="single" w:sz="4" w:space="0" w:color="auto"/>
              <w:bottom w:val="single" w:sz="4" w:space="0" w:color="auto"/>
              <w:right w:val="single" w:sz="4" w:space="0" w:color="auto"/>
            </w:tcBorders>
            <w:vAlign w:val="center"/>
            <w:hideMark/>
          </w:tcPr>
          <w:p w14:paraId="224B44D4" w14:textId="77777777" w:rsidR="006C0F75" w:rsidRPr="0008284B" w:rsidRDefault="006C0F75" w:rsidP="005241C2">
            <w:pPr>
              <w:widowControl w:val="0"/>
              <w:rPr>
                <w:rFonts w:ascii="微软雅黑" w:eastAsia="微软雅黑" w:hAnsi="微软雅黑"/>
                <w:lang w:val="en-US"/>
              </w:rPr>
            </w:pPr>
          </w:p>
        </w:tc>
      </w:tr>
      <w:tr w:rsidR="006C0F75" w:rsidRPr="0008284B" w14:paraId="5FB12136" w14:textId="77777777" w:rsidTr="005241C2">
        <w:trPr>
          <w:trHeight w:val="864"/>
          <w:jc w:val="center"/>
        </w:trPr>
        <w:tc>
          <w:tcPr>
            <w:tcW w:w="1163" w:type="dxa"/>
            <w:vMerge/>
            <w:tcBorders>
              <w:top w:val="nil"/>
              <w:left w:val="single" w:sz="4" w:space="0" w:color="auto"/>
              <w:bottom w:val="single" w:sz="4" w:space="0" w:color="auto"/>
              <w:right w:val="single" w:sz="4" w:space="0" w:color="auto"/>
            </w:tcBorders>
            <w:vAlign w:val="center"/>
            <w:hideMark/>
          </w:tcPr>
          <w:p w14:paraId="51CD8821" w14:textId="77777777" w:rsidR="006C0F75" w:rsidRPr="0008284B" w:rsidRDefault="006C0F75" w:rsidP="007A4B56">
            <w:pPr>
              <w:pStyle w:val="CH-TABLE"/>
            </w:pPr>
          </w:p>
        </w:tc>
        <w:tc>
          <w:tcPr>
            <w:tcW w:w="1694" w:type="dxa"/>
            <w:tcBorders>
              <w:top w:val="nil"/>
              <w:left w:val="nil"/>
              <w:bottom w:val="single" w:sz="4" w:space="0" w:color="auto"/>
              <w:right w:val="single" w:sz="4" w:space="0" w:color="auto"/>
            </w:tcBorders>
            <w:shd w:val="clear" w:color="auto" w:fill="auto"/>
            <w:vAlign w:val="center"/>
            <w:hideMark/>
          </w:tcPr>
          <w:p w14:paraId="54EC4090" w14:textId="77777777" w:rsidR="006C0F75" w:rsidRPr="0008284B" w:rsidRDefault="006C0F75" w:rsidP="007A4B56">
            <w:pPr>
              <w:pStyle w:val="CH-TABLE"/>
            </w:pPr>
            <w:r w:rsidRPr="0008284B">
              <w:rPr>
                <w:rFonts w:hint="eastAsia"/>
              </w:rPr>
              <w:t>现场服务</w:t>
            </w:r>
          </w:p>
        </w:tc>
        <w:tc>
          <w:tcPr>
            <w:tcW w:w="5360" w:type="dxa"/>
            <w:tcBorders>
              <w:top w:val="nil"/>
              <w:left w:val="nil"/>
              <w:bottom w:val="single" w:sz="4" w:space="0" w:color="auto"/>
              <w:right w:val="single" w:sz="4" w:space="0" w:color="auto"/>
            </w:tcBorders>
            <w:shd w:val="clear" w:color="auto" w:fill="auto"/>
            <w:vAlign w:val="center"/>
            <w:hideMark/>
          </w:tcPr>
          <w:p w14:paraId="0675C7B5" w14:textId="77777777" w:rsidR="006C0F75" w:rsidRPr="0008284B" w:rsidRDefault="006C0F75" w:rsidP="007A4B56">
            <w:pPr>
              <w:pStyle w:val="CH-TABLE"/>
            </w:pPr>
            <w:r w:rsidRPr="0008284B">
              <w:rPr>
                <w:rFonts w:hint="eastAsia"/>
              </w:rPr>
              <w:t>维护期内，程序、数据库服务器、文件服务器、中间件等故障影响系统使用，远程不能解决时，乙方需要提供现场服务，在与招标方沟通后在并在约定时间内到达招标方现场。</w:t>
            </w:r>
          </w:p>
        </w:tc>
        <w:tc>
          <w:tcPr>
            <w:tcW w:w="1259" w:type="dxa"/>
            <w:vMerge/>
            <w:tcBorders>
              <w:top w:val="nil"/>
              <w:left w:val="single" w:sz="4" w:space="0" w:color="auto"/>
              <w:bottom w:val="single" w:sz="4" w:space="0" w:color="auto"/>
              <w:right w:val="single" w:sz="4" w:space="0" w:color="auto"/>
            </w:tcBorders>
            <w:vAlign w:val="center"/>
            <w:hideMark/>
          </w:tcPr>
          <w:p w14:paraId="6F7B13BD" w14:textId="77777777" w:rsidR="006C0F75" w:rsidRPr="0008284B" w:rsidRDefault="006C0F75" w:rsidP="005241C2">
            <w:pPr>
              <w:widowControl w:val="0"/>
              <w:rPr>
                <w:rFonts w:ascii="微软雅黑" w:eastAsia="微软雅黑" w:hAnsi="微软雅黑"/>
                <w:lang w:val="en-US"/>
              </w:rPr>
            </w:pPr>
          </w:p>
        </w:tc>
      </w:tr>
      <w:tr w:rsidR="006C0F75" w:rsidRPr="0008284B" w14:paraId="0DF88520" w14:textId="77777777" w:rsidTr="005241C2">
        <w:trPr>
          <w:trHeight w:val="377"/>
          <w:jc w:val="center"/>
        </w:trPr>
        <w:tc>
          <w:tcPr>
            <w:tcW w:w="1163" w:type="dxa"/>
            <w:vMerge w:val="restart"/>
            <w:tcBorders>
              <w:top w:val="nil"/>
              <w:left w:val="single" w:sz="4" w:space="0" w:color="auto"/>
              <w:bottom w:val="single" w:sz="4" w:space="0" w:color="auto"/>
              <w:right w:val="single" w:sz="4" w:space="0" w:color="auto"/>
            </w:tcBorders>
            <w:shd w:val="clear" w:color="auto" w:fill="auto"/>
            <w:vAlign w:val="center"/>
            <w:hideMark/>
          </w:tcPr>
          <w:p w14:paraId="2953EFA8" w14:textId="77777777" w:rsidR="006C0F75" w:rsidRPr="0008284B" w:rsidRDefault="006C0F75" w:rsidP="007A4B56">
            <w:pPr>
              <w:pStyle w:val="CH-TABLE"/>
            </w:pPr>
            <w:r w:rsidRPr="0008284B">
              <w:rPr>
                <w:rFonts w:hint="eastAsia"/>
              </w:rPr>
              <w:t>支持服务</w:t>
            </w:r>
          </w:p>
        </w:tc>
        <w:tc>
          <w:tcPr>
            <w:tcW w:w="1694" w:type="dxa"/>
            <w:vMerge w:val="restart"/>
            <w:tcBorders>
              <w:top w:val="nil"/>
              <w:left w:val="single" w:sz="4" w:space="0" w:color="auto"/>
              <w:bottom w:val="single" w:sz="4" w:space="0" w:color="auto"/>
              <w:right w:val="single" w:sz="4" w:space="0" w:color="auto"/>
            </w:tcBorders>
            <w:shd w:val="clear" w:color="auto" w:fill="auto"/>
            <w:vAlign w:val="center"/>
            <w:hideMark/>
          </w:tcPr>
          <w:p w14:paraId="141DCE1C" w14:textId="77777777" w:rsidR="006C0F75" w:rsidRPr="0008284B" w:rsidRDefault="006C0F75" w:rsidP="007A4B56">
            <w:pPr>
              <w:pStyle w:val="CH-TABLE"/>
            </w:pPr>
            <w:r w:rsidRPr="0008284B">
              <w:rPr>
                <w:rFonts w:hint="eastAsia"/>
              </w:rPr>
              <w:t>系统应用问题</w:t>
            </w:r>
          </w:p>
        </w:tc>
        <w:tc>
          <w:tcPr>
            <w:tcW w:w="5360" w:type="dxa"/>
            <w:vMerge w:val="restart"/>
            <w:tcBorders>
              <w:top w:val="nil"/>
              <w:left w:val="single" w:sz="4" w:space="0" w:color="auto"/>
              <w:bottom w:val="single" w:sz="4" w:space="0" w:color="auto"/>
              <w:right w:val="single" w:sz="4" w:space="0" w:color="auto"/>
            </w:tcBorders>
            <w:shd w:val="clear" w:color="auto" w:fill="auto"/>
            <w:vAlign w:val="center"/>
            <w:hideMark/>
          </w:tcPr>
          <w:p w14:paraId="5678C5FD" w14:textId="77777777" w:rsidR="006C0F75" w:rsidRPr="0008284B" w:rsidRDefault="006C0F75" w:rsidP="007A4B56">
            <w:pPr>
              <w:pStyle w:val="CH-TABLE"/>
            </w:pPr>
            <w:r w:rsidRPr="0008284B">
              <w:rPr>
                <w:rFonts w:hint="eastAsia"/>
              </w:rPr>
              <w:t>系统本身的问题（BUG），给出具体的解决方案</w:t>
            </w:r>
          </w:p>
        </w:tc>
        <w:tc>
          <w:tcPr>
            <w:tcW w:w="1259" w:type="dxa"/>
            <w:vMerge w:val="restart"/>
            <w:tcBorders>
              <w:top w:val="nil"/>
              <w:left w:val="single" w:sz="4" w:space="0" w:color="auto"/>
              <w:bottom w:val="single" w:sz="4" w:space="0" w:color="auto"/>
              <w:right w:val="single" w:sz="4" w:space="0" w:color="auto"/>
            </w:tcBorders>
            <w:shd w:val="clear" w:color="auto" w:fill="auto"/>
            <w:vAlign w:val="center"/>
            <w:hideMark/>
          </w:tcPr>
          <w:p w14:paraId="72504F20" w14:textId="77777777" w:rsidR="006C0F75" w:rsidRPr="0008284B" w:rsidRDefault="006C0F75" w:rsidP="005241C2">
            <w:pPr>
              <w:widowControl w:val="0"/>
              <w:rPr>
                <w:rFonts w:ascii="微软雅黑" w:eastAsia="微软雅黑" w:hAnsi="微软雅黑"/>
                <w:lang w:val="en-US"/>
              </w:rPr>
            </w:pPr>
            <w:r w:rsidRPr="0008284B">
              <w:rPr>
                <w:rFonts w:ascii="微软雅黑" w:eastAsia="微软雅黑" w:hAnsi="微软雅黑" w:hint="eastAsia"/>
                <w:lang w:val="en-US"/>
              </w:rPr>
              <w:t> </w:t>
            </w:r>
          </w:p>
        </w:tc>
      </w:tr>
      <w:tr w:rsidR="006C0F75" w:rsidRPr="0008284B" w14:paraId="19D3DAC8" w14:textId="77777777" w:rsidTr="005241C2">
        <w:trPr>
          <w:trHeight w:val="377"/>
          <w:jc w:val="center"/>
        </w:trPr>
        <w:tc>
          <w:tcPr>
            <w:tcW w:w="1163" w:type="dxa"/>
            <w:vMerge/>
            <w:tcBorders>
              <w:top w:val="nil"/>
              <w:left w:val="single" w:sz="4" w:space="0" w:color="auto"/>
              <w:bottom w:val="single" w:sz="4" w:space="0" w:color="auto"/>
              <w:right w:val="single" w:sz="4" w:space="0" w:color="auto"/>
            </w:tcBorders>
            <w:vAlign w:val="center"/>
            <w:hideMark/>
          </w:tcPr>
          <w:p w14:paraId="1217D1E7" w14:textId="77777777" w:rsidR="006C0F75" w:rsidRPr="0008284B" w:rsidRDefault="006C0F75" w:rsidP="005241C2">
            <w:pPr>
              <w:widowControl w:val="0"/>
              <w:rPr>
                <w:rFonts w:ascii="微软雅黑" w:eastAsia="微软雅黑" w:hAnsi="微软雅黑"/>
                <w:lang w:val="en-US"/>
              </w:rPr>
            </w:pPr>
          </w:p>
        </w:tc>
        <w:tc>
          <w:tcPr>
            <w:tcW w:w="1694" w:type="dxa"/>
            <w:vMerge/>
            <w:tcBorders>
              <w:top w:val="nil"/>
              <w:left w:val="single" w:sz="4" w:space="0" w:color="auto"/>
              <w:bottom w:val="single" w:sz="4" w:space="0" w:color="auto"/>
              <w:right w:val="single" w:sz="4" w:space="0" w:color="auto"/>
            </w:tcBorders>
            <w:vAlign w:val="center"/>
            <w:hideMark/>
          </w:tcPr>
          <w:p w14:paraId="36DC4404" w14:textId="77777777" w:rsidR="006C0F75" w:rsidRPr="0008284B" w:rsidRDefault="006C0F75" w:rsidP="005241C2">
            <w:pPr>
              <w:widowControl w:val="0"/>
              <w:rPr>
                <w:rFonts w:ascii="微软雅黑" w:eastAsia="微软雅黑" w:hAnsi="微软雅黑"/>
                <w:lang w:val="en-US"/>
              </w:rPr>
            </w:pPr>
          </w:p>
        </w:tc>
        <w:tc>
          <w:tcPr>
            <w:tcW w:w="5360" w:type="dxa"/>
            <w:vMerge/>
            <w:tcBorders>
              <w:top w:val="nil"/>
              <w:left w:val="single" w:sz="4" w:space="0" w:color="auto"/>
              <w:bottom w:val="single" w:sz="4" w:space="0" w:color="auto"/>
              <w:right w:val="single" w:sz="4" w:space="0" w:color="auto"/>
            </w:tcBorders>
            <w:vAlign w:val="center"/>
            <w:hideMark/>
          </w:tcPr>
          <w:p w14:paraId="3B2A10AA" w14:textId="77777777" w:rsidR="006C0F75" w:rsidRPr="0008284B" w:rsidRDefault="006C0F75" w:rsidP="005241C2">
            <w:pPr>
              <w:widowControl w:val="0"/>
              <w:rPr>
                <w:rFonts w:ascii="微软雅黑" w:eastAsia="微软雅黑" w:hAnsi="微软雅黑"/>
                <w:lang w:val="en-US"/>
              </w:rPr>
            </w:pPr>
          </w:p>
        </w:tc>
        <w:tc>
          <w:tcPr>
            <w:tcW w:w="1259" w:type="dxa"/>
            <w:vMerge/>
            <w:tcBorders>
              <w:top w:val="nil"/>
              <w:left w:val="single" w:sz="4" w:space="0" w:color="auto"/>
              <w:bottom w:val="single" w:sz="4" w:space="0" w:color="auto"/>
              <w:right w:val="single" w:sz="4" w:space="0" w:color="auto"/>
            </w:tcBorders>
            <w:vAlign w:val="center"/>
            <w:hideMark/>
          </w:tcPr>
          <w:p w14:paraId="57CE20F9" w14:textId="77777777" w:rsidR="006C0F75" w:rsidRPr="0008284B" w:rsidRDefault="006C0F75" w:rsidP="005241C2">
            <w:pPr>
              <w:widowControl w:val="0"/>
              <w:rPr>
                <w:rFonts w:ascii="微软雅黑" w:eastAsia="微软雅黑" w:hAnsi="微软雅黑"/>
                <w:lang w:val="en-US"/>
              </w:rPr>
            </w:pPr>
          </w:p>
        </w:tc>
      </w:tr>
      <w:tr w:rsidR="006C0F75" w:rsidRPr="0008284B" w14:paraId="40CDF6AC" w14:textId="77777777" w:rsidTr="005241C2">
        <w:trPr>
          <w:trHeight w:val="600"/>
          <w:jc w:val="center"/>
        </w:trPr>
        <w:tc>
          <w:tcPr>
            <w:tcW w:w="1163" w:type="dxa"/>
            <w:vMerge/>
            <w:tcBorders>
              <w:top w:val="nil"/>
              <w:left w:val="single" w:sz="4" w:space="0" w:color="auto"/>
              <w:bottom w:val="single" w:sz="4" w:space="0" w:color="auto"/>
              <w:right w:val="single" w:sz="4" w:space="0" w:color="auto"/>
            </w:tcBorders>
            <w:vAlign w:val="center"/>
            <w:hideMark/>
          </w:tcPr>
          <w:p w14:paraId="6F7CFAD4" w14:textId="77777777" w:rsidR="006C0F75" w:rsidRPr="0008284B" w:rsidRDefault="006C0F75" w:rsidP="005241C2">
            <w:pPr>
              <w:widowControl w:val="0"/>
              <w:rPr>
                <w:rFonts w:ascii="微软雅黑" w:eastAsia="微软雅黑" w:hAnsi="微软雅黑"/>
                <w:lang w:val="en-US"/>
              </w:rPr>
            </w:pPr>
          </w:p>
        </w:tc>
        <w:tc>
          <w:tcPr>
            <w:tcW w:w="1694" w:type="dxa"/>
            <w:vMerge w:val="restart"/>
            <w:tcBorders>
              <w:top w:val="nil"/>
              <w:left w:val="single" w:sz="4" w:space="0" w:color="auto"/>
              <w:bottom w:val="single" w:sz="4" w:space="0" w:color="auto"/>
              <w:right w:val="single" w:sz="4" w:space="0" w:color="auto"/>
            </w:tcBorders>
            <w:shd w:val="clear" w:color="auto" w:fill="auto"/>
            <w:vAlign w:val="center"/>
            <w:hideMark/>
          </w:tcPr>
          <w:p w14:paraId="28AF7E7E" w14:textId="77777777" w:rsidR="006C0F75" w:rsidRPr="0008284B" w:rsidRDefault="006C0F75" w:rsidP="007A4B56">
            <w:pPr>
              <w:pStyle w:val="CH-TABLE"/>
            </w:pPr>
            <w:r w:rsidRPr="0008284B">
              <w:rPr>
                <w:rFonts w:hint="eastAsia"/>
              </w:rPr>
              <w:t>系统巡检</w:t>
            </w:r>
          </w:p>
        </w:tc>
        <w:tc>
          <w:tcPr>
            <w:tcW w:w="5360" w:type="dxa"/>
            <w:tcBorders>
              <w:top w:val="nil"/>
              <w:left w:val="nil"/>
              <w:bottom w:val="single" w:sz="4" w:space="0" w:color="auto"/>
              <w:right w:val="single" w:sz="4" w:space="0" w:color="auto"/>
            </w:tcBorders>
            <w:shd w:val="clear" w:color="auto" w:fill="auto"/>
            <w:vAlign w:val="center"/>
            <w:hideMark/>
          </w:tcPr>
          <w:p w14:paraId="6F947BC4" w14:textId="77777777" w:rsidR="006C0F75" w:rsidRPr="0008284B" w:rsidRDefault="006C0F75" w:rsidP="007A4B56">
            <w:pPr>
              <w:pStyle w:val="CH-TABLE"/>
            </w:pPr>
            <w:r w:rsidRPr="0008284B">
              <w:rPr>
                <w:rFonts w:hint="eastAsia"/>
              </w:rPr>
              <w:t>1、系统使用情况检测：如环境、部署、关键点检查是否正常</w:t>
            </w:r>
          </w:p>
        </w:tc>
        <w:tc>
          <w:tcPr>
            <w:tcW w:w="1259" w:type="dxa"/>
            <w:vMerge w:val="restart"/>
            <w:tcBorders>
              <w:top w:val="nil"/>
              <w:left w:val="single" w:sz="4" w:space="0" w:color="auto"/>
              <w:bottom w:val="single" w:sz="4" w:space="0" w:color="auto"/>
              <w:right w:val="single" w:sz="4" w:space="0" w:color="auto"/>
            </w:tcBorders>
            <w:shd w:val="clear" w:color="auto" w:fill="auto"/>
            <w:vAlign w:val="center"/>
            <w:hideMark/>
          </w:tcPr>
          <w:p w14:paraId="2E5CFFCC" w14:textId="77777777" w:rsidR="006C0F75" w:rsidRPr="0008284B" w:rsidRDefault="006C0F75" w:rsidP="005241C2">
            <w:pPr>
              <w:widowControl w:val="0"/>
              <w:rPr>
                <w:rFonts w:ascii="微软雅黑" w:eastAsia="微软雅黑" w:hAnsi="微软雅黑"/>
                <w:lang w:val="en-US"/>
              </w:rPr>
            </w:pPr>
            <w:r w:rsidRPr="0008284B">
              <w:rPr>
                <w:rFonts w:ascii="微软雅黑" w:eastAsia="微软雅黑" w:hAnsi="微软雅黑" w:hint="eastAsia"/>
                <w:lang w:val="en-US"/>
              </w:rPr>
              <w:t> </w:t>
            </w:r>
          </w:p>
        </w:tc>
      </w:tr>
      <w:tr w:rsidR="006C0F75" w:rsidRPr="0008284B" w14:paraId="69D79248" w14:textId="77777777" w:rsidTr="005241C2">
        <w:trPr>
          <w:trHeight w:val="516"/>
          <w:jc w:val="center"/>
        </w:trPr>
        <w:tc>
          <w:tcPr>
            <w:tcW w:w="1163" w:type="dxa"/>
            <w:vMerge/>
            <w:tcBorders>
              <w:top w:val="nil"/>
              <w:left w:val="single" w:sz="4" w:space="0" w:color="auto"/>
              <w:bottom w:val="single" w:sz="4" w:space="0" w:color="auto"/>
              <w:right w:val="single" w:sz="4" w:space="0" w:color="auto"/>
            </w:tcBorders>
            <w:vAlign w:val="center"/>
            <w:hideMark/>
          </w:tcPr>
          <w:p w14:paraId="387CFBDA" w14:textId="77777777" w:rsidR="006C0F75" w:rsidRPr="0008284B" w:rsidRDefault="006C0F75" w:rsidP="005241C2">
            <w:pPr>
              <w:widowControl w:val="0"/>
              <w:rPr>
                <w:rFonts w:ascii="微软雅黑" w:eastAsia="微软雅黑" w:hAnsi="微软雅黑"/>
                <w:lang w:val="en-US"/>
              </w:rPr>
            </w:pPr>
          </w:p>
        </w:tc>
        <w:tc>
          <w:tcPr>
            <w:tcW w:w="1694" w:type="dxa"/>
            <w:vMerge/>
            <w:tcBorders>
              <w:top w:val="nil"/>
              <w:left w:val="single" w:sz="4" w:space="0" w:color="auto"/>
              <w:bottom w:val="single" w:sz="4" w:space="0" w:color="auto"/>
              <w:right w:val="single" w:sz="4" w:space="0" w:color="auto"/>
            </w:tcBorders>
            <w:vAlign w:val="center"/>
            <w:hideMark/>
          </w:tcPr>
          <w:p w14:paraId="2DD6AC18" w14:textId="77777777" w:rsidR="006C0F75" w:rsidRPr="0008284B" w:rsidRDefault="006C0F75" w:rsidP="007A4B56">
            <w:pPr>
              <w:pStyle w:val="CH-TABLE"/>
            </w:pPr>
          </w:p>
        </w:tc>
        <w:tc>
          <w:tcPr>
            <w:tcW w:w="5360" w:type="dxa"/>
            <w:tcBorders>
              <w:top w:val="nil"/>
              <w:left w:val="nil"/>
              <w:bottom w:val="single" w:sz="4" w:space="0" w:color="auto"/>
              <w:right w:val="single" w:sz="4" w:space="0" w:color="auto"/>
            </w:tcBorders>
            <w:shd w:val="clear" w:color="auto" w:fill="auto"/>
            <w:vAlign w:val="center"/>
            <w:hideMark/>
          </w:tcPr>
          <w:p w14:paraId="1F94DCA7" w14:textId="42558809" w:rsidR="006C0F75" w:rsidRPr="0008284B" w:rsidRDefault="006C0F75" w:rsidP="007A4B56">
            <w:pPr>
              <w:pStyle w:val="CH-TABLE"/>
            </w:pPr>
            <w:r w:rsidRPr="0008284B">
              <w:rPr>
                <w:rFonts w:hint="eastAsia"/>
              </w:rPr>
              <w:t>2、故障问题收集及处理：对</w:t>
            </w:r>
            <w:r w:rsidR="002D1437">
              <w:rPr>
                <w:rFonts w:hint="eastAsia"/>
              </w:rPr>
              <w:t>信达生物</w:t>
            </w:r>
            <w:r w:rsidRPr="0008284B">
              <w:rPr>
                <w:rFonts w:hint="eastAsia"/>
              </w:rPr>
              <w:t>所反应的问题进行收集、整理</w:t>
            </w:r>
          </w:p>
        </w:tc>
        <w:tc>
          <w:tcPr>
            <w:tcW w:w="1259" w:type="dxa"/>
            <w:vMerge/>
            <w:tcBorders>
              <w:top w:val="nil"/>
              <w:left w:val="single" w:sz="4" w:space="0" w:color="auto"/>
              <w:bottom w:val="single" w:sz="4" w:space="0" w:color="auto"/>
              <w:right w:val="single" w:sz="4" w:space="0" w:color="auto"/>
            </w:tcBorders>
            <w:vAlign w:val="center"/>
            <w:hideMark/>
          </w:tcPr>
          <w:p w14:paraId="2CE1B488" w14:textId="77777777" w:rsidR="006C0F75" w:rsidRPr="0008284B" w:rsidRDefault="006C0F75" w:rsidP="005241C2">
            <w:pPr>
              <w:widowControl w:val="0"/>
              <w:rPr>
                <w:rFonts w:ascii="微软雅黑" w:eastAsia="微软雅黑" w:hAnsi="微软雅黑"/>
                <w:lang w:val="en-US"/>
              </w:rPr>
            </w:pPr>
          </w:p>
        </w:tc>
      </w:tr>
      <w:tr w:rsidR="006C0F75" w:rsidRPr="0008284B" w14:paraId="01A36F85" w14:textId="77777777" w:rsidTr="005241C2">
        <w:trPr>
          <w:trHeight w:val="288"/>
          <w:jc w:val="center"/>
        </w:trPr>
        <w:tc>
          <w:tcPr>
            <w:tcW w:w="1163" w:type="dxa"/>
            <w:vMerge/>
            <w:tcBorders>
              <w:top w:val="nil"/>
              <w:left w:val="single" w:sz="4" w:space="0" w:color="auto"/>
              <w:bottom w:val="single" w:sz="4" w:space="0" w:color="auto"/>
              <w:right w:val="single" w:sz="4" w:space="0" w:color="auto"/>
            </w:tcBorders>
            <w:vAlign w:val="center"/>
            <w:hideMark/>
          </w:tcPr>
          <w:p w14:paraId="0E13BBEF" w14:textId="77777777" w:rsidR="006C0F75" w:rsidRPr="0008284B" w:rsidRDefault="006C0F75" w:rsidP="005241C2">
            <w:pPr>
              <w:widowControl w:val="0"/>
              <w:rPr>
                <w:rFonts w:ascii="微软雅黑" w:eastAsia="微软雅黑" w:hAnsi="微软雅黑"/>
                <w:lang w:val="en-US"/>
              </w:rPr>
            </w:pPr>
          </w:p>
        </w:tc>
        <w:tc>
          <w:tcPr>
            <w:tcW w:w="1694" w:type="dxa"/>
            <w:vMerge/>
            <w:tcBorders>
              <w:top w:val="nil"/>
              <w:left w:val="single" w:sz="4" w:space="0" w:color="auto"/>
              <w:bottom w:val="single" w:sz="4" w:space="0" w:color="auto"/>
              <w:right w:val="single" w:sz="4" w:space="0" w:color="auto"/>
            </w:tcBorders>
            <w:vAlign w:val="center"/>
            <w:hideMark/>
          </w:tcPr>
          <w:p w14:paraId="261D8941" w14:textId="77777777" w:rsidR="006C0F75" w:rsidRPr="0008284B" w:rsidRDefault="006C0F75" w:rsidP="007A4B56">
            <w:pPr>
              <w:pStyle w:val="CH-TABLE"/>
            </w:pPr>
          </w:p>
        </w:tc>
        <w:tc>
          <w:tcPr>
            <w:tcW w:w="5360" w:type="dxa"/>
            <w:tcBorders>
              <w:top w:val="nil"/>
              <w:left w:val="nil"/>
              <w:bottom w:val="single" w:sz="4" w:space="0" w:color="auto"/>
              <w:right w:val="single" w:sz="4" w:space="0" w:color="auto"/>
            </w:tcBorders>
            <w:shd w:val="clear" w:color="auto" w:fill="auto"/>
            <w:vAlign w:val="center"/>
            <w:hideMark/>
          </w:tcPr>
          <w:p w14:paraId="56275CC0" w14:textId="77777777" w:rsidR="006C0F75" w:rsidRPr="0008284B" w:rsidRDefault="006C0F75" w:rsidP="007A4B56">
            <w:pPr>
              <w:pStyle w:val="CH-TABLE"/>
            </w:pPr>
            <w:r w:rsidRPr="0008284B">
              <w:rPr>
                <w:rFonts w:hint="eastAsia"/>
              </w:rPr>
              <w:t>3、数据库的备份、优化：对系统数据库进行备份、优化</w:t>
            </w:r>
          </w:p>
        </w:tc>
        <w:tc>
          <w:tcPr>
            <w:tcW w:w="1259" w:type="dxa"/>
            <w:vMerge/>
            <w:tcBorders>
              <w:top w:val="nil"/>
              <w:left w:val="single" w:sz="4" w:space="0" w:color="auto"/>
              <w:bottom w:val="single" w:sz="4" w:space="0" w:color="auto"/>
              <w:right w:val="single" w:sz="4" w:space="0" w:color="auto"/>
            </w:tcBorders>
            <w:vAlign w:val="center"/>
            <w:hideMark/>
          </w:tcPr>
          <w:p w14:paraId="3F1E1F4C" w14:textId="77777777" w:rsidR="006C0F75" w:rsidRPr="0008284B" w:rsidRDefault="006C0F75" w:rsidP="005241C2">
            <w:pPr>
              <w:widowControl w:val="0"/>
              <w:rPr>
                <w:rFonts w:ascii="微软雅黑" w:eastAsia="微软雅黑" w:hAnsi="微软雅黑"/>
                <w:lang w:val="en-US"/>
              </w:rPr>
            </w:pPr>
          </w:p>
        </w:tc>
      </w:tr>
      <w:tr w:rsidR="006C0F75" w:rsidRPr="0008284B" w14:paraId="4F935FAB" w14:textId="77777777" w:rsidTr="005241C2">
        <w:trPr>
          <w:trHeight w:val="540"/>
          <w:jc w:val="center"/>
        </w:trPr>
        <w:tc>
          <w:tcPr>
            <w:tcW w:w="1163" w:type="dxa"/>
            <w:vMerge/>
            <w:tcBorders>
              <w:top w:val="nil"/>
              <w:left w:val="single" w:sz="4" w:space="0" w:color="auto"/>
              <w:bottom w:val="single" w:sz="4" w:space="0" w:color="auto"/>
              <w:right w:val="single" w:sz="4" w:space="0" w:color="auto"/>
            </w:tcBorders>
            <w:vAlign w:val="center"/>
            <w:hideMark/>
          </w:tcPr>
          <w:p w14:paraId="75F9EAAD" w14:textId="77777777" w:rsidR="006C0F75" w:rsidRPr="0008284B" w:rsidRDefault="006C0F75" w:rsidP="005241C2">
            <w:pPr>
              <w:widowControl w:val="0"/>
              <w:rPr>
                <w:rFonts w:ascii="微软雅黑" w:eastAsia="微软雅黑" w:hAnsi="微软雅黑"/>
                <w:lang w:val="en-US"/>
              </w:rPr>
            </w:pPr>
          </w:p>
        </w:tc>
        <w:tc>
          <w:tcPr>
            <w:tcW w:w="1694" w:type="dxa"/>
            <w:vMerge w:val="restart"/>
            <w:tcBorders>
              <w:top w:val="nil"/>
              <w:left w:val="nil"/>
              <w:right w:val="single" w:sz="4" w:space="0" w:color="auto"/>
            </w:tcBorders>
            <w:shd w:val="clear" w:color="auto" w:fill="auto"/>
            <w:vAlign w:val="center"/>
            <w:hideMark/>
          </w:tcPr>
          <w:p w14:paraId="0FACD2E2" w14:textId="77777777" w:rsidR="006C0F75" w:rsidRPr="0008284B" w:rsidRDefault="006C0F75" w:rsidP="007A4B56">
            <w:pPr>
              <w:pStyle w:val="CH-TABLE"/>
            </w:pPr>
            <w:r w:rsidRPr="0008284B">
              <w:rPr>
                <w:rFonts w:hint="eastAsia"/>
              </w:rPr>
              <w:t>系统性能及数据安全</w:t>
            </w:r>
          </w:p>
        </w:tc>
        <w:tc>
          <w:tcPr>
            <w:tcW w:w="5360" w:type="dxa"/>
            <w:tcBorders>
              <w:top w:val="nil"/>
              <w:left w:val="nil"/>
              <w:bottom w:val="single" w:sz="4" w:space="0" w:color="auto"/>
              <w:right w:val="single" w:sz="4" w:space="0" w:color="auto"/>
            </w:tcBorders>
            <w:shd w:val="clear" w:color="auto" w:fill="auto"/>
            <w:vAlign w:val="center"/>
            <w:hideMark/>
          </w:tcPr>
          <w:p w14:paraId="7422D3A2" w14:textId="77777777" w:rsidR="006C0F75" w:rsidRPr="0008284B" w:rsidRDefault="006C0F75" w:rsidP="007A4B56">
            <w:pPr>
              <w:pStyle w:val="CH-TABLE"/>
            </w:pPr>
            <w:r w:rsidRPr="0008284B">
              <w:rPr>
                <w:rFonts w:hint="eastAsia"/>
              </w:rPr>
              <w:t>1、对于服务器性能提供，保证服务器高效运行的建议与措施</w:t>
            </w:r>
          </w:p>
        </w:tc>
        <w:tc>
          <w:tcPr>
            <w:tcW w:w="1259" w:type="dxa"/>
            <w:vMerge w:val="restart"/>
            <w:tcBorders>
              <w:top w:val="nil"/>
              <w:left w:val="single" w:sz="4" w:space="0" w:color="auto"/>
              <w:bottom w:val="single" w:sz="4" w:space="0" w:color="auto"/>
              <w:right w:val="single" w:sz="4" w:space="0" w:color="auto"/>
            </w:tcBorders>
            <w:shd w:val="clear" w:color="auto" w:fill="auto"/>
            <w:vAlign w:val="center"/>
            <w:hideMark/>
          </w:tcPr>
          <w:p w14:paraId="771DDC25" w14:textId="77777777" w:rsidR="006C0F75" w:rsidRPr="0008284B" w:rsidRDefault="006C0F75" w:rsidP="005241C2">
            <w:pPr>
              <w:widowControl w:val="0"/>
              <w:rPr>
                <w:rFonts w:ascii="微软雅黑" w:eastAsia="微软雅黑" w:hAnsi="微软雅黑"/>
                <w:lang w:val="en-US"/>
              </w:rPr>
            </w:pPr>
            <w:r w:rsidRPr="0008284B">
              <w:rPr>
                <w:rFonts w:ascii="微软雅黑" w:eastAsia="微软雅黑" w:hAnsi="微软雅黑" w:hint="eastAsia"/>
                <w:lang w:val="en-US"/>
              </w:rPr>
              <w:t> </w:t>
            </w:r>
          </w:p>
        </w:tc>
      </w:tr>
      <w:tr w:rsidR="006C0F75" w:rsidRPr="0008284B" w14:paraId="12B21A12" w14:textId="77777777" w:rsidTr="005241C2">
        <w:trPr>
          <w:trHeight w:val="528"/>
          <w:jc w:val="center"/>
        </w:trPr>
        <w:tc>
          <w:tcPr>
            <w:tcW w:w="1163" w:type="dxa"/>
            <w:vMerge/>
            <w:tcBorders>
              <w:top w:val="nil"/>
              <w:left w:val="single" w:sz="4" w:space="0" w:color="auto"/>
              <w:bottom w:val="single" w:sz="4" w:space="0" w:color="auto"/>
              <w:right w:val="single" w:sz="4" w:space="0" w:color="auto"/>
            </w:tcBorders>
            <w:vAlign w:val="center"/>
            <w:hideMark/>
          </w:tcPr>
          <w:p w14:paraId="63C9F012" w14:textId="77777777" w:rsidR="006C0F75" w:rsidRPr="0008284B" w:rsidRDefault="006C0F75" w:rsidP="005241C2">
            <w:pPr>
              <w:widowControl w:val="0"/>
              <w:rPr>
                <w:rFonts w:ascii="微软雅黑" w:eastAsia="微软雅黑" w:hAnsi="微软雅黑"/>
                <w:lang w:val="en-US"/>
              </w:rPr>
            </w:pPr>
          </w:p>
        </w:tc>
        <w:tc>
          <w:tcPr>
            <w:tcW w:w="1694" w:type="dxa"/>
            <w:vMerge/>
            <w:tcBorders>
              <w:left w:val="nil"/>
              <w:bottom w:val="single" w:sz="4" w:space="0" w:color="auto"/>
              <w:right w:val="single" w:sz="4" w:space="0" w:color="auto"/>
            </w:tcBorders>
            <w:shd w:val="clear" w:color="auto" w:fill="auto"/>
            <w:vAlign w:val="center"/>
            <w:hideMark/>
          </w:tcPr>
          <w:p w14:paraId="550BD148" w14:textId="77777777" w:rsidR="006C0F75" w:rsidRPr="0008284B" w:rsidRDefault="006C0F75" w:rsidP="007A4B56">
            <w:pPr>
              <w:pStyle w:val="CH-TABLE"/>
            </w:pPr>
          </w:p>
        </w:tc>
        <w:tc>
          <w:tcPr>
            <w:tcW w:w="5360" w:type="dxa"/>
            <w:tcBorders>
              <w:top w:val="nil"/>
              <w:left w:val="nil"/>
              <w:bottom w:val="single" w:sz="4" w:space="0" w:color="auto"/>
              <w:right w:val="single" w:sz="4" w:space="0" w:color="auto"/>
            </w:tcBorders>
            <w:shd w:val="clear" w:color="auto" w:fill="auto"/>
            <w:vAlign w:val="center"/>
            <w:hideMark/>
          </w:tcPr>
          <w:p w14:paraId="4168A2D4" w14:textId="77777777" w:rsidR="006C0F75" w:rsidRPr="0008284B" w:rsidRDefault="006C0F75" w:rsidP="007A4B56">
            <w:pPr>
              <w:pStyle w:val="CH-TABLE"/>
            </w:pPr>
            <w:r w:rsidRPr="0008284B">
              <w:rPr>
                <w:rFonts w:hint="eastAsia"/>
              </w:rPr>
              <w:t>2、协助建立安全、有效的数据备份/恢复机制，保证数据安全</w:t>
            </w:r>
          </w:p>
        </w:tc>
        <w:tc>
          <w:tcPr>
            <w:tcW w:w="1259" w:type="dxa"/>
            <w:vMerge/>
            <w:tcBorders>
              <w:top w:val="nil"/>
              <w:left w:val="single" w:sz="4" w:space="0" w:color="auto"/>
              <w:bottom w:val="single" w:sz="4" w:space="0" w:color="auto"/>
              <w:right w:val="single" w:sz="4" w:space="0" w:color="auto"/>
            </w:tcBorders>
            <w:vAlign w:val="center"/>
            <w:hideMark/>
          </w:tcPr>
          <w:p w14:paraId="663B7987" w14:textId="77777777" w:rsidR="006C0F75" w:rsidRPr="0008284B" w:rsidRDefault="006C0F75" w:rsidP="005241C2">
            <w:pPr>
              <w:widowControl w:val="0"/>
              <w:rPr>
                <w:rFonts w:ascii="微软雅黑" w:eastAsia="微软雅黑" w:hAnsi="微软雅黑"/>
                <w:lang w:val="en-US"/>
              </w:rPr>
            </w:pPr>
          </w:p>
        </w:tc>
      </w:tr>
      <w:tr w:rsidR="006C0F75" w:rsidRPr="0008284B" w14:paraId="1B558706" w14:textId="77777777" w:rsidTr="005241C2">
        <w:trPr>
          <w:trHeight w:val="576"/>
          <w:jc w:val="center"/>
        </w:trPr>
        <w:tc>
          <w:tcPr>
            <w:tcW w:w="1163" w:type="dxa"/>
            <w:vMerge w:val="restart"/>
            <w:tcBorders>
              <w:top w:val="nil"/>
              <w:left w:val="single" w:sz="4" w:space="0" w:color="auto"/>
              <w:right w:val="single" w:sz="4" w:space="0" w:color="auto"/>
            </w:tcBorders>
            <w:shd w:val="clear" w:color="auto" w:fill="auto"/>
            <w:vAlign w:val="center"/>
            <w:hideMark/>
          </w:tcPr>
          <w:p w14:paraId="559ED8D7" w14:textId="10E26060" w:rsidR="006C0F75" w:rsidRPr="0008284B" w:rsidRDefault="00511545" w:rsidP="007A4B56">
            <w:pPr>
              <w:pStyle w:val="CH-TABLE"/>
            </w:pPr>
            <w:r>
              <w:rPr>
                <w:rFonts w:hint="eastAsia"/>
              </w:rPr>
              <w:t>客户</w:t>
            </w:r>
            <w:r w:rsidR="006C0F75" w:rsidRPr="0008284B">
              <w:rPr>
                <w:rFonts w:hint="eastAsia"/>
              </w:rPr>
              <w:t>关怀</w:t>
            </w:r>
          </w:p>
        </w:tc>
        <w:tc>
          <w:tcPr>
            <w:tcW w:w="1694" w:type="dxa"/>
            <w:tcBorders>
              <w:top w:val="single" w:sz="4" w:space="0" w:color="auto"/>
              <w:left w:val="nil"/>
              <w:bottom w:val="single" w:sz="4" w:space="0" w:color="auto"/>
              <w:right w:val="single" w:sz="4" w:space="0" w:color="auto"/>
            </w:tcBorders>
            <w:shd w:val="clear" w:color="auto" w:fill="auto"/>
            <w:vAlign w:val="center"/>
            <w:hideMark/>
          </w:tcPr>
          <w:p w14:paraId="49F181B4" w14:textId="77777777" w:rsidR="006C0F75" w:rsidRPr="0008284B" w:rsidRDefault="006C0F75" w:rsidP="007A4B56">
            <w:pPr>
              <w:pStyle w:val="CH-TABLE"/>
            </w:pPr>
            <w:r w:rsidRPr="0008284B">
              <w:rPr>
                <w:rFonts w:hint="eastAsia"/>
              </w:rPr>
              <w:t>电话回访</w:t>
            </w:r>
          </w:p>
        </w:tc>
        <w:tc>
          <w:tcPr>
            <w:tcW w:w="5360" w:type="dxa"/>
            <w:tcBorders>
              <w:top w:val="single" w:sz="4" w:space="0" w:color="auto"/>
              <w:left w:val="nil"/>
              <w:bottom w:val="single" w:sz="4" w:space="0" w:color="auto"/>
              <w:right w:val="single" w:sz="4" w:space="0" w:color="auto"/>
            </w:tcBorders>
            <w:shd w:val="clear" w:color="auto" w:fill="auto"/>
            <w:vAlign w:val="center"/>
            <w:hideMark/>
          </w:tcPr>
          <w:p w14:paraId="5109A8D0" w14:textId="77777777" w:rsidR="006C0F75" w:rsidRPr="0008284B" w:rsidRDefault="006C0F75" w:rsidP="007A4B56">
            <w:pPr>
              <w:pStyle w:val="CH-TABLE"/>
            </w:pPr>
            <w:r w:rsidRPr="0008284B">
              <w:rPr>
                <w:rFonts w:hint="eastAsia"/>
              </w:rPr>
              <w:t>定期电话回访，了解问题</w:t>
            </w:r>
          </w:p>
        </w:tc>
        <w:tc>
          <w:tcPr>
            <w:tcW w:w="1259" w:type="dxa"/>
            <w:tcBorders>
              <w:top w:val="single" w:sz="4" w:space="0" w:color="auto"/>
              <w:left w:val="nil"/>
              <w:bottom w:val="single" w:sz="4" w:space="0" w:color="auto"/>
              <w:right w:val="single" w:sz="4" w:space="0" w:color="auto"/>
            </w:tcBorders>
            <w:shd w:val="clear" w:color="auto" w:fill="auto"/>
            <w:vAlign w:val="center"/>
            <w:hideMark/>
          </w:tcPr>
          <w:p w14:paraId="7A9E05E8" w14:textId="77777777" w:rsidR="006C0F75" w:rsidRPr="0008284B" w:rsidRDefault="006C0F75" w:rsidP="007A4B56">
            <w:pPr>
              <w:pStyle w:val="CH-TABLE"/>
            </w:pPr>
            <w:r w:rsidRPr="0008284B">
              <w:rPr>
                <w:rFonts w:hint="eastAsia"/>
              </w:rPr>
              <w:t>每季度一次</w:t>
            </w:r>
          </w:p>
        </w:tc>
      </w:tr>
      <w:tr w:rsidR="006C0F75" w:rsidRPr="0008284B" w14:paraId="13CFA699" w14:textId="77777777" w:rsidTr="005241C2">
        <w:trPr>
          <w:trHeight w:val="576"/>
          <w:jc w:val="center"/>
        </w:trPr>
        <w:tc>
          <w:tcPr>
            <w:tcW w:w="1163" w:type="dxa"/>
            <w:vMerge/>
            <w:tcBorders>
              <w:left w:val="single" w:sz="4" w:space="0" w:color="auto"/>
              <w:bottom w:val="single" w:sz="4" w:space="0" w:color="auto"/>
              <w:right w:val="single" w:sz="4" w:space="0" w:color="auto"/>
            </w:tcBorders>
            <w:shd w:val="clear" w:color="auto" w:fill="auto"/>
            <w:vAlign w:val="center"/>
          </w:tcPr>
          <w:p w14:paraId="3B29C0D4" w14:textId="77777777" w:rsidR="006C0F75" w:rsidRPr="0008284B" w:rsidRDefault="006C0F75" w:rsidP="005241C2">
            <w:pPr>
              <w:widowControl w:val="0"/>
              <w:rPr>
                <w:rFonts w:ascii="微软雅黑" w:eastAsia="微软雅黑" w:hAnsi="微软雅黑"/>
                <w:lang w:val="en-US"/>
              </w:rPr>
            </w:pPr>
          </w:p>
        </w:tc>
        <w:tc>
          <w:tcPr>
            <w:tcW w:w="1694" w:type="dxa"/>
            <w:tcBorders>
              <w:top w:val="single" w:sz="4" w:space="0" w:color="auto"/>
              <w:left w:val="nil"/>
              <w:bottom w:val="single" w:sz="4" w:space="0" w:color="auto"/>
              <w:right w:val="single" w:sz="4" w:space="0" w:color="auto"/>
            </w:tcBorders>
            <w:shd w:val="clear" w:color="auto" w:fill="auto"/>
            <w:vAlign w:val="center"/>
          </w:tcPr>
          <w:p w14:paraId="4BD76213" w14:textId="77777777" w:rsidR="006C0F75" w:rsidRPr="0008284B" w:rsidRDefault="006C0F75" w:rsidP="007A4B56">
            <w:pPr>
              <w:pStyle w:val="CH-TABLE"/>
            </w:pPr>
            <w:r w:rsidRPr="0008284B">
              <w:rPr>
                <w:rFonts w:hint="eastAsia"/>
              </w:rPr>
              <w:t>现场回访</w:t>
            </w:r>
          </w:p>
        </w:tc>
        <w:tc>
          <w:tcPr>
            <w:tcW w:w="5360" w:type="dxa"/>
            <w:tcBorders>
              <w:top w:val="single" w:sz="4" w:space="0" w:color="auto"/>
              <w:left w:val="nil"/>
              <w:bottom w:val="single" w:sz="4" w:space="0" w:color="auto"/>
              <w:right w:val="single" w:sz="4" w:space="0" w:color="auto"/>
            </w:tcBorders>
            <w:shd w:val="clear" w:color="auto" w:fill="auto"/>
            <w:vAlign w:val="center"/>
          </w:tcPr>
          <w:p w14:paraId="20DA63AC" w14:textId="77777777" w:rsidR="006C0F75" w:rsidRPr="0008284B" w:rsidRDefault="006C0F75" w:rsidP="007A4B56">
            <w:pPr>
              <w:pStyle w:val="CH-TABLE"/>
            </w:pPr>
            <w:r w:rsidRPr="0008284B">
              <w:rPr>
                <w:rFonts w:hint="eastAsia"/>
              </w:rPr>
              <w:t>到现场了解本年度的维护情况，调整执行过程中的问题</w:t>
            </w:r>
          </w:p>
        </w:tc>
        <w:tc>
          <w:tcPr>
            <w:tcW w:w="1259" w:type="dxa"/>
            <w:tcBorders>
              <w:top w:val="single" w:sz="4" w:space="0" w:color="auto"/>
              <w:left w:val="nil"/>
              <w:bottom w:val="single" w:sz="4" w:space="0" w:color="auto"/>
              <w:right w:val="single" w:sz="4" w:space="0" w:color="auto"/>
            </w:tcBorders>
            <w:shd w:val="clear" w:color="auto" w:fill="auto"/>
            <w:vAlign w:val="center"/>
          </w:tcPr>
          <w:p w14:paraId="752E7F1E" w14:textId="77777777" w:rsidR="006C0F75" w:rsidRPr="0008284B" w:rsidRDefault="006C0F75" w:rsidP="007A4B56">
            <w:pPr>
              <w:pStyle w:val="CH-TABLE"/>
            </w:pPr>
            <w:r w:rsidRPr="0008284B">
              <w:rPr>
                <w:rFonts w:hint="eastAsia"/>
              </w:rPr>
              <w:t>每年度一次</w:t>
            </w:r>
          </w:p>
        </w:tc>
      </w:tr>
    </w:tbl>
    <w:p w14:paraId="2037096F" w14:textId="21E235C9" w:rsidR="006C0F75" w:rsidRPr="0008284B" w:rsidRDefault="006C0F75" w:rsidP="00150075">
      <w:pPr>
        <w:pStyle w:val="CH-1"/>
      </w:pPr>
      <w:r w:rsidRPr="0008284B">
        <w:rPr>
          <w:rFonts w:hint="eastAsia"/>
        </w:rPr>
        <w:t>根据</w:t>
      </w:r>
      <w:r w:rsidR="002D1437">
        <w:rPr>
          <w:rFonts w:hint="eastAsia"/>
        </w:rPr>
        <w:t>信达生物</w:t>
      </w:r>
      <w:r w:rsidRPr="0008284B">
        <w:rPr>
          <w:rFonts w:hint="eastAsia"/>
        </w:rPr>
        <w:t>实际需要，西门</w:t>
      </w:r>
      <w:r w:rsidRPr="0000507A">
        <w:rPr>
          <w:rFonts w:hint="eastAsia"/>
        </w:rPr>
        <w:t>子额外提供高</w:t>
      </w:r>
      <w:r w:rsidRPr="0008284B">
        <w:rPr>
          <w:rFonts w:hint="eastAsia"/>
        </w:rPr>
        <w:t>级定制化服务，服务内容参见下表所示。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4"/>
        <w:gridCol w:w="1494"/>
        <w:gridCol w:w="5579"/>
        <w:gridCol w:w="1259"/>
      </w:tblGrid>
      <w:tr w:rsidR="006C0F75" w:rsidRPr="0008284B" w14:paraId="4DDD92B8" w14:textId="77777777" w:rsidTr="005241C2">
        <w:trPr>
          <w:trHeight w:val="265"/>
          <w:jc w:val="center"/>
        </w:trPr>
        <w:tc>
          <w:tcPr>
            <w:tcW w:w="1144" w:type="dxa"/>
            <w:shd w:val="clear" w:color="auto" w:fill="F2F2F2" w:themeFill="background1" w:themeFillShade="F2"/>
          </w:tcPr>
          <w:p w14:paraId="7A71B698" w14:textId="77777777" w:rsidR="006C0F75" w:rsidRPr="0008284B" w:rsidRDefault="006C0F75" w:rsidP="007A4B56">
            <w:pPr>
              <w:pStyle w:val="CH-TABLE"/>
            </w:pPr>
            <w:r w:rsidRPr="0008284B">
              <w:rPr>
                <w:rFonts w:hint="eastAsia"/>
              </w:rPr>
              <w:t>服务类别</w:t>
            </w:r>
          </w:p>
        </w:tc>
        <w:tc>
          <w:tcPr>
            <w:tcW w:w="1494" w:type="dxa"/>
            <w:shd w:val="clear" w:color="auto" w:fill="F2F2F2" w:themeFill="background1" w:themeFillShade="F2"/>
          </w:tcPr>
          <w:p w14:paraId="7776EC29" w14:textId="77777777" w:rsidR="006C0F75" w:rsidRPr="0008284B" w:rsidRDefault="006C0F75" w:rsidP="007A4B56">
            <w:pPr>
              <w:pStyle w:val="CH-TABLE"/>
            </w:pPr>
            <w:r w:rsidRPr="0008284B">
              <w:rPr>
                <w:rFonts w:hint="eastAsia"/>
              </w:rPr>
              <w:t>服务项目</w:t>
            </w:r>
          </w:p>
        </w:tc>
        <w:tc>
          <w:tcPr>
            <w:tcW w:w="5579" w:type="dxa"/>
            <w:shd w:val="clear" w:color="auto" w:fill="F2F2F2" w:themeFill="background1" w:themeFillShade="F2"/>
          </w:tcPr>
          <w:p w14:paraId="284EE658" w14:textId="77777777" w:rsidR="006C0F75" w:rsidRPr="0008284B" w:rsidRDefault="006C0F75" w:rsidP="007A4B56">
            <w:pPr>
              <w:pStyle w:val="CH-TABLE"/>
            </w:pPr>
            <w:r w:rsidRPr="0008284B">
              <w:rPr>
                <w:rFonts w:hint="eastAsia"/>
              </w:rPr>
              <w:t>服务内容</w:t>
            </w:r>
          </w:p>
        </w:tc>
        <w:tc>
          <w:tcPr>
            <w:tcW w:w="1259" w:type="dxa"/>
            <w:shd w:val="clear" w:color="auto" w:fill="F2F2F2" w:themeFill="background1" w:themeFillShade="F2"/>
          </w:tcPr>
          <w:p w14:paraId="75E784C6" w14:textId="77777777" w:rsidR="006C0F75" w:rsidRPr="0008284B" w:rsidRDefault="006C0F75" w:rsidP="007A4B56">
            <w:pPr>
              <w:pStyle w:val="CH-TABLE"/>
            </w:pPr>
            <w:r w:rsidRPr="0008284B">
              <w:rPr>
                <w:rFonts w:hint="eastAsia"/>
              </w:rPr>
              <w:t>服务方式</w:t>
            </w:r>
          </w:p>
        </w:tc>
      </w:tr>
      <w:tr w:rsidR="006C0F75" w:rsidRPr="0008284B" w14:paraId="2892F076" w14:textId="77777777" w:rsidTr="005241C2">
        <w:trPr>
          <w:trHeight w:val="312"/>
          <w:jc w:val="center"/>
        </w:trPr>
        <w:tc>
          <w:tcPr>
            <w:tcW w:w="1144" w:type="dxa"/>
            <w:vMerge w:val="restart"/>
            <w:vAlign w:val="center"/>
          </w:tcPr>
          <w:p w14:paraId="4852812C" w14:textId="77777777" w:rsidR="006C0F75" w:rsidRPr="0008284B" w:rsidRDefault="006C0F75" w:rsidP="007A4B56">
            <w:pPr>
              <w:pStyle w:val="CH-TABLE"/>
            </w:pPr>
            <w:r w:rsidRPr="0008284B">
              <w:rPr>
                <w:rFonts w:hint="eastAsia"/>
              </w:rPr>
              <w:t>高级服务</w:t>
            </w:r>
          </w:p>
        </w:tc>
        <w:tc>
          <w:tcPr>
            <w:tcW w:w="1494" w:type="dxa"/>
          </w:tcPr>
          <w:p w14:paraId="20325725" w14:textId="77777777" w:rsidR="006C0F75" w:rsidRPr="0008284B" w:rsidRDefault="006C0F75" w:rsidP="007A4B56">
            <w:pPr>
              <w:pStyle w:val="CH-TABLE"/>
            </w:pPr>
            <w:r w:rsidRPr="0008284B">
              <w:rPr>
                <w:rFonts w:hint="eastAsia"/>
              </w:rPr>
              <w:t>需求变更</w:t>
            </w:r>
          </w:p>
        </w:tc>
        <w:tc>
          <w:tcPr>
            <w:tcW w:w="5579" w:type="dxa"/>
          </w:tcPr>
          <w:p w14:paraId="4645D7F8" w14:textId="7EB28B42" w:rsidR="006C0F75" w:rsidRPr="0008284B" w:rsidRDefault="006C0F75" w:rsidP="007A4B56">
            <w:pPr>
              <w:pStyle w:val="CH-TABLE"/>
            </w:pPr>
            <w:r w:rsidRPr="0008284B">
              <w:rPr>
                <w:rFonts w:hint="eastAsia"/>
              </w:rPr>
              <w:t>由于</w:t>
            </w:r>
            <w:r w:rsidR="002D1437">
              <w:rPr>
                <w:rFonts w:hint="eastAsia"/>
              </w:rPr>
              <w:t>信达生物</w:t>
            </w:r>
            <w:r w:rsidRPr="0008284B">
              <w:rPr>
                <w:rFonts w:hint="eastAsia"/>
              </w:rPr>
              <w:t>管理需求等变化和发展及系统推广应用，对系统提出新的功能的完善及功能的扩展改造服务；</w:t>
            </w:r>
          </w:p>
          <w:p w14:paraId="007B2169" w14:textId="77777777" w:rsidR="006C0F75" w:rsidRPr="0008284B" w:rsidRDefault="006C0F75" w:rsidP="007A4B56">
            <w:pPr>
              <w:pStyle w:val="CH-TABLE"/>
            </w:pPr>
            <w:r w:rsidRPr="0008284B">
              <w:rPr>
                <w:rFonts w:hint="eastAsia"/>
              </w:rPr>
              <w:t>为</w:t>
            </w:r>
            <w:r>
              <w:rPr>
                <w:rFonts w:hint="eastAsia"/>
              </w:rPr>
              <w:t>无偏离</w:t>
            </w:r>
            <w:r w:rsidRPr="0008284B">
              <w:rPr>
                <w:rFonts w:hint="eastAsia"/>
              </w:rPr>
              <w:t>系统推广的需要，招标方提出的在新业务需求基础上的系统新功能的开发。</w:t>
            </w:r>
          </w:p>
        </w:tc>
        <w:tc>
          <w:tcPr>
            <w:tcW w:w="1259" w:type="dxa"/>
            <w:vMerge w:val="restart"/>
          </w:tcPr>
          <w:p w14:paraId="0EBD643B" w14:textId="77777777" w:rsidR="006C0F75" w:rsidRPr="0008284B" w:rsidRDefault="006C0F75" w:rsidP="007A4B56">
            <w:pPr>
              <w:pStyle w:val="CH-TABLE"/>
            </w:pPr>
            <w:r w:rsidRPr="0008284B">
              <w:rPr>
                <w:rFonts w:hint="eastAsia"/>
              </w:rPr>
              <w:t>现场服务</w:t>
            </w:r>
          </w:p>
          <w:p w14:paraId="12BAEFEC" w14:textId="77777777" w:rsidR="006C0F75" w:rsidRPr="0008284B" w:rsidRDefault="006C0F75" w:rsidP="007A4B56">
            <w:pPr>
              <w:pStyle w:val="CH-TABLE"/>
            </w:pPr>
            <w:r w:rsidRPr="0008284B">
              <w:rPr>
                <w:rFonts w:hint="eastAsia"/>
              </w:rPr>
              <w:t>远程服务</w:t>
            </w:r>
          </w:p>
        </w:tc>
      </w:tr>
      <w:tr w:rsidR="006C0F75" w:rsidRPr="0008284B" w14:paraId="5CF32E43" w14:textId="77777777" w:rsidTr="005241C2">
        <w:trPr>
          <w:trHeight w:val="898"/>
          <w:jc w:val="center"/>
        </w:trPr>
        <w:tc>
          <w:tcPr>
            <w:tcW w:w="1144" w:type="dxa"/>
            <w:vMerge/>
          </w:tcPr>
          <w:p w14:paraId="281FB825" w14:textId="77777777" w:rsidR="006C0F75" w:rsidRPr="0008284B" w:rsidRDefault="006C0F75" w:rsidP="007A4B56">
            <w:pPr>
              <w:pStyle w:val="CH-TABLE"/>
            </w:pPr>
          </w:p>
        </w:tc>
        <w:tc>
          <w:tcPr>
            <w:tcW w:w="1494" w:type="dxa"/>
          </w:tcPr>
          <w:p w14:paraId="63E83A65" w14:textId="77777777" w:rsidR="006C0F75" w:rsidRPr="0008284B" w:rsidRDefault="006C0F75" w:rsidP="007A4B56">
            <w:pPr>
              <w:pStyle w:val="CH-TABLE"/>
            </w:pPr>
            <w:r w:rsidRPr="0008284B">
              <w:rPr>
                <w:rFonts w:hint="eastAsia"/>
              </w:rPr>
              <w:t>接口调试或调整</w:t>
            </w:r>
          </w:p>
        </w:tc>
        <w:tc>
          <w:tcPr>
            <w:tcW w:w="5579" w:type="dxa"/>
          </w:tcPr>
          <w:p w14:paraId="5F1519CE" w14:textId="57980988" w:rsidR="006C0F75" w:rsidRPr="0008284B" w:rsidRDefault="002D1437" w:rsidP="007A4B56">
            <w:pPr>
              <w:pStyle w:val="CH-TABLE"/>
            </w:pPr>
            <w:r>
              <w:rPr>
                <w:rFonts w:hint="eastAsia"/>
              </w:rPr>
              <w:t>信达生物</w:t>
            </w:r>
            <w:r w:rsidR="006C0F75" w:rsidRPr="0008284B">
              <w:rPr>
                <w:rFonts w:hint="eastAsia"/>
              </w:rPr>
              <w:t>在信息化建设过程中提出的与本合同约定系统的接口开发需求</w:t>
            </w:r>
          </w:p>
        </w:tc>
        <w:tc>
          <w:tcPr>
            <w:tcW w:w="1259" w:type="dxa"/>
            <w:vMerge/>
          </w:tcPr>
          <w:p w14:paraId="478BE594" w14:textId="77777777" w:rsidR="006C0F75" w:rsidRPr="0008284B" w:rsidRDefault="006C0F75" w:rsidP="005241C2">
            <w:pPr>
              <w:widowControl w:val="0"/>
              <w:rPr>
                <w:rFonts w:ascii="微软雅黑" w:eastAsia="微软雅黑" w:hAnsi="微软雅黑"/>
                <w:lang w:val="en-US"/>
              </w:rPr>
            </w:pPr>
          </w:p>
        </w:tc>
      </w:tr>
      <w:tr w:rsidR="006C0F75" w:rsidRPr="0008284B" w14:paraId="4399894D" w14:textId="77777777" w:rsidTr="005241C2">
        <w:trPr>
          <w:trHeight w:val="676"/>
          <w:jc w:val="center"/>
        </w:trPr>
        <w:tc>
          <w:tcPr>
            <w:tcW w:w="1144" w:type="dxa"/>
            <w:vMerge/>
          </w:tcPr>
          <w:p w14:paraId="7842B5D3" w14:textId="77777777" w:rsidR="006C0F75" w:rsidRPr="0008284B" w:rsidRDefault="006C0F75" w:rsidP="007A4B56">
            <w:pPr>
              <w:pStyle w:val="CH-TABLE"/>
            </w:pPr>
          </w:p>
        </w:tc>
        <w:tc>
          <w:tcPr>
            <w:tcW w:w="1494" w:type="dxa"/>
          </w:tcPr>
          <w:p w14:paraId="324658AA" w14:textId="77777777" w:rsidR="006C0F75" w:rsidRPr="0008284B" w:rsidRDefault="006C0F75" w:rsidP="007A4B56">
            <w:pPr>
              <w:pStyle w:val="CH-TABLE"/>
            </w:pPr>
            <w:r w:rsidRPr="0008284B">
              <w:rPr>
                <w:rFonts w:hint="eastAsia"/>
              </w:rPr>
              <w:t>功能推广及应用</w:t>
            </w:r>
          </w:p>
        </w:tc>
        <w:tc>
          <w:tcPr>
            <w:tcW w:w="5579" w:type="dxa"/>
          </w:tcPr>
          <w:p w14:paraId="4FC432B8" w14:textId="22954F8D" w:rsidR="006C0F75" w:rsidRPr="0008284B" w:rsidRDefault="006C0F75" w:rsidP="007A4B56">
            <w:pPr>
              <w:pStyle w:val="CH-TABLE"/>
            </w:pPr>
            <w:r w:rsidRPr="0008284B">
              <w:rPr>
                <w:rFonts w:hint="eastAsia"/>
              </w:rPr>
              <w:t>协助</w:t>
            </w:r>
            <w:r w:rsidR="002D1437">
              <w:rPr>
                <w:rFonts w:hint="eastAsia"/>
              </w:rPr>
              <w:t>信达生物</w:t>
            </w:r>
            <w:r w:rsidRPr="0008284B">
              <w:rPr>
                <w:rFonts w:hint="eastAsia"/>
              </w:rPr>
              <w:t>完成系统新功能或重点功能的建设、应用，使之具备使用或者上线推广的条件</w:t>
            </w:r>
          </w:p>
        </w:tc>
        <w:tc>
          <w:tcPr>
            <w:tcW w:w="1259" w:type="dxa"/>
            <w:vMerge/>
          </w:tcPr>
          <w:p w14:paraId="34DAA931" w14:textId="77777777" w:rsidR="006C0F75" w:rsidRPr="0008284B" w:rsidRDefault="006C0F75" w:rsidP="005241C2">
            <w:pPr>
              <w:widowControl w:val="0"/>
              <w:rPr>
                <w:rFonts w:ascii="微软雅黑" w:eastAsia="微软雅黑" w:hAnsi="微软雅黑"/>
                <w:lang w:val="en-US"/>
              </w:rPr>
            </w:pPr>
          </w:p>
        </w:tc>
      </w:tr>
      <w:tr w:rsidR="006C0F75" w:rsidRPr="0008284B" w14:paraId="5BD0BF60" w14:textId="77777777" w:rsidTr="005241C2">
        <w:trPr>
          <w:trHeight w:val="587"/>
          <w:jc w:val="center"/>
        </w:trPr>
        <w:tc>
          <w:tcPr>
            <w:tcW w:w="1144" w:type="dxa"/>
            <w:vMerge/>
          </w:tcPr>
          <w:p w14:paraId="74353A44" w14:textId="77777777" w:rsidR="006C0F75" w:rsidRPr="0008284B" w:rsidRDefault="006C0F75" w:rsidP="007A4B56">
            <w:pPr>
              <w:pStyle w:val="CH-TABLE"/>
            </w:pPr>
          </w:p>
        </w:tc>
        <w:tc>
          <w:tcPr>
            <w:tcW w:w="1494" w:type="dxa"/>
            <w:vAlign w:val="center"/>
          </w:tcPr>
          <w:p w14:paraId="3909471A" w14:textId="77777777" w:rsidR="006C0F75" w:rsidRPr="0008284B" w:rsidRDefault="006C0F75" w:rsidP="007A4B56">
            <w:pPr>
              <w:pStyle w:val="CH-TABLE"/>
            </w:pPr>
            <w:r w:rsidRPr="0008284B">
              <w:rPr>
                <w:rFonts w:hint="eastAsia"/>
              </w:rPr>
              <w:t>系统升级</w:t>
            </w:r>
          </w:p>
        </w:tc>
        <w:tc>
          <w:tcPr>
            <w:tcW w:w="5579" w:type="dxa"/>
            <w:vAlign w:val="center"/>
          </w:tcPr>
          <w:p w14:paraId="33F988C9" w14:textId="77777777" w:rsidR="006C0F75" w:rsidRPr="0008284B" w:rsidRDefault="006C0F75" w:rsidP="007A4B56">
            <w:pPr>
              <w:pStyle w:val="CH-TABLE"/>
            </w:pPr>
            <w:r w:rsidRPr="0008284B">
              <w:rPr>
                <w:rFonts w:hint="eastAsia"/>
              </w:rPr>
              <w:t>系统新版本的升级，包括系统跨版本的升级及新功能的推广</w:t>
            </w:r>
          </w:p>
        </w:tc>
        <w:tc>
          <w:tcPr>
            <w:tcW w:w="1259" w:type="dxa"/>
            <w:vMerge/>
          </w:tcPr>
          <w:p w14:paraId="070166C8" w14:textId="77777777" w:rsidR="006C0F75" w:rsidRPr="0008284B" w:rsidRDefault="006C0F75" w:rsidP="005241C2">
            <w:pPr>
              <w:widowControl w:val="0"/>
              <w:rPr>
                <w:rFonts w:ascii="微软雅黑" w:eastAsia="微软雅黑" w:hAnsi="微软雅黑"/>
                <w:lang w:val="en-US"/>
              </w:rPr>
            </w:pPr>
          </w:p>
        </w:tc>
      </w:tr>
    </w:tbl>
    <w:p w14:paraId="724AB2F8" w14:textId="77777777" w:rsidR="006C0F75" w:rsidRPr="0008284B" w:rsidRDefault="006C0F75" w:rsidP="00150075">
      <w:pPr>
        <w:pStyle w:val="CH-1"/>
      </w:pPr>
      <w:r w:rsidRPr="0008284B">
        <w:rPr>
          <w:rFonts w:hint="eastAsia"/>
        </w:rPr>
        <w:t>为扩充标准支持合约，西门子设置了额外的支持选择：</w:t>
      </w:r>
    </w:p>
    <w:p w14:paraId="36C0BFEB" w14:textId="77777777" w:rsidR="006C0F75" w:rsidRPr="0008284B" w:rsidRDefault="006C0F75" w:rsidP="00511545">
      <w:pPr>
        <w:pStyle w:val="CH-"/>
        <w:numPr>
          <w:ilvl w:val="0"/>
          <w:numId w:val="0"/>
        </w:numPr>
        <w:ind w:left="432"/>
      </w:pPr>
      <w:r w:rsidRPr="0008284B">
        <w:rPr>
          <w:rFonts w:hint="eastAsia"/>
        </w:rPr>
        <w:t>影子系统（搭建影子系统）</w:t>
      </w:r>
    </w:p>
    <w:p w14:paraId="1B8F5C89" w14:textId="77777777" w:rsidR="006C0F75" w:rsidRPr="0000507A" w:rsidRDefault="006C0F75" w:rsidP="00150075">
      <w:pPr>
        <w:pStyle w:val="CH-1"/>
      </w:pPr>
      <w:r w:rsidRPr="0000507A">
        <w:rPr>
          <w:rFonts w:hint="eastAsia"/>
        </w:rPr>
        <w:t>影子系统提供了这样一种可能性，在不影响用户生产环境的情况下，对软件的补丁或者新的解决方案进行测试。</w:t>
      </w:r>
    </w:p>
    <w:p w14:paraId="65DDB627" w14:textId="77777777" w:rsidR="006C0F75" w:rsidRPr="0008284B" w:rsidRDefault="006C0F75" w:rsidP="00511545">
      <w:pPr>
        <w:pStyle w:val="CH-"/>
        <w:numPr>
          <w:ilvl w:val="0"/>
          <w:numId w:val="0"/>
        </w:numPr>
        <w:ind w:left="432"/>
      </w:pPr>
      <w:r w:rsidRPr="0008284B">
        <w:rPr>
          <w:rFonts w:hint="eastAsia"/>
        </w:rPr>
        <w:t>改善的现场服务（基于人天）</w:t>
      </w:r>
    </w:p>
    <w:p w14:paraId="05A1F3D4" w14:textId="66F081FE" w:rsidR="006C0F75" w:rsidRDefault="006C0F75" w:rsidP="00150075">
      <w:pPr>
        <w:pStyle w:val="CH-1"/>
      </w:pPr>
      <w:r w:rsidRPr="0008284B">
        <w:rPr>
          <w:rFonts w:hint="eastAsia"/>
        </w:rPr>
        <w:t>西门子的专业人员将进行现场错误诊断保证</w:t>
      </w:r>
      <w:r>
        <w:rPr>
          <w:rFonts w:hint="eastAsia"/>
        </w:rPr>
        <w:t>O</w:t>
      </w:r>
      <w:r>
        <w:t>pcenter EX Pharm</w:t>
      </w:r>
      <w:r w:rsidRPr="0008284B">
        <w:rPr>
          <w:rFonts w:hint="eastAsia"/>
        </w:rPr>
        <w:t>产品的正常运行。</w:t>
      </w:r>
    </w:p>
    <w:p w14:paraId="33B7E755" w14:textId="55DCB2F4" w:rsidR="00511545" w:rsidRDefault="00511545" w:rsidP="00752057">
      <w:pPr>
        <w:pStyle w:val="CH-H1"/>
      </w:pPr>
      <w:bookmarkStart w:id="237" w:name="_Toc71810033"/>
      <w:r>
        <w:rPr>
          <w:rFonts w:hint="eastAsia"/>
        </w:rPr>
        <w:lastRenderedPageBreak/>
        <w:t>其他事宜</w:t>
      </w:r>
      <w:bookmarkEnd w:id="237"/>
    </w:p>
    <w:p w14:paraId="0ECA2F4F" w14:textId="278C1BBB" w:rsidR="00511545" w:rsidRPr="00511545" w:rsidRDefault="00511545" w:rsidP="00511545">
      <w:pPr>
        <w:pStyle w:val="CH-1"/>
      </w:pPr>
      <w:r>
        <w:rPr>
          <w:rFonts w:hint="eastAsia"/>
        </w:rPr>
        <w:t>其他未尽事宜可以由双方友好协商而定。</w:t>
      </w:r>
    </w:p>
    <w:p w14:paraId="0C76949B" w14:textId="77777777" w:rsidR="000C4553" w:rsidRPr="006C0F75" w:rsidRDefault="000C4553" w:rsidP="00150075">
      <w:pPr>
        <w:pStyle w:val="CH-1"/>
      </w:pPr>
    </w:p>
    <w:sectPr w:rsidR="000C4553" w:rsidRPr="006C0F75" w:rsidSect="006A218D">
      <w:headerReference w:type="even" r:id="rId110"/>
      <w:headerReference w:type="default" r:id="rId111"/>
      <w:pgSz w:w="11907" w:h="16840" w:code="9"/>
      <w:pgMar w:top="1134" w:right="1287" w:bottom="1134" w:left="1134" w:header="720" w:footer="754"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C6B8E" w14:textId="77777777" w:rsidR="00130EE6" w:rsidRDefault="00130EE6">
      <w:r>
        <w:separator/>
      </w:r>
    </w:p>
    <w:p w14:paraId="7066D15E" w14:textId="77777777" w:rsidR="00130EE6" w:rsidRDefault="00130EE6"/>
  </w:endnote>
  <w:endnote w:type="continuationSeparator" w:id="0">
    <w:p w14:paraId="0F9B9846" w14:textId="77777777" w:rsidR="00130EE6" w:rsidRDefault="00130EE6">
      <w:r>
        <w:continuationSeparator/>
      </w:r>
    </w:p>
    <w:p w14:paraId="5F2D6622" w14:textId="77777777" w:rsidR="00130EE6" w:rsidRDefault="00130E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6"/>
    <w:family w:val="swiss"/>
    <w:pitch w:val="variable"/>
    <w:sig w:usb0="F7FFAFFF" w:usb1="E9DFFFFF" w:usb2="0000003F" w:usb3="00000000" w:csb0="003F01FF" w:csb1="00000000"/>
  </w:font>
  <w:font w:name="Sabon">
    <w:altName w:val="Times New Roma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nvensys Andale">
    <w:altName w:val="Corbel"/>
    <w:charset w:val="00"/>
    <w:family w:val="swiss"/>
    <w:pitch w:val="variable"/>
    <w:sig w:usb0="00000001" w:usb1="00000000" w:usb2="00000000" w:usb3="00000000" w:csb0="0000009F" w:csb1="00000000"/>
  </w:font>
  <w:font w:name="Palatino">
    <w:altName w:val="Book Antiqua"/>
    <w:panose1 w:val="00000000000000000000"/>
    <w:charset w:val="00"/>
    <w:family w:val="roman"/>
    <w:notTrueType/>
    <w:pitch w:val="variable"/>
    <w:sig w:usb0="00000003" w:usb1="00000000" w:usb2="00000000" w:usb3="00000000" w:csb0="00000001" w:csb1="00000000"/>
  </w:font>
  <w:font w:name="Siemens Sans">
    <w:panose1 w:val="00000000000000000000"/>
    <w:charset w:val="00"/>
    <w:family w:val="auto"/>
    <w:pitch w:val="variable"/>
    <w:sig w:usb0="A00002FF" w:usb1="0000207B" w:usb2="00000000" w:usb3="00000000" w:csb0="0000019F" w:csb1="00000000"/>
  </w:font>
  <w:font w:name="楷体_GB2312">
    <w:altName w:val="Arial Unicode MS"/>
    <w:charset w:val="86"/>
    <w:family w:val="modern"/>
    <w:pitch w:val="fixed"/>
    <w:sig w:usb0="00000001" w:usb1="080E0000" w:usb2="00000010" w:usb3="00000000" w:csb0="00040000" w:csb1="00000000"/>
  </w:font>
  <w:font w:name="SimHei">
    <w:altName w:val="SimHei"/>
    <w:panose1 w:val="02010600030101010101"/>
    <w:charset w:val="86"/>
    <w:family w:val="modern"/>
    <w:pitch w:val="fixed"/>
    <w:sig w:usb0="800002BF" w:usb1="38CF7CFA" w:usb2="00000016" w:usb3="00000000" w:csb0="00040001" w:csb1="00000000"/>
  </w:font>
  <w:font w:name="仿宋_GB2312">
    <w:altName w:val="FangSong_GB2312"/>
    <w:charset w:val="86"/>
    <w:family w:val="modern"/>
    <w:pitch w:val="fixed"/>
    <w:sig w:usb0="00000001" w:usb1="080E0000" w:usb2="00000010" w:usb3="00000000" w:csb0="00040000" w:csb1="00000000"/>
  </w:font>
  <w:font w:name="AvantGarde CondDemi">
    <w:altName w:val="Times New Roman"/>
    <w:charset w:val="00"/>
    <w:family w:val="auto"/>
    <w:pitch w:val="default"/>
    <w:sig w:usb0="00000083" w:usb1="00000000" w:usb2="00000000" w:usb3="00000000" w:csb0="00000009"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À¥ÂØ·ÂËÎ">
    <w:altName w:val="Arial"/>
    <w:charset w:val="00"/>
    <w:family w:val="modern"/>
    <w:pitch w:val="default"/>
    <w:sig w:usb0="00000003" w:usb1="00000000" w:usb2="00000000" w:usb3="00000000" w:csb0="00000001" w:csb1="00000000"/>
  </w:font>
  <w:font w:name="Times New Roman Bold">
    <w:altName w:val="Times New Roman"/>
    <w:panose1 w:val="02020803070505020304"/>
    <w:charset w:val="00"/>
    <w:family w:val="roman"/>
    <w:pitch w:val="default"/>
    <w:sig w:usb0="00000000" w:usb1="00000000" w:usb2="00000000"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Gotham">
    <w:altName w:val="微软雅黑"/>
    <w:charset w:val="86"/>
    <w:family w:val="swiss"/>
    <w:pitch w:val="default"/>
    <w:sig w:usb0="00000001" w:usb1="080E0000" w:usb2="00000010" w:usb3="00000000" w:csb0="00040000" w:csb1="00000000"/>
  </w:font>
  <w:font w:name="AvantGarde CondBook">
    <w:altName w:val="宋体"/>
    <w:charset w:val="00"/>
    <w:family w:val="auto"/>
    <w:pitch w:val="default"/>
    <w:sig w:usb0="00000003" w:usb1="00000000" w:usb2="00000000" w:usb3="00000000" w:csb0="00000001" w:csb1="00000000"/>
  </w:font>
  <w:font w:name="文鼎CS大黑">
    <w:altName w:val="宋体"/>
    <w:charset w:val="86"/>
    <w:family w:val="modern"/>
    <w:pitch w:val="default"/>
    <w:sig w:usb0="00000001" w:usb1="080E0000" w:usb2="00000010" w:usb3="00000000" w:csb0="00040000" w:csb1="00000000"/>
  </w:font>
  <w:font w:name="Times">
    <w:panose1 w:val="02020603050405020304"/>
    <w:charset w:val="00"/>
    <w:family w:val="roman"/>
    <w:pitch w:val="variable"/>
    <w:sig w:usb0="E0002EFF" w:usb1="C000785B" w:usb2="00000009" w:usb3="00000000" w:csb0="000001FF" w:csb1="00000000"/>
  </w:font>
  <w:font w:name="AvantGarde CondBold">
    <w:altName w:val="Times New Roman"/>
    <w:charset w:val="00"/>
    <w:family w:val="auto"/>
    <w:pitch w:val="default"/>
    <w:sig w:usb0="00000083" w:usb1="00000000" w:usb2="00000000" w:usb3="00000000" w:csb0="00000009" w:csb1="00000000"/>
  </w:font>
  <w:font w:name="仿宋">
    <w:altName w:val="微软雅黑"/>
    <w:charset w:val="86"/>
    <w:family w:val="modern"/>
    <w:pitch w:val="default"/>
    <w:sig w:usb0="800002BF" w:usb1="38CF7CFA" w:usb2="00000016" w:usb3="00000000" w:csb0="00040001" w:csb1="00000000"/>
  </w:font>
  <w:font w:name="Univers">
    <w:charset w:val="00"/>
    <w:family w:val="swiss"/>
    <w:pitch w:val="variable"/>
    <w:sig w:usb0="80000287" w:usb1="00000000" w:usb2="00000000" w:usb3="00000000" w:csb0="0000000F"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emens Serif Semibold">
    <w:altName w:val="Calibri"/>
    <w:panose1 w:val="00000000000000000000"/>
    <w:charset w:val="00"/>
    <w:family w:val="auto"/>
    <w:pitch w:val="variable"/>
    <w:sig w:usb0="A00002FF" w:usb1="0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49D32" w14:textId="77777777" w:rsidR="00A60AA4" w:rsidRDefault="00A60AA4" w:rsidP="00F9787F">
    <w:pPr>
      <w:pStyle w:val="Header"/>
      <w:pBdr>
        <w:bottom w:val="single" w:sz="6" w:space="3" w:color="auto"/>
      </w:pBdr>
      <w:spacing w:line="0" w:lineRule="atLeast"/>
      <w:rPr>
        <w:rFonts w:eastAsia="SimHei" w:cs="Arial"/>
        <w:sz w:val="15"/>
        <w:szCs w:val="15"/>
      </w:rPr>
    </w:pPr>
    <w:r>
      <w:rPr>
        <w:rFonts w:ascii="SimHei" w:eastAsia="SimHei" w:hint="eastAsia"/>
        <w:b/>
      </w:rPr>
      <w:t xml:space="preserve">Confidential   </w:t>
    </w:r>
  </w:p>
  <w:p w14:paraId="768F4B6C" w14:textId="77777777" w:rsidR="00A60AA4" w:rsidRDefault="00A60AA4" w:rsidP="004C7FD8">
    <w:pPr>
      <w:pStyle w:val="Header"/>
      <w:pBdr>
        <w:bottom w:val="single" w:sz="6" w:space="3" w:color="auto"/>
      </w:pBdr>
      <w:tabs>
        <w:tab w:val="right" w:pos="10170"/>
      </w:tabs>
      <w:spacing w:line="0" w:lineRule="atLeast"/>
      <w:jc w:val="right"/>
      <w:rPr>
        <w:rFonts w:eastAsia="SimHei" w:cs="Arial"/>
        <w:b/>
        <w:sz w:val="22"/>
        <w:szCs w:val="24"/>
      </w:rPr>
    </w:pPr>
    <w:r>
      <w:rPr>
        <w:rFonts w:eastAsia="SimHei" w:cs="Arial"/>
        <w:sz w:val="15"/>
        <w:szCs w:val="15"/>
      </w:rPr>
      <w:t xml:space="preserve">Page </w:t>
    </w:r>
    <w:r>
      <w:rPr>
        <w:rFonts w:eastAsia="SimHei" w:cs="Arial"/>
        <w:sz w:val="15"/>
        <w:szCs w:val="15"/>
      </w:rPr>
      <w:fldChar w:fldCharType="begin"/>
    </w:r>
    <w:r>
      <w:rPr>
        <w:rFonts w:eastAsia="SimHei" w:cs="Arial"/>
        <w:sz w:val="15"/>
        <w:szCs w:val="15"/>
      </w:rPr>
      <w:instrText xml:space="preserve"> PAGE </w:instrText>
    </w:r>
    <w:r>
      <w:rPr>
        <w:rFonts w:eastAsia="SimHei" w:cs="Arial"/>
        <w:sz w:val="15"/>
        <w:szCs w:val="15"/>
      </w:rPr>
      <w:fldChar w:fldCharType="separate"/>
    </w:r>
    <w:r>
      <w:rPr>
        <w:rFonts w:eastAsia="SimHei" w:cs="Arial"/>
        <w:sz w:val="15"/>
        <w:szCs w:val="15"/>
      </w:rPr>
      <w:t>130</w:t>
    </w:r>
    <w:r>
      <w:rPr>
        <w:rFonts w:eastAsia="SimHei" w:cs="Arial"/>
        <w:sz w:val="15"/>
        <w:szCs w:val="15"/>
      </w:rPr>
      <w:fldChar w:fldCharType="end"/>
    </w:r>
    <w:r>
      <w:rPr>
        <w:rFonts w:eastAsia="SimHei" w:cs="Arial"/>
        <w:sz w:val="15"/>
        <w:szCs w:val="15"/>
      </w:rPr>
      <w:t xml:space="preserve"> of </w:t>
    </w:r>
    <w:r>
      <w:rPr>
        <w:rFonts w:eastAsia="SimHei" w:cs="Arial"/>
        <w:sz w:val="15"/>
        <w:szCs w:val="15"/>
      </w:rPr>
      <w:fldChar w:fldCharType="begin"/>
    </w:r>
    <w:r>
      <w:rPr>
        <w:rFonts w:eastAsia="SimHei" w:cs="Arial"/>
        <w:sz w:val="15"/>
        <w:szCs w:val="15"/>
      </w:rPr>
      <w:instrText xml:space="preserve"> NUMPAGES </w:instrText>
    </w:r>
    <w:r>
      <w:rPr>
        <w:rFonts w:eastAsia="SimHei" w:cs="Arial"/>
        <w:sz w:val="15"/>
        <w:szCs w:val="15"/>
      </w:rPr>
      <w:fldChar w:fldCharType="separate"/>
    </w:r>
    <w:r>
      <w:rPr>
        <w:rFonts w:eastAsia="SimHei" w:cs="Arial"/>
        <w:sz w:val="15"/>
        <w:szCs w:val="15"/>
      </w:rPr>
      <w:t>183</w:t>
    </w:r>
    <w:r>
      <w:rPr>
        <w:rFonts w:eastAsia="SimHei" w:cs="Arial"/>
        <w:sz w:val="15"/>
        <w:szCs w:val="15"/>
      </w:rPr>
      <w:fldChar w:fldCharType="end"/>
    </w:r>
  </w:p>
  <w:p w14:paraId="724D5A47" w14:textId="77777777" w:rsidR="00A60AA4" w:rsidRDefault="00A60AA4" w:rsidP="004C7FD8">
    <w:pPr>
      <w:pStyle w:val="Footer"/>
      <w:ind w:left="4320" w:hanging="4320"/>
      <w:rPr>
        <w:rFonts w:ascii="Tahoma" w:hAnsi="Tahoma" w:cs="Tahoma"/>
        <w:sz w:val="15"/>
        <w:szCs w:val="15"/>
      </w:rPr>
    </w:pPr>
  </w:p>
  <w:p w14:paraId="1C8D534D" w14:textId="6323103F" w:rsidR="00A60AA4" w:rsidRDefault="00A60AA4" w:rsidP="004C7FD8">
    <w:pPr>
      <w:pStyle w:val="Footer"/>
      <w:ind w:left="4320" w:hanging="4320"/>
      <w:rPr>
        <w:rFonts w:ascii="Tahoma" w:hAnsi="Tahoma" w:cs="Tahoma"/>
        <w:sz w:val="15"/>
        <w:szCs w:val="15"/>
      </w:rPr>
    </w:pPr>
    <w:r>
      <w:rPr>
        <w:rFonts w:ascii="Tahoma" w:hAnsi="Tahoma" w:cs="Tahoma" w:hint="eastAsia"/>
        <w:sz w:val="15"/>
        <w:szCs w:val="15"/>
      </w:rPr>
      <w:t>通信地址</w:t>
    </w:r>
    <w:r>
      <w:rPr>
        <w:rFonts w:ascii="Tahoma" w:hAnsi="Tahoma" w:cs="Tahoma"/>
        <w:sz w:val="15"/>
        <w:szCs w:val="15"/>
      </w:rPr>
      <w:t xml:space="preserve">: </w:t>
    </w:r>
    <w:r>
      <w:rPr>
        <w:rFonts w:ascii="Tahoma" w:hAnsi="Tahoma" w:cs="Tahoma" w:hint="eastAsia"/>
        <w:sz w:val="15"/>
        <w:szCs w:val="15"/>
      </w:rPr>
      <w:t>上海市中山南二路</w:t>
    </w:r>
    <w:r>
      <w:rPr>
        <w:rFonts w:ascii="Tahoma" w:hAnsi="Tahoma" w:cs="Tahoma"/>
        <w:sz w:val="15"/>
        <w:szCs w:val="15"/>
      </w:rPr>
      <w:t>1089</w:t>
    </w:r>
    <w:r>
      <w:rPr>
        <w:rFonts w:ascii="Tahoma" w:hAnsi="Tahoma" w:cs="Tahoma" w:hint="eastAsia"/>
        <w:sz w:val="15"/>
        <w:szCs w:val="15"/>
      </w:rPr>
      <w:t>号徐汇苑大厦</w:t>
    </w:r>
    <w:r>
      <w:rPr>
        <w:rFonts w:ascii="Tahoma" w:hAnsi="Tahoma" w:cs="Tahoma"/>
        <w:sz w:val="15"/>
        <w:szCs w:val="15"/>
      </w:rPr>
      <w:t>23</w:t>
    </w:r>
    <w:r>
      <w:rPr>
        <w:rFonts w:ascii="Tahoma" w:hAnsi="Tahoma" w:cs="Tahoma" w:hint="eastAsia"/>
        <w:sz w:val="15"/>
        <w:szCs w:val="15"/>
      </w:rPr>
      <w:t>层</w:t>
    </w:r>
    <w:r>
      <w:rPr>
        <w:rFonts w:ascii="Tahoma" w:hAnsi="Tahoma" w:cs="Tahoma"/>
        <w:sz w:val="15"/>
        <w:szCs w:val="15"/>
      </w:rPr>
      <w:t xml:space="preserve"> </w:t>
    </w:r>
    <w:r>
      <w:rPr>
        <w:rFonts w:ascii="Tahoma" w:hAnsi="Tahoma" w:cs="Tahoma" w:hint="eastAsia"/>
        <w:sz w:val="15"/>
        <w:szCs w:val="15"/>
      </w:rPr>
      <w:t>邮编</w:t>
    </w:r>
    <w:r>
      <w:rPr>
        <w:rFonts w:ascii="Tahoma" w:hAnsi="Tahoma" w:cs="Tahoma"/>
        <w:sz w:val="15"/>
        <w:szCs w:val="15"/>
      </w:rPr>
      <w:t>: 200030</w:t>
    </w:r>
  </w:p>
  <w:p w14:paraId="74C16E09" w14:textId="77777777" w:rsidR="00A60AA4" w:rsidRDefault="00A60AA4" w:rsidP="004C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74453" w14:textId="77777777" w:rsidR="00A60AA4" w:rsidRDefault="00A60AA4" w:rsidP="00F9787F">
    <w:pPr>
      <w:pStyle w:val="Header"/>
      <w:pBdr>
        <w:bottom w:val="single" w:sz="6" w:space="3" w:color="auto"/>
      </w:pBdr>
      <w:spacing w:line="0" w:lineRule="atLeast"/>
      <w:rPr>
        <w:rFonts w:eastAsia="SimHei" w:cs="Arial"/>
        <w:sz w:val="15"/>
        <w:szCs w:val="15"/>
      </w:rPr>
    </w:pPr>
    <w:r>
      <w:rPr>
        <w:rFonts w:ascii="SimHei" w:eastAsia="SimHei" w:hint="eastAsia"/>
        <w:b/>
      </w:rPr>
      <w:t xml:space="preserve">Confidential   </w:t>
    </w:r>
  </w:p>
  <w:p w14:paraId="0964E38C" w14:textId="77777777" w:rsidR="00A60AA4" w:rsidRDefault="00A60AA4" w:rsidP="004C7FD8">
    <w:pPr>
      <w:pStyle w:val="Header"/>
      <w:pBdr>
        <w:bottom w:val="single" w:sz="6" w:space="3" w:color="auto"/>
      </w:pBdr>
      <w:tabs>
        <w:tab w:val="right" w:pos="10170"/>
      </w:tabs>
      <w:spacing w:line="0" w:lineRule="atLeast"/>
      <w:jc w:val="right"/>
      <w:rPr>
        <w:rFonts w:eastAsia="SimHei" w:cs="Arial"/>
        <w:b/>
        <w:sz w:val="22"/>
        <w:szCs w:val="24"/>
      </w:rPr>
    </w:pPr>
    <w:r>
      <w:rPr>
        <w:rFonts w:eastAsia="SimHei" w:cs="Arial"/>
        <w:sz w:val="15"/>
        <w:szCs w:val="15"/>
      </w:rPr>
      <w:t xml:space="preserve">Page </w:t>
    </w:r>
    <w:r>
      <w:rPr>
        <w:rFonts w:eastAsia="SimHei" w:cs="Arial"/>
        <w:sz w:val="15"/>
        <w:szCs w:val="15"/>
      </w:rPr>
      <w:fldChar w:fldCharType="begin"/>
    </w:r>
    <w:r>
      <w:rPr>
        <w:rFonts w:eastAsia="SimHei" w:cs="Arial"/>
        <w:sz w:val="15"/>
        <w:szCs w:val="15"/>
      </w:rPr>
      <w:instrText xml:space="preserve"> PAGE </w:instrText>
    </w:r>
    <w:r>
      <w:rPr>
        <w:rFonts w:eastAsia="SimHei" w:cs="Arial"/>
        <w:sz w:val="15"/>
        <w:szCs w:val="15"/>
      </w:rPr>
      <w:fldChar w:fldCharType="separate"/>
    </w:r>
    <w:r>
      <w:rPr>
        <w:rFonts w:eastAsia="SimHei" w:cs="Arial"/>
        <w:sz w:val="15"/>
        <w:szCs w:val="15"/>
      </w:rPr>
      <w:t>129</w:t>
    </w:r>
    <w:r>
      <w:rPr>
        <w:rFonts w:eastAsia="SimHei" w:cs="Arial"/>
        <w:sz w:val="15"/>
        <w:szCs w:val="15"/>
      </w:rPr>
      <w:fldChar w:fldCharType="end"/>
    </w:r>
    <w:r>
      <w:rPr>
        <w:rFonts w:eastAsia="SimHei" w:cs="Arial"/>
        <w:sz w:val="15"/>
        <w:szCs w:val="15"/>
      </w:rPr>
      <w:t xml:space="preserve"> of </w:t>
    </w:r>
    <w:r>
      <w:rPr>
        <w:rFonts w:eastAsia="SimHei" w:cs="Arial"/>
        <w:sz w:val="15"/>
        <w:szCs w:val="15"/>
      </w:rPr>
      <w:fldChar w:fldCharType="begin"/>
    </w:r>
    <w:r>
      <w:rPr>
        <w:rFonts w:eastAsia="SimHei" w:cs="Arial"/>
        <w:sz w:val="15"/>
        <w:szCs w:val="15"/>
      </w:rPr>
      <w:instrText xml:space="preserve"> NUMPAGES </w:instrText>
    </w:r>
    <w:r>
      <w:rPr>
        <w:rFonts w:eastAsia="SimHei" w:cs="Arial"/>
        <w:sz w:val="15"/>
        <w:szCs w:val="15"/>
      </w:rPr>
      <w:fldChar w:fldCharType="separate"/>
    </w:r>
    <w:r>
      <w:rPr>
        <w:rFonts w:eastAsia="SimHei" w:cs="Arial"/>
        <w:sz w:val="15"/>
        <w:szCs w:val="15"/>
      </w:rPr>
      <w:t>183</w:t>
    </w:r>
    <w:r>
      <w:rPr>
        <w:rFonts w:eastAsia="SimHei" w:cs="Arial"/>
        <w:sz w:val="15"/>
        <w:szCs w:val="15"/>
      </w:rPr>
      <w:fldChar w:fldCharType="end"/>
    </w:r>
  </w:p>
  <w:p w14:paraId="7E7A1898" w14:textId="77777777" w:rsidR="00A60AA4" w:rsidRDefault="00A60AA4" w:rsidP="004C7FD8">
    <w:pPr>
      <w:pStyle w:val="Footer"/>
      <w:ind w:left="4320" w:hanging="4320"/>
      <w:rPr>
        <w:rFonts w:ascii="Tahoma" w:hAnsi="Tahoma" w:cs="Tahoma"/>
        <w:sz w:val="15"/>
        <w:szCs w:val="15"/>
      </w:rPr>
    </w:pPr>
  </w:p>
  <w:p w14:paraId="2D0E7BE7" w14:textId="682CB59C" w:rsidR="00A60AA4" w:rsidRDefault="00A60AA4" w:rsidP="004C7FD8">
    <w:pPr>
      <w:pStyle w:val="Footer"/>
      <w:ind w:left="4320" w:hanging="4320"/>
      <w:rPr>
        <w:rFonts w:ascii="Tahoma" w:hAnsi="Tahoma" w:cs="Tahoma"/>
        <w:sz w:val="15"/>
        <w:szCs w:val="15"/>
      </w:rPr>
    </w:pPr>
    <w:r>
      <w:rPr>
        <w:rFonts w:ascii="Tahoma" w:hAnsi="Tahoma" w:cs="Tahoma" w:hint="eastAsia"/>
        <w:sz w:val="15"/>
        <w:szCs w:val="15"/>
      </w:rPr>
      <w:t>通信地址</w:t>
    </w:r>
    <w:r>
      <w:rPr>
        <w:rFonts w:ascii="Tahoma" w:hAnsi="Tahoma" w:cs="Tahoma"/>
        <w:sz w:val="15"/>
        <w:szCs w:val="15"/>
      </w:rPr>
      <w:t xml:space="preserve">: </w:t>
    </w:r>
    <w:r>
      <w:rPr>
        <w:rFonts w:ascii="Tahoma" w:hAnsi="Tahoma" w:cs="Tahoma" w:hint="eastAsia"/>
        <w:sz w:val="15"/>
        <w:szCs w:val="15"/>
      </w:rPr>
      <w:t>上海市中山南二路</w:t>
    </w:r>
    <w:r>
      <w:rPr>
        <w:rFonts w:ascii="Tahoma" w:hAnsi="Tahoma" w:cs="Tahoma"/>
        <w:sz w:val="15"/>
        <w:szCs w:val="15"/>
      </w:rPr>
      <w:t>1089</w:t>
    </w:r>
    <w:r>
      <w:rPr>
        <w:rFonts w:ascii="Tahoma" w:hAnsi="Tahoma" w:cs="Tahoma" w:hint="eastAsia"/>
        <w:sz w:val="15"/>
        <w:szCs w:val="15"/>
      </w:rPr>
      <w:t>号徐汇苑大厦</w:t>
    </w:r>
    <w:r>
      <w:rPr>
        <w:rFonts w:ascii="Tahoma" w:hAnsi="Tahoma" w:cs="Tahoma"/>
        <w:sz w:val="15"/>
        <w:szCs w:val="15"/>
      </w:rPr>
      <w:t>23</w:t>
    </w:r>
    <w:r>
      <w:rPr>
        <w:rFonts w:ascii="Tahoma" w:hAnsi="Tahoma" w:cs="Tahoma" w:hint="eastAsia"/>
        <w:sz w:val="15"/>
        <w:szCs w:val="15"/>
      </w:rPr>
      <w:t>层</w:t>
    </w:r>
    <w:r>
      <w:rPr>
        <w:rFonts w:ascii="Tahoma" w:hAnsi="Tahoma" w:cs="Tahoma"/>
        <w:sz w:val="15"/>
        <w:szCs w:val="15"/>
      </w:rPr>
      <w:t xml:space="preserve"> </w:t>
    </w:r>
    <w:r>
      <w:rPr>
        <w:rFonts w:ascii="Tahoma" w:hAnsi="Tahoma" w:cs="Tahoma" w:hint="eastAsia"/>
        <w:sz w:val="15"/>
        <w:szCs w:val="15"/>
      </w:rPr>
      <w:t>邮编</w:t>
    </w:r>
    <w:r>
      <w:rPr>
        <w:rFonts w:ascii="Tahoma" w:hAnsi="Tahoma" w:cs="Tahoma"/>
        <w:sz w:val="15"/>
        <w:szCs w:val="15"/>
      </w:rPr>
      <w:t>: 200030</w:t>
    </w:r>
    <w:r>
      <w:rPr>
        <w:rFonts w:ascii="Tahoma" w:hAnsi="Tahoma" w:cs="Tahoma"/>
        <w:sz w:val="15"/>
        <w:szCs w:val="15"/>
      </w:rPr>
      <w:tab/>
    </w:r>
  </w:p>
  <w:p w14:paraId="1FB409FD" w14:textId="77777777" w:rsidR="00A60AA4" w:rsidRDefault="00A60AA4" w:rsidP="004C7F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CD60" w14:textId="77777777" w:rsidR="00A60AA4" w:rsidRDefault="00A60AA4" w:rsidP="009F7F90">
    <w:pPr>
      <w:pStyle w:val="Header"/>
      <w:pBdr>
        <w:bottom w:val="single" w:sz="6" w:space="3" w:color="auto"/>
      </w:pBdr>
      <w:spacing w:line="0" w:lineRule="atLeast"/>
      <w:rPr>
        <w:rFonts w:eastAsia="SimHei" w:cs="Arial"/>
        <w:sz w:val="15"/>
        <w:szCs w:val="15"/>
      </w:rPr>
    </w:pPr>
    <w:r>
      <w:rPr>
        <w:rFonts w:ascii="SimHei" w:eastAsia="SimHei" w:hint="eastAsia"/>
        <w:b/>
      </w:rPr>
      <w:t xml:space="preserve">Confidential   </w:t>
    </w:r>
  </w:p>
  <w:p w14:paraId="2611AD66" w14:textId="77777777" w:rsidR="00A60AA4" w:rsidRDefault="00A60AA4" w:rsidP="009F7F90">
    <w:pPr>
      <w:pStyle w:val="Header"/>
      <w:pBdr>
        <w:bottom w:val="single" w:sz="6" w:space="3" w:color="auto"/>
      </w:pBdr>
      <w:tabs>
        <w:tab w:val="right" w:pos="10170"/>
      </w:tabs>
      <w:spacing w:line="0" w:lineRule="atLeast"/>
      <w:jc w:val="right"/>
      <w:rPr>
        <w:rFonts w:eastAsia="SimHei" w:cs="Arial"/>
        <w:b/>
        <w:sz w:val="22"/>
        <w:szCs w:val="24"/>
      </w:rPr>
    </w:pPr>
    <w:r>
      <w:rPr>
        <w:rFonts w:eastAsia="SimHei" w:cs="Arial"/>
        <w:sz w:val="15"/>
        <w:szCs w:val="15"/>
      </w:rPr>
      <w:t xml:space="preserve">Page </w:t>
    </w:r>
    <w:r>
      <w:rPr>
        <w:rFonts w:eastAsia="SimHei" w:cs="Arial"/>
        <w:sz w:val="15"/>
        <w:szCs w:val="15"/>
      </w:rPr>
      <w:fldChar w:fldCharType="begin"/>
    </w:r>
    <w:r>
      <w:rPr>
        <w:rFonts w:eastAsia="SimHei" w:cs="Arial"/>
        <w:sz w:val="15"/>
        <w:szCs w:val="15"/>
      </w:rPr>
      <w:instrText xml:space="preserve"> PAGE </w:instrText>
    </w:r>
    <w:r>
      <w:rPr>
        <w:rFonts w:eastAsia="SimHei" w:cs="Arial"/>
        <w:sz w:val="15"/>
        <w:szCs w:val="15"/>
      </w:rPr>
      <w:fldChar w:fldCharType="separate"/>
    </w:r>
    <w:r>
      <w:rPr>
        <w:rFonts w:eastAsia="SimHei" w:cs="Arial"/>
        <w:sz w:val="15"/>
        <w:szCs w:val="15"/>
      </w:rPr>
      <w:t>13</w:t>
    </w:r>
    <w:r>
      <w:rPr>
        <w:rFonts w:eastAsia="SimHei" w:cs="Arial"/>
        <w:sz w:val="15"/>
        <w:szCs w:val="15"/>
      </w:rPr>
      <w:fldChar w:fldCharType="end"/>
    </w:r>
    <w:r>
      <w:rPr>
        <w:rFonts w:eastAsia="SimHei" w:cs="Arial"/>
        <w:sz w:val="15"/>
        <w:szCs w:val="15"/>
      </w:rPr>
      <w:t xml:space="preserve"> of </w:t>
    </w:r>
    <w:r>
      <w:rPr>
        <w:rFonts w:eastAsia="SimHei" w:cs="Arial"/>
        <w:sz w:val="15"/>
        <w:szCs w:val="15"/>
      </w:rPr>
      <w:fldChar w:fldCharType="begin"/>
    </w:r>
    <w:r>
      <w:rPr>
        <w:rFonts w:eastAsia="SimHei" w:cs="Arial"/>
        <w:sz w:val="15"/>
        <w:szCs w:val="15"/>
      </w:rPr>
      <w:instrText xml:space="preserve"> NUMPAGES </w:instrText>
    </w:r>
    <w:r>
      <w:rPr>
        <w:rFonts w:eastAsia="SimHei" w:cs="Arial"/>
        <w:sz w:val="15"/>
        <w:szCs w:val="15"/>
      </w:rPr>
      <w:fldChar w:fldCharType="separate"/>
    </w:r>
    <w:r>
      <w:rPr>
        <w:rFonts w:eastAsia="SimHei" w:cs="Arial"/>
        <w:sz w:val="15"/>
        <w:szCs w:val="15"/>
      </w:rPr>
      <w:t>183</w:t>
    </w:r>
    <w:r>
      <w:rPr>
        <w:rFonts w:eastAsia="SimHei" w:cs="Arial"/>
        <w:sz w:val="15"/>
        <w:szCs w:val="15"/>
      </w:rPr>
      <w:fldChar w:fldCharType="end"/>
    </w:r>
  </w:p>
  <w:p w14:paraId="0F35ED83" w14:textId="77777777" w:rsidR="00A60AA4" w:rsidRDefault="00A60AA4" w:rsidP="009F7F90">
    <w:pPr>
      <w:pStyle w:val="Footer"/>
      <w:ind w:left="4320" w:hanging="4320"/>
      <w:rPr>
        <w:rFonts w:ascii="Tahoma" w:hAnsi="Tahoma" w:cs="Tahoma"/>
        <w:sz w:val="15"/>
        <w:szCs w:val="15"/>
      </w:rPr>
    </w:pPr>
  </w:p>
  <w:p w14:paraId="563AF9AB" w14:textId="2F88E825" w:rsidR="00A60AA4" w:rsidRDefault="00A60AA4" w:rsidP="009F7F90">
    <w:pPr>
      <w:pStyle w:val="Footer"/>
      <w:ind w:left="4320" w:hanging="4320"/>
    </w:pPr>
    <w:r>
      <w:rPr>
        <w:rFonts w:ascii="Tahoma" w:hAnsi="Tahoma" w:cs="Tahoma" w:hint="eastAsia"/>
        <w:sz w:val="15"/>
        <w:szCs w:val="15"/>
      </w:rPr>
      <w:t>通信地址</w:t>
    </w:r>
    <w:r>
      <w:rPr>
        <w:rFonts w:ascii="Tahoma" w:hAnsi="Tahoma" w:cs="Tahoma"/>
        <w:sz w:val="15"/>
        <w:szCs w:val="15"/>
      </w:rPr>
      <w:t xml:space="preserve">: </w:t>
    </w:r>
    <w:r>
      <w:rPr>
        <w:rFonts w:ascii="Tahoma" w:hAnsi="Tahoma" w:cs="Tahoma" w:hint="eastAsia"/>
        <w:sz w:val="15"/>
        <w:szCs w:val="15"/>
      </w:rPr>
      <w:t>上海市中山南二路</w:t>
    </w:r>
    <w:r>
      <w:rPr>
        <w:rFonts w:ascii="Tahoma" w:hAnsi="Tahoma" w:cs="Tahoma"/>
        <w:sz w:val="15"/>
        <w:szCs w:val="15"/>
      </w:rPr>
      <w:t>1089</w:t>
    </w:r>
    <w:r>
      <w:rPr>
        <w:rFonts w:ascii="Tahoma" w:hAnsi="Tahoma" w:cs="Tahoma" w:hint="eastAsia"/>
        <w:sz w:val="15"/>
        <w:szCs w:val="15"/>
      </w:rPr>
      <w:t>号徐汇苑大厦</w:t>
    </w:r>
    <w:r>
      <w:rPr>
        <w:rFonts w:ascii="Tahoma" w:hAnsi="Tahoma" w:cs="Tahoma"/>
        <w:sz w:val="15"/>
        <w:szCs w:val="15"/>
      </w:rPr>
      <w:t>23</w:t>
    </w:r>
    <w:r>
      <w:rPr>
        <w:rFonts w:ascii="Tahoma" w:hAnsi="Tahoma" w:cs="Tahoma" w:hint="eastAsia"/>
        <w:sz w:val="15"/>
        <w:szCs w:val="15"/>
      </w:rPr>
      <w:t>层</w:t>
    </w:r>
    <w:r>
      <w:rPr>
        <w:rFonts w:ascii="Tahoma" w:hAnsi="Tahoma" w:cs="Tahoma"/>
        <w:sz w:val="15"/>
        <w:szCs w:val="15"/>
      </w:rPr>
      <w:t xml:space="preserve"> </w:t>
    </w:r>
    <w:r>
      <w:rPr>
        <w:rFonts w:ascii="Tahoma" w:hAnsi="Tahoma" w:cs="Tahoma" w:hint="eastAsia"/>
        <w:sz w:val="15"/>
        <w:szCs w:val="15"/>
      </w:rPr>
      <w:t>邮编</w:t>
    </w:r>
    <w:r>
      <w:rPr>
        <w:rFonts w:ascii="Tahoma" w:hAnsi="Tahoma" w:cs="Tahoma"/>
        <w:sz w:val="15"/>
        <w:szCs w:val="15"/>
      </w:rPr>
      <w:t>: 200030</w:t>
    </w:r>
    <w:r>
      <w:rPr>
        <w:rFonts w:ascii="Tahoma" w:hAnsi="Tahoma" w:cs="Tahoma"/>
        <w:sz w:val="15"/>
        <w:szCs w:val="15"/>
      </w:rPr>
      <w:tab/>
    </w:r>
  </w:p>
  <w:p w14:paraId="6D87286E" w14:textId="77777777" w:rsidR="00A60AA4" w:rsidRDefault="00A60AA4" w:rsidP="009F7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5392C" w14:textId="77777777" w:rsidR="00130EE6" w:rsidRDefault="00130EE6">
      <w:r>
        <w:separator/>
      </w:r>
    </w:p>
    <w:p w14:paraId="0EDF2DDF" w14:textId="77777777" w:rsidR="00130EE6" w:rsidRDefault="00130EE6"/>
  </w:footnote>
  <w:footnote w:type="continuationSeparator" w:id="0">
    <w:p w14:paraId="56FBB143" w14:textId="77777777" w:rsidR="00130EE6" w:rsidRDefault="00130EE6">
      <w:r>
        <w:continuationSeparator/>
      </w:r>
    </w:p>
    <w:p w14:paraId="10CC48C9" w14:textId="77777777" w:rsidR="00130EE6" w:rsidRDefault="00130E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1353"/>
      <w:gridCol w:w="4227"/>
      <w:gridCol w:w="1258"/>
      <w:gridCol w:w="2648"/>
    </w:tblGrid>
    <w:tr w:rsidR="00A60AA4" w14:paraId="36E73A6C" w14:textId="77777777" w:rsidTr="00622F15">
      <w:trPr>
        <w:trHeight w:val="170"/>
        <w:jc w:val="center"/>
      </w:trPr>
      <w:tc>
        <w:tcPr>
          <w:tcW w:w="5000" w:type="pct"/>
          <w:gridSpan w:val="4"/>
          <w:tcBorders>
            <w:bottom w:val="nil"/>
          </w:tcBorders>
          <w:vAlign w:val="center"/>
          <w:hideMark/>
        </w:tcPr>
        <w:p w14:paraId="22C33C26" w14:textId="77777777" w:rsidR="00A60AA4" w:rsidRDefault="00A60AA4" w:rsidP="000F55B3">
          <w:pPr>
            <w:pStyle w:val="a3"/>
          </w:pPr>
          <w:r w:rsidRPr="00BD5713">
            <w:rPr>
              <w:rFonts w:ascii="Arial Black" w:hAnsi="Arial Black"/>
              <w:color w:val="00A0A0"/>
              <w:sz w:val="32"/>
            </w:rPr>
            <w:t>SIEMENS</w:t>
          </w:r>
        </w:p>
      </w:tc>
    </w:tr>
    <w:tr w:rsidR="00A60AA4" w14:paraId="4141573F" w14:textId="77777777" w:rsidTr="00622F15">
      <w:trPr>
        <w:trHeight w:val="170"/>
        <w:jc w:val="center"/>
      </w:trPr>
      <w:tc>
        <w:tcPr>
          <w:tcW w:w="713" w:type="pct"/>
          <w:tcBorders>
            <w:top w:val="nil"/>
            <w:left w:val="nil"/>
            <w:bottom w:val="nil"/>
            <w:right w:val="nil"/>
          </w:tcBorders>
          <w:vAlign w:val="center"/>
          <w:hideMark/>
        </w:tcPr>
        <w:p w14:paraId="5FB9190C" w14:textId="7A18C76D"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5B02DD11"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17E7AABF"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2D8E257F" w14:textId="77777777" w:rsidR="00A60AA4" w:rsidRPr="008305A3" w:rsidRDefault="00A60AA4" w:rsidP="000F55B3">
          <w:pPr>
            <w:pStyle w:val="a3"/>
          </w:pPr>
          <w:r>
            <w:rPr>
              <w:rFonts w:hint="eastAsia"/>
            </w:rPr>
            <w:t>西门子（中国）有限公司</w:t>
          </w:r>
        </w:p>
      </w:tc>
    </w:tr>
    <w:tr w:rsidR="00A60AA4" w14:paraId="41E8BC7D" w14:textId="77777777" w:rsidTr="00622F15">
      <w:trPr>
        <w:trHeight w:val="170"/>
        <w:jc w:val="center"/>
      </w:trPr>
      <w:tc>
        <w:tcPr>
          <w:tcW w:w="713" w:type="pct"/>
          <w:tcBorders>
            <w:top w:val="nil"/>
            <w:left w:val="nil"/>
            <w:bottom w:val="single" w:sz="4" w:space="0" w:color="auto"/>
            <w:right w:val="nil"/>
          </w:tcBorders>
          <w:vAlign w:val="center"/>
        </w:tcPr>
        <w:p w14:paraId="02BCEB20"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2494D8EF"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7D53060A"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751BADD5" w14:textId="77777777" w:rsidR="00A60AA4" w:rsidRDefault="00A60AA4" w:rsidP="000F55B3">
          <w:pPr>
            <w:pStyle w:val="a3"/>
          </w:pPr>
          <w:r>
            <w:rPr>
              <w:rFonts w:hint="eastAsia"/>
            </w:rPr>
            <w:t xml:space="preserve">投标文件：技术标 </w:t>
          </w:r>
          <w:r>
            <w:t>v1.0</w:t>
          </w:r>
        </w:p>
      </w:tc>
    </w:tr>
  </w:tbl>
  <w:p w14:paraId="6E3F7E1B" w14:textId="77777777" w:rsidR="00A60AA4" w:rsidRDefault="00A60AA4" w:rsidP="000F55B3">
    <w:pPr>
      <w:pStyle w:val="Header"/>
      <w:ind w:left="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1353"/>
      <w:gridCol w:w="4227"/>
      <w:gridCol w:w="1258"/>
      <w:gridCol w:w="2648"/>
    </w:tblGrid>
    <w:tr w:rsidR="00A60AA4" w14:paraId="64731B79" w14:textId="77777777" w:rsidTr="00622F15">
      <w:trPr>
        <w:trHeight w:val="170"/>
        <w:jc w:val="center"/>
      </w:trPr>
      <w:tc>
        <w:tcPr>
          <w:tcW w:w="5000" w:type="pct"/>
          <w:gridSpan w:val="4"/>
          <w:tcBorders>
            <w:bottom w:val="nil"/>
          </w:tcBorders>
          <w:vAlign w:val="center"/>
          <w:hideMark/>
        </w:tcPr>
        <w:p w14:paraId="2DCB1F0E" w14:textId="77777777" w:rsidR="00A60AA4" w:rsidRDefault="00A60AA4" w:rsidP="000F55B3">
          <w:pPr>
            <w:pStyle w:val="a3"/>
          </w:pPr>
          <w:r w:rsidRPr="00BD5713">
            <w:rPr>
              <w:rFonts w:ascii="Arial Black" w:hAnsi="Arial Black"/>
              <w:color w:val="00A0A0"/>
              <w:sz w:val="32"/>
            </w:rPr>
            <w:t>SIEMENS</w:t>
          </w:r>
        </w:p>
      </w:tc>
    </w:tr>
    <w:tr w:rsidR="00A60AA4" w14:paraId="76B2AB70" w14:textId="77777777" w:rsidTr="00622F15">
      <w:trPr>
        <w:trHeight w:val="170"/>
        <w:jc w:val="center"/>
      </w:trPr>
      <w:tc>
        <w:tcPr>
          <w:tcW w:w="713" w:type="pct"/>
          <w:tcBorders>
            <w:top w:val="nil"/>
            <w:left w:val="nil"/>
            <w:bottom w:val="nil"/>
            <w:right w:val="nil"/>
          </w:tcBorders>
          <w:vAlign w:val="center"/>
          <w:hideMark/>
        </w:tcPr>
        <w:p w14:paraId="2EF1E46C" w14:textId="77777777"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10D4D98E"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50AAD9A7"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456CB6EE" w14:textId="77777777" w:rsidR="00A60AA4" w:rsidRPr="008305A3" w:rsidRDefault="00A60AA4" w:rsidP="000F55B3">
          <w:pPr>
            <w:pStyle w:val="a3"/>
          </w:pPr>
          <w:r>
            <w:rPr>
              <w:rFonts w:hint="eastAsia"/>
            </w:rPr>
            <w:t>西门子（中国）有限公司</w:t>
          </w:r>
        </w:p>
      </w:tc>
    </w:tr>
    <w:tr w:rsidR="00A60AA4" w14:paraId="4DFEA4E0" w14:textId="77777777" w:rsidTr="00622F15">
      <w:trPr>
        <w:trHeight w:val="170"/>
        <w:jc w:val="center"/>
      </w:trPr>
      <w:tc>
        <w:tcPr>
          <w:tcW w:w="713" w:type="pct"/>
          <w:tcBorders>
            <w:top w:val="nil"/>
            <w:left w:val="nil"/>
            <w:bottom w:val="single" w:sz="4" w:space="0" w:color="auto"/>
            <w:right w:val="nil"/>
          </w:tcBorders>
          <w:vAlign w:val="center"/>
        </w:tcPr>
        <w:p w14:paraId="3F67E5DE"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0FEA4AFF"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2A4BC7D8"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383E6D94" w14:textId="77777777" w:rsidR="00A60AA4" w:rsidRDefault="00A60AA4" w:rsidP="000F55B3">
          <w:pPr>
            <w:pStyle w:val="a3"/>
          </w:pPr>
          <w:r>
            <w:rPr>
              <w:rFonts w:hint="eastAsia"/>
            </w:rPr>
            <w:t xml:space="preserve">投标文件：技术标 </w:t>
          </w:r>
          <w:r>
            <w:t>v1.0</w:t>
          </w:r>
        </w:p>
      </w:tc>
    </w:tr>
  </w:tbl>
  <w:p w14:paraId="3D08049C" w14:textId="77777777" w:rsidR="00A60AA4" w:rsidRDefault="00A60AA4" w:rsidP="000F55B3">
    <w:pPr>
      <w:pStyle w:val="Header"/>
      <w:ind w:left="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1353"/>
      <w:gridCol w:w="4227"/>
      <w:gridCol w:w="1258"/>
      <w:gridCol w:w="2648"/>
    </w:tblGrid>
    <w:tr w:rsidR="00A60AA4" w14:paraId="37CC67C2" w14:textId="77777777" w:rsidTr="00622F15">
      <w:trPr>
        <w:trHeight w:val="170"/>
        <w:jc w:val="center"/>
      </w:trPr>
      <w:tc>
        <w:tcPr>
          <w:tcW w:w="5000" w:type="pct"/>
          <w:gridSpan w:val="4"/>
          <w:tcBorders>
            <w:bottom w:val="nil"/>
          </w:tcBorders>
          <w:vAlign w:val="center"/>
          <w:hideMark/>
        </w:tcPr>
        <w:p w14:paraId="4BC0A024" w14:textId="77777777" w:rsidR="00A60AA4" w:rsidRDefault="00A60AA4" w:rsidP="000F55B3">
          <w:pPr>
            <w:pStyle w:val="a3"/>
          </w:pPr>
          <w:r w:rsidRPr="00BD5713">
            <w:rPr>
              <w:rFonts w:ascii="Arial Black" w:hAnsi="Arial Black"/>
              <w:color w:val="00A0A0"/>
              <w:sz w:val="32"/>
            </w:rPr>
            <w:t>SIEMENS</w:t>
          </w:r>
        </w:p>
      </w:tc>
    </w:tr>
    <w:tr w:rsidR="00A60AA4" w14:paraId="29213F86" w14:textId="77777777" w:rsidTr="00622F15">
      <w:trPr>
        <w:trHeight w:val="170"/>
        <w:jc w:val="center"/>
      </w:trPr>
      <w:tc>
        <w:tcPr>
          <w:tcW w:w="713" w:type="pct"/>
          <w:tcBorders>
            <w:top w:val="nil"/>
            <w:left w:val="nil"/>
            <w:bottom w:val="nil"/>
            <w:right w:val="nil"/>
          </w:tcBorders>
          <w:vAlign w:val="center"/>
          <w:hideMark/>
        </w:tcPr>
        <w:p w14:paraId="37B55FC9" w14:textId="77777777"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4428617C"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5C30A61D"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51619F18" w14:textId="77777777" w:rsidR="00A60AA4" w:rsidRPr="008305A3" w:rsidRDefault="00A60AA4" w:rsidP="000F55B3">
          <w:pPr>
            <w:pStyle w:val="a3"/>
          </w:pPr>
          <w:r>
            <w:rPr>
              <w:rFonts w:hint="eastAsia"/>
            </w:rPr>
            <w:t>西门子（中国）有限公司</w:t>
          </w:r>
        </w:p>
      </w:tc>
    </w:tr>
    <w:tr w:rsidR="00A60AA4" w14:paraId="044F24BC" w14:textId="77777777" w:rsidTr="00622F15">
      <w:trPr>
        <w:trHeight w:val="170"/>
        <w:jc w:val="center"/>
      </w:trPr>
      <w:tc>
        <w:tcPr>
          <w:tcW w:w="713" w:type="pct"/>
          <w:tcBorders>
            <w:top w:val="nil"/>
            <w:left w:val="nil"/>
            <w:bottom w:val="single" w:sz="4" w:space="0" w:color="auto"/>
            <w:right w:val="nil"/>
          </w:tcBorders>
          <w:vAlign w:val="center"/>
        </w:tcPr>
        <w:p w14:paraId="7B8ECF6B"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30B8309C"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252DAA83"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63F33543" w14:textId="18F4B311" w:rsidR="00A60AA4" w:rsidRDefault="00A60AA4" w:rsidP="000F55B3">
          <w:pPr>
            <w:pStyle w:val="a3"/>
          </w:pPr>
          <w:r>
            <w:rPr>
              <w:rFonts w:hint="eastAsia"/>
            </w:rPr>
            <w:t xml:space="preserve">投标文件：技术标 </w:t>
          </w:r>
          <w:r>
            <w:t>v</w:t>
          </w:r>
          <w:r w:rsidR="00A01E8D">
            <w:rPr>
              <w:rFonts w:hint="eastAsia"/>
            </w:rPr>
            <w:t>2</w:t>
          </w:r>
          <w:r>
            <w:t>.0</w:t>
          </w:r>
        </w:p>
      </w:tc>
    </w:tr>
  </w:tbl>
  <w:p w14:paraId="6B40E828" w14:textId="77777777" w:rsidR="00A60AA4" w:rsidRDefault="00A60AA4" w:rsidP="000F55B3">
    <w:pPr>
      <w:pStyle w:val="Header"/>
      <w:ind w:left="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1353"/>
      <w:gridCol w:w="4227"/>
      <w:gridCol w:w="1258"/>
      <w:gridCol w:w="2648"/>
    </w:tblGrid>
    <w:tr w:rsidR="00A60AA4" w14:paraId="7E06424F" w14:textId="77777777" w:rsidTr="00622F15">
      <w:trPr>
        <w:trHeight w:val="170"/>
        <w:jc w:val="center"/>
      </w:trPr>
      <w:tc>
        <w:tcPr>
          <w:tcW w:w="5000" w:type="pct"/>
          <w:gridSpan w:val="4"/>
          <w:tcBorders>
            <w:bottom w:val="nil"/>
          </w:tcBorders>
          <w:vAlign w:val="center"/>
          <w:hideMark/>
        </w:tcPr>
        <w:p w14:paraId="467E8021" w14:textId="77777777" w:rsidR="00A60AA4" w:rsidRDefault="00A60AA4" w:rsidP="000F55B3">
          <w:pPr>
            <w:pStyle w:val="a3"/>
          </w:pPr>
          <w:r w:rsidRPr="00BD5713">
            <w:rPr>
              <w:rFonts w:ascii="Arial Black" w:hAnsi="Arial Black"/>
              <w:color w:val="00A0A0"/>
              <w:sz w:val="32"/>
            </w:rPr>
            <w:t>SIEMENS</w:t>
          </w:r>
        </w:p>
      </w:tc>
    </w:tr>
    <w:tr w:rsidR="00A60AA4" w14:paraId="1F8EB719" w14:textId="77777777" w:rsidTr="00622F15">
      <w:trPr>
        <w:trHeight w:val="170"/>
        <w:jc w:val="center"/>
      </w:trPr>
      <w:tc>
        <w:tcPr>
          <w:tcW w:w="713" w:type="pct"/>
          <w:tcBorders>
            <w:top w:val="nil"/>
            <w:left w:val="nil"/>
            <w:bottom w:val="nil"/>
            <w:right w:val="nil"/>
          </w:tcBorders>
          <w:vAlign w:val="center"/>
          <w:hideMark/>
        </w:tcPr>
        <w:p w14:paraId="512AC61C" w14:textId="77777777"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70FF1249"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046D6CDD"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74F614F3" w14:textId="77777777" w:rsidR="00A60AA4" w:rsidRPr="008305A3" w:rsidRDefault="00A60AA4" w:rsidP="000F55B3">
          <w:pPr>
            <w:pStyle w:val="a3"/>
          </w:pPr>
          <w:r>
            <w:rPr>
              <w:rFonts w:hint="eastAsia"/>
            </w:rPr>
            <w:t>西门子（中国）有限公司</w:t>
          </w:r>
        </w:p>
      </w:tc>
    </w:tr>
    <w:tr w:rsidR="00A60AA4" w14:paraId="42618DDB" w14:textId="77777777" w:rsidTr="00622F15">
      <w:trPr>
        <w:trHeight w:val="170"/>
        <w:jc w:val="center"/>
      </w:trPr>
      <w:tc>
        <w:tcPr>
          <w:tcW w:w="713" w:type="pct"/>
          <w:tcBorders>
            <w:top w:val="nil"/>
            <w:left w:val="nil"/>
            <w:bottom w:val="single" w:sz="4" w:space="0" w:color="auto"/>
            <w:right w:val="nil"/>
          </w:tcBorders>
          <w:vAlign w:val="center"/>
        </w:tcPr>
        <w:p w14:paraId="411307A2"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1218AB9E"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577C971A"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61BD9DF4" w14:textId="251F34FF" w:rsidR="00A60AA4" w:rsidRDefault="00A60AA4" w:rsidP="000F55B3">
          <w:pPr>
            <w:pStyle w:val="a3"/>
          </w:pPr>
          <w:r>
            <w:rPr>
              <w:rFonts w:hint="eastAsia"/>
            </w:rPr>
            <w:t xml:space="preserve">投标文件：技术标 </w:t>
          </w:r>
          <w:r>
            <w:t>v</w:t>
          </w:r>
          <w:r w:rsidR="00A01E8D">
            <w:rPr>
              <w:rFonts w:hint="eastAsia"/>
            </w:rPr>
            <w:t>2</w:t>
          </w:r>
          <w:r>
            <w:t>.0</w:t>
          </w:r>
        </w:p>
      </w:tc>
    </w:tr>
  </w:tbl>
  <w:p w14:paraId="5217B568" w14:textId="77777777" w:rsidR="00A60AA4" w:rsidRDefault="00A60AA4" w:rsidP="000F55B3">
    <w:pPr>
      <w:pStyle w:val="Header"/>
      <w:ind w:left="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35F2F" w14:textId="77777777" w:rsidR="00A60AA4" w:rsidRDefault="00A60AA4" w:rsidP="00FF10A2">
    <w:pPr>
      <w:pStyle w:val="Header"/>
    </w:pPr>
    <w:r>
      <w:rPr>
        <w:lang w:val="en-US"/>
      </w:rPr>
      <mc:AlternateContent>
        <mc:Choice Requires="wps">
          <w:drawing>
            <wp:anchor distT="0" distB="0" distL="114300" distR="114300" simplePos="0" relativeHeight="251646976" behindDoc="0" locked="0" layoutInCell="1" allowOverlap="1" wp14:anchorId="35820323" wp14:editId="033DD02A">
              <wp:simplePos x="0" y="0"/>
              <wp:positionH relativeFrom="column">
                <wp:posOffset>854075</wp:posOffset>
              </wp:positionH>
              <wp:positionV relativeFrom="paragraph">
                <wp:posOffset>-444500</wp:posOffset>
              </wp:positionV>
              <wp:extent cx="6020435" cy="10869295"/>
              <wp:effectExtent l="0" t="0" r="0" b="8255"/>
              <wp:wrapNone/>
              <wp:docPr id="7187" name="Rectangle 7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0435" cy="10869295"/>
                      </a:xfrm>
                      <a:prstGeom prst="rect">
                        <a:avLst/>
                      </a:prstGeom>
                      <a:solidFill>
                        <a:srgbClr val="D0D3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2AAD80" id="Rectangle 7187" o:spid="_x0000_s1026" style="position:absolute;left:0;text-align:left;margin-left:67.25pt;margin-top:-35pt;width:474.05pt;height:855.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" fillcolor="#d0d3da" stroked="f"/>
          </w:pict>
        </mc:Fallback>
      </mc:AlternateContent>
    </w:r>
    <w:r>
      <w:rPr>
        <w:lang w:val="en-US"/>
      </w:rPr>
      <mc:AlternateContent>
        <mc:Choice Requires="wps">
          <w:drawing>
            <wp:anchor distT="0" distB="0" distL="114300" distR="114300" simplePos="0" relativeHeight="251651072" behindDoc="0" locked="0" layoutInCell="1" allowOverlap="1" wp14:anchorId="5A684516" wp14:editId="7567825E">
              <wp:simplePos x="0" y="0"/>
              <wp:positionH relativeFrom="column">
                <wp:posOffset>-165735</wp:posOffset>
              </wp:positionH>
              <wp:positionV relativeFrom="paragraph">
                <wp:posOffset>8697595</wp:posOffset>
              </wp:positionV>
              <wp:extent cx="7924800" cy="1296035"/>
              <wp:effectExtent l="0" t="0" r="0" b="0"/>
              <wp:wrapNone/>
              <wp:docPr id="7189" name="Rectangle 7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0" cy="1296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4F5D70" id="Rectangle 7189" o:spid="_x0000_s1026" style="position:absolute;left:0;text-align:left;margin-left:-13.05pt;margin-top:684.85pt;width:624pt;height:102.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" stroked="f"/>
          </w:pict>
        </mc:Fallback>
      </mc:AlternateContent>
    </w:r>
    <w:r>
      <w:rPr>
        <w:lang w:val="en-US"/>
      </w:rPr>
      <mc:AlternateContent>
        <mc:Choice Requires="wps">
          <w:drawing>
            <wp:anchor distT="0" distB="0" distL="114300" distR="114300" simplePos="0" relativeHeight="251655168" behindDoc="0" locked="0" layoutInCell="1" allowOverlap="1" wp14:anchorId="4ADDF271" wp14:editId="1F014950">
              <wp:simplePos x="0" y="0"/>
              <wp:positionH relativeFrom="column">
                <wp:posOffset>-24130</wp:posOffset>
              </wp:positionH>
              <wp:positionV relativeFrom="paragraph">
                <wp:posOffset>8599805</wp:posOffset>
              </wp:positionV>
              <wp:extent cx="71755" cy="1440180"/>
              <wp:effectExtent l="0" t="0" r="4445" b="762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1440180"/>
                      </a:xfrm>
                      <a:prstGeom prst="rect">
                        <a:avLst/>
                      </a:prstGeom>
                      <a:solidFill>
                        <a:srgbClr val="949E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9D8E5" id="Rectangle 16" o:spid="_x0000_s1026" style="position:absolute;left:0;text-align:left;margin-left:-1.9pt;margin-top:677.15pt;width:5.65pt;height:11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" fillcolor="#949eaa" stroked="f"/>
          </w:pict>
        </mc:Fallback>
      </mc:AlternateContent>
    </w:r>
    <w:r>
      <w:rPr>
        <w:lang w:val="en-US"/>
      </w:rPr>
      <mc:AlternateContent>
        <mc:Choice Requires="wps">
          <w:drawing>
            <wp:anchor distT="0" distB="0" distL="114300" distR="114300" simplePos="0" relativeHeight="251659264" behindDoc="0" locked="0" layoutInCell="1" allowOverlap="1" wp14:anchorId="1419156F" wp14:editId="0F664188">
              <wp:simplePos x="0" y="0"/>
              <wp:positionH relativeFrom="column">
                <wp:posOffset>130175</wp:posOffset>
              </wp:positionH>
              <wp:positionV relativeFrom="paragraph">
                <wp:posOffset>8750300</wp:posOffset>
              </wp:positionV>
              <wp:extent cx="4870450" cy="581025"/>
              <wp:effectExtent l="0" t="0" r="0" b="9525"/>
              <wp:wrapNone/>
              <wp:docPr id="7190" name="Text Box 7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C76CA" w14:textId="77777777" w:rsidR="00A60AA4" w:rsidRDefault="00A60AA4" w:rsidP="00FF10A2">
                          <w:pPr>
                            <w:rPr>
                              <w:rFonts w:ascii="Siemens Serif Semibold" w:hAnsi="Siemens Serif Semibold" w:cs="Arial Unicode MS"/>
                              <w:color w:val="949EAA"/>
                              <w:sz w:val="60"/>
                              <w:szCs w:val="60"/>
                            </w:rPr>
                          </w:pPr>
                          <w:r>
                            <w:rPr>
                              <w:rFonts w:ascii="Siemens Serif Semibold" w:hAnsi="Siemens Serif Semibold" w:cs="Arial Unicode MS"/>
                              <w:color w:val="949EAA"/>
                              <w:sz w:val="60"/>
                              <w:szCs w:val="60"/>
                            </w:rPr>
                            <w:t>Pharmaceutical Industry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19156F" id="_x0000_t202" coordsize="21600,21600" o:spt="202" path="m,l,21600r21600,l21600,xe">
              <v:stroke joinstyle="miter"/>
              <v:path gradientshapeok="t" o:connecttype="rect"/>
            </v:shapetype>
            <v:shape id="Text Box 7190" o:spid="_x0000_s1026" type="#_x0000_t202" style="position:absolute;left:0;text-align:left;margin-left:10.25pt;margin-top:689pt;width:383.5pt;height:4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" filled="f" stroked="f">
              <v:textbox>
                <w:txbxContent>
                  <w:p w14:paraId="41DC76CA" w14:textId="77777777" w:rsidR="00A60AA4" w:rsidRDefault="00A60AA4" w:rsidP="00FF10A2">
                    <w:pPr>
                      <w:rPr>
                        <w:rFonts w:ascii="Siemens Serif Semibold" w:hAnsi="Siemens Serif Semibold" w:cs="Arial Unicode MS"/>
                        <w:color w:val="949EAA"/>
                        <w:sz w:val="60"/>
                        <w:szCs w:val="60"/>
                      </w:rPr>
                    </w:pPr>
                    <w:r>
                      <w:rPr>
                        <w:rFonts w:ascii="Siemens Serif Semibold" w:hAnsi="Siemens Serif Semibold" w:cs="Arial Unicode MS"/>
                        <w:color w:val="949EAA"/>
                        <w:sz w:val="60"/>
                        <w:szCs w:val="60"/>
                      </w:rPr>
                      <w:t>Pharmaceutical Industry</w:t>
                    </w:r>
                  </w:p>
                </w:txbxContent>
              </v:textbox>
            </v:shape>
          </w:pict>
        </mc:Fallback>
      </mc:AlternateContent>
    </w:r>
    <w:r>
      <w:rPr>
        <w:lang w:val="en-US"/>
      </w:rPr>
      <mc:AlternateContent>
        <mc:Choice Requires="wps">
          <w:drawing>
            <wp:anchor distT="0" distB="0" distL="114300" distR="114300" simplePos="0" relativeHeight="251663360" behindDoc="0" locked="0" layoutInCell="1" allowOverlap="1" wp14:anchorId="458A34D2" wp14:editId="60ECAC1C">
              <wp:simplePos x="0" y="0"/>
              <wp:positionH relativeFrom="column">
                <wp:posOffset>178435</wp:posOffset>
              </wp:positionH>
              <wp:positionV relativeFrom="paragraph">
                <wp:posOffset>9530080</wp:posOffset>
              </wp:positionV>
              <wp:extent cx="2703195" cy="330200"/>
              <wp:effectExtent l="0" t="0" r="0" b="0"/>
              <wp:wrapNone/>
              <wp:docPr id="7191" name="Text Box 7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ADCA8" w14:textId="77777777" w:rsidR="00A60AA4" w:rsidRDefault="00A60AA4" w:rsidP="00FF10A2">
                          <w:r>
                            <w:rPr>
                              <w:rFonts w:ascii="Siemens Serif Semibold" w:hAnsi="Siemens Serif Semibold" w:cs="Arial Unicode MS"/>
                              <w:sz w:val="30"/>
                              <w:szCs w:val="30"/>
                            </w:rPr>
                            <w:t>Creating Innovations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A34D2" id="Text Box 7191" o:spid="_x0000_s1027" type="#_x0000_t202" style="position:absolute;left:0;text-align:left;margin-left:14.05pt;margin-top:750.4pt;width:212.85pt;height: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" filled="f" stroked="f">
              <v:textbox>
                <w:txbxContent>
                  <w:p w14:paraId="618ADCA8" w14:textId="77777777" w:rsidR="00A60AA4" w:rsidRDefault="00A60AA4" w:rsidP="00FF10A2">
                    <w:r>
                      <w:rPr>
                        <w:rFonts w:ascii="Siemens Serif Semibold" w:hAnsi="Siemens Serif Semibold" w:cs="Arial Unicode MS"/>
                        <w:sz w:val="30"/>
                        <w:szCs w:val="30"/>
                      </w:rPr>
                      <w:t>Creating Innovations</w:t>
                    </w:r>
                  </w:p>
                </w:txbxContent>
              </v:textbox>
            </v:shape>
          </w:pict>
        </mc:Fallback>
      </mc:AlternateContent>
    </w:r>
    <w:r>
      <w:rPr>
        <w:lang w:val="en-US"/>
      </w:rPr>
      <mc:AlternateContent>
        <mc:Choice Requires="wpg">
          <w:drawing>
            <wp:anchor distT="0" distB="0" distL="114300" distR="114300" simplePos="0" relativeHeight="251667456" behindDoc="0" locked="0" layoutInCell="1" allowOverlap="1" wp14:anchorId="797581BB" wp14:editId="7293A6BB">
              <wp:simplePos x="0" y="0"/>
              <wp:positionH relativeFrom="column">
                <wp:posOffset>5015230</wp:posOffset>
              </wp:positionH>
              <wp:positionV relativeFrom="paragraph">
                <wp:posOffset>9530080</wp:posOffset>
              </wp:positionV>
              <wp:extent cx="1617345" cy="251460"/>
              <wp:effectExtent l="0" t="0" r="1905" b="0"/>
              <wp:wrapNone/>
              <wp:docPr id="7192" name="Group 7192"/>
              <wp:cNvGraphicFramePr/>
              <a:graphic xmlns:a="http://schemas.openxmlformats.org/drawingml/2006/main">
                <a:graphicData uri="http://schemas.microsoft.com/office/word/2010/wordprocessingGroup">
                  <wpg:wgp>
                    <wpg:cNvGrpSpPr/>
                    <wpg:grpSpPr bwMode="auto">
                      <a:xfrm>
                        <a:off x="0" y="0"/>
                        <a:ext cx="1617345" cy="251460"/>
                        <a:chOff x="0" y="0"/>
                        <a:chExt cx="2547" cy="396"/>
                      </a:xfrm>
                    </wpg:grpSpPr>
                    <wps:wsp>
                      <wps:cNvPr id="19" name="Freeform 19"/>
                      <wps:cNvSpPr>
                        <a:spLocks/>
                      </wps:cNvSpPr>
                      <wps:spPr bwMode="auto">
                        <a:xfrm>
                          <a:off x="2249" y="0"/>
                          <a:ext cx="298" cy="396"/>
                        </a:xfrm>
                        <a:custGeom>
                          <a:avLst/>
                          <a:gdLst>
                            <a:gd name="T0" fmla="*/ 271 w 298"/>
                            <a:gd name="T1" fmla="*/ 86 h 396"/>
                            <a:gd name="T2" fmla="*/ 199 w 298"/>
                            <a:gd name="T3" fmla="*/ 70 h 396"/>
                            <a:gd name="T4" fmla="*/ 145 w 298"/>
                            <a:gd name="T5" fmla="*/ 69 h 396"/>
                            <a:gd name="T6" fmla="*/ 120 w 298"/>
                            <a:gd name="T7" fmla="*/ 78 h 396"/>
                            <a:gd name="T8" fmla="*/ 110 w 298"/>
                            <a:gd name="T9" fmla="*/ 96 h 396"/>
                            <a:gd name="T10" fmla="*/ 111 w 298"/>
                            <a:gd name="T11" fmla="*/ 110 h 396"/>
                            <a:gd name="T12" fmla="*/ 134 w 298"/>
                            <a:gd name="T13" fmla="*/ 129 h 396"/>
                            <a:gd name="T14" fmla="*/ 167 w 298"/>
                            <a:gd name="T15" fmla="*/ 146 h 396"/>
                            <a:gd name="T16" fmla="*/ 231 w 298"/>
                            <a:gd name="T17" fmla="*/ 174 h 396"/>
                            <a:gd name="T18" fmla="*/ 267 w 298"/>
                            <a:gd name="T19" fmla="*/ 200 h 396"/>
                            <a:gd name="T20" fmla="*/ 292 w 298"/>
                            <a:gd name="T21" fmla="*/ 237 h 396"/>
                            <a:gd name="T22" fmla="*/ 298 w 298"/>
                            <a:gd name="T23" fmla="*/ 270 h 396"/>
                            <a:gd name="T24" fmla="*/ 295 w 298"/>
                            <a:gd name="T25" fmla="*/ 302 h 396"/>
                            <a:gd name="T26" fmla="*/ 281 w 298"/>
                            <a:gd name="T27" fmla="*/ 332 h 396"/>
                            <a:gd name="T28" fmla="*/ 258 w 298"/>
                            <a:gd name="T29" fmla="*/ 357 h 396"/>
                            <a:gd name="T30" fmla="*/ 231 w 298"/>
                            <a:gd name="T31" fmla="*/ 375 h 396"/>
                            <a:gd name="T32" fmla="*/ 170 w 298"/>
                            <a:gd name="T33" fmla="*/ 394 h 396"/>
                            <a:gd name="T34" fmla="*/ 104 w 298"/>
                            <a:gd name="T35" fmla="*/ 395 h 396"/>
                            <a:gd name="T36" fmla="*/ 38 w 298"/>
                            <a:gd name="T37" fmla="*/ 386 h 396"/>
                            <a:gd name="T38" fmla="*/ 4 w 298"/>
                            <a:gd name="T39" fmla="*/ 342 h 396"/>
                            <a:gd name="T40" fmla="*/ 56 w 298"/>
                            <a:gd name="T41" fmla="*/ 316 h 396"/>
                            <a:gd name="T42" fmla="*/ 111 w 298"/>
                            <a:gd name="T43" fmla="*/ 322 h 396"/>
                            <a:gd name="T44" fmla="*/ 162 w 298"/>
                            <a:gd name="T45" fmla="*/ 319 h 396"/>
                            <a:gd name="T46" fmla="*/ 185 w 298"/>
                            <a:gd name="T47" fmla="*/ 306 h 396"/>
                            <a:gd name="T48" fmla="*/ 190 w 298"/>
                            <a:gd name="T49" fmla="*/ 292 h 396"/>
                            <a:gd name="T50" fmla="*/ 182 w 298"/>
                            <a:gd name="T51" fmla="*/ 272 h 396"/>
                            <a:gd name="T52" fmla="*/ 60 w 298"/>
                            <a:gd name="T53" fmla="*/ 216 h 396"/>
                            <a:gd name="T54" fmla="*/ 36 w 298"/>
                            <a:gd name="T55" fmla="*/ 196 h 396"/>
                            <a:gd name="T56" fmla="*/ 9 w 298"/>
                            <a:gd name="T57" fmla="*/ 159 h 396"/>
                            <a:gd name="T58" fmla="*/ 1 w 298"/>
                            <a:gd name="T59" fmla="*/ 129 h 396"/>
                            <a:gd name="T60" fmla="*/ 1 w 298"/>
                            <a:gd name="T61" fmla="*/ 96 h 396"/>
                            <a:gd name="T62" fmla="*/ 20 w 298"/>
                            <a:gd name="T63" fmla="*/ 54 h 396"/>
                            <a:gd name="T64" fmla="*/ 43 w 298"/>
                            <a:gd name="T65" fmla="*/ 31 h 396"/>
                            <a:gd name="T66" fmla="*/ 71 w 298"/>
                            <a:gd name="T67" fmla="*/ 16 h 396"/>
                            <a:gd name="T68" fmla="*/ 119 w 298"/>
                            <a:gd name="T69" fmla="*/ 4 h 396"/>
                            <a:gd name="T70" fmla="*/ 221 w 298"/>
                            <a:gd name="T71" fmla="*/ 4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98" h="396">
                              <a:moveTo>
                                <a:pt x="271" y="13"/>
                              </a:moveTo>
                              <a:lnTo>
                                <a:pt x="271" y="86"/>
                              </a:lnTo>
                              <a:lnTo>
                                <a:pt x="235" y="76"/>
                              </a:lnTo>
                              <a:lnTo>
                                <a:pt x="199" y="70"/>
                              </a:lnTo>
                              <a:lnTo>
                                <a:pt x="162" y="68"/>
                              </a:lnTo>
                              <a:lnTo>
                                <a:pt x="145" y="69"/>
                              </a:lnTo>
                              <a:lnTo>
                                <a:pt x="127" y="73"/>
                              </a:lnTo>
                              <a:lnTo>
                                <a:pt x="120" y="78"/>
                              </a:lnTo>
                              <a:lnTo>
                                <a:pt x="115" y="83"/>
                              </a:lnTo>
                              <a:lnTo>
                                <a:pt x="110" y="96"/>
                              </a:lnTo>
                              <a:lnTo>
                                <a:pt x="110" y="104"/>
                              </a:lnTo>
                              <a:lnTo>
                                <a:pt x="111" y="110"/>
                              </a:lnTo>
                              <a:lnTo>
                                <a:pt x="121" y="121"/>
                              </a:lnTo>
                              <a:lnTo>
                                <a:pt x="134" y="129"/>
                              </a:lnTo>
                              <a:lnTo>
                                <a:pt x="147" y="136"/>
                              </a:lnTo>
                              <a:lnTo>
                                <a:pt x="167" y="146"/>
                              </a:lnTo>
                              <a:lnTo>
                                <a:pt x="189" y="155"/>
                              </a:lnTo>
                              <a:lnTo>
                                <a:pt x="231" y="174"/>
                              </a:lnTo>
                              <a:lnTo>
                                <a:pt x="251" y="186"/>
                              </a:lnTo>
                              <a:lnTo>
                                <a:pt x="267" y="200"/>
                              </a:lnTo>
                              <a:lnTo>
                                <a:pt x="282" y="216"/>
                              </a:lnTo>
                              <a:lnTo>
                                <a:pt x="292" y="237"/>
                              </a:lnTo>
                              <a:lnTo>
                                <a:pt x="297" y="254"/>
                              </a:lnTo>
                              <a:lnTo>
                                <a:pt x="298" y="270"/>
                              </a:lnTo>
                              <a:lnTo>
                                <a:pt x="298" y="286"/>
                              </a:lnTo>
                              <a:lnTo>
                                <a:pt x="295" y="302"/>
                              </a:lnTo>
                              <a:lnTo>
                                <a:pt x="290" y="317"/>
                              </a:lnTo>
                              <a:lnTo>
                                <a:pt x="281" y="332"/>
                              </a:lnTo>
                              <a:lnTo>
                                <a:pt x="271" y="345"/>
                              </a:lnTo>
                              <a:lnTo>
                                <a:pt x="258" y="357"/>
                              </a:lnTo>
                              <a:lnTo>
                                <a:pt x="246" y="367"/>
                              </a:lnTo>
                              <a:lnTo>
                                <a:pt x="231" y="375"/>
                              </a:lnTo>
                              <a:lnTo>
                                <a:pt x="202" y="387"/>
                              </a:lnTo>
                              <a:lnTo>
                                <a:pt x="170" y="394"/>
                              </a:lnTo>
                              <a:lnTo>
                                <a:pt x="137" y="396"/>
                              </a:lnTo>
                              <a:lnTo>
                                <a:pt x="104" y="395"/>
                              </a:lnTo>
                              <a:lnTo>
                                <a:pt x="70" y="392"/>
                              </a:lnTo>
                              <a:lnTo>
                                <a:pt x="38" y="386"/>
                              </a:lnTo>
                              <a:lnTo>
                                <a:pt x="6" y="381"/>
                              </a:lnTo>
                              <a:lnTo>
                                <a:pt x="4" y="342"/>
                              </a:lnTo>
                              <a:lnTo>
                                <a:pt x="3" y="305"/>
                              </a:lnTo>
                              <a:lnTo>
                                <a:pt x="56" y="316"/>
                              </a:lnTo>
                              <a:lnTo>
                                <a:pt x="84" y="320"/>
                              </a:lnTo>
                              <a:lnTo>
                                <a:pt x="111" y="322"/>
                              </a:lnTo>
                              <a:lnTo>
                                <a:pt x="145" y="322"/>
                              </a:lnTo>
                              <a:lnTo>
                                <a:pt x="162" y="319"/>
                              </a:lnTo>
                              <a:lnTo>
                                <a:pt x="179" y="314"/>
                              </a:lnTo>
                              <a:lnTo>
                                <a:pt x="185" y="306"/>
                              </a:lnTo>
                              <a:lnTo>
                                <a:pt x="187" y="300"/>
                              </a:lnTo>
                              <a:lnTo>
                                <a:pt x="190" y="292"/>
                              </a:lnTo>
                              <a:lnTo>
                                <a:pt x="189" y="285"/>
                              </a:lnTo>
                              <a:lnTo>
                                <a:pt x="182" y="272"/>
                              </a:lnTo>
                              <a:lnTo>
                                <a:pt x="171" y="264"/>
                              </a:lnTo>
                              <a:lnTo>
                                <a:pt x="60" y="216"/>
                              </a:lnTo>
                              <a:lnTo>
                                <a:pt x="48" y="206"/>
                              </a:lnTo>
                              <a:lnTo>
                                <a:pt x="36" y="196"/>
                              </a:lnTo>
                              <a:lnTo>
                                <a:pt x="16" y="173"/>
                              </a:lnTo>
                              <a:lnTo>
                                <a:pt x="9" y="159"/>
                              </a:lnTo>
                              <a:lnTo>
                                <a:pt x="4" y="144"/>
                              </a:lnTo>
                              <a:lnTo>
                                <a:pt x="1" y="129"/>
                              </a:lnTo>
                              <a:lnTo>
                                <a:pt x="0" y="113"/>
                              </a:lnTo>
                              <a:lnTo>
                                <a:pt x="1" y="96"/>
                              </a:lnTo>
                              <a:lnTo>
                                <a:pt x="5" y="81"/>
                              </a:lnTo>
                              <a:lnTo>
                                <a:pt x="20" y="54"/>
                              </a:lnTo>
                              <a:lnTo>
                                <a:pt x="30" y="41"/>
                              </a:lnTo>
                              <a:lnTo>
                                <a:pt x="43" y="31"/>
                              </a:lnTo>
                              <a:lnTo>
                                <a:pt x="56" y="23"/>
                              </a:lnTo>
                              <a:lnTo>
                                <a:pt x="71" y="16"/>
                              </a:lnTo>
                              <a:lnTo>
                                <a:pt x="95" y="9"/>
                              </a:lnTo>
                              <a:lnTo>
                                <a:pt x="119" y="4"/>
                              </a:lnTo>
                              <a:lnTo>
                                <a:pt x="170" y="0"/>
                              </a:lnTo>
                              <a:lnTo>
                                <a:pt x="221" y="4"/>
                              </a:lnTo>
                              <a:lnTo>
                                <a:pt x="271" y="13"/>
                              </a:lnTo>
                              <a:close/>
                            </a:path>
                          </a:pathLst>
                        </a:custGeom>
                        <a:solidFill>
                          <a:srgbClr val="008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0"/>
                      <wps:cNvSpPr>
                        <a:spLocks/>
                      </wps:cNvSpPr>
                      <wps:spPr bwMode="auto">
                        <a:xfrm>
                          <a:off x="0" y="0"/>
                          <a:ext cx="299" cy="396"/>
                        </a:xfrm>
                        <a:custGeom>
                          <a:avLst/>
                          <a:gdLst>
                            <a:gd name="T0" fmla="*/ 272 w 299"/>
                            <a:gd name="T1" fmla="*/ 13 h 396"/>
                            <a:gd name="T2" fmla="*/ 238 w 299"/>
                            <a:gd name="T3" fmla="*/ 76 h 396"/>
                            <a:gd name="T4" fmla="*/ 164 w 299"/>
                            <a:gd name="T5" fmla="*/ 68 h 396"/>
                            <a:gd name="T6" fmla="*/ 127 w 299"/>
                            <a:gd name="T7" fmla="*/ 73 h 396"/>
                            <a:gd name="T8" fmla="*/ 111 w 299"/>
                            <a:gd name="T9" fmla="*/ 89 h 396"/>
                            <a:gd name="T10" fmla="*/ 110 w 299"/>
                            <a:gd name="T11" fmla="*/ 104 h 396"/>
                            <a:gd name="T12" fmla="*/ 122 w 299"/>
                            <a:gd name="T13" fmla="*/ 121 h 396"/>
                            <a:gd name="T14" fmla="*/ 191 w 299"/>
                            <a:gd name="T15" fmla="*/ 155 h 396"/>
                            <a:gd name="T16" fmla="*/ 252 w 299"/>
                            <a:gd name="T17" fmla="*/ 186 h 396"/>
                            <a:gd name="T18" fmla="*/ 283 w 299"/>
                            <a:gd name="T19" fmla="*/ 216 h 396"/>
                            <a:gd name="T20" fmla="*/ 298 w 299"/>
                            <a:gd name="T21" fmla="*/ 254 h 396"/>
                            <a:gd name="T22" fmla="*/ 299 w 299"/>
                            <a:gd name="T23" fmla="*/ 286 h 396"/>
                            <a:gd name="T24" fmla="*/ 291 w 299"/>
                            <a:gd name="T25" fmla="*/ 317 h 396"/>
                            <a:gd name="T26" fmla="*/ 274 w 299"/>
                            <a:gd name="T27" fmla="*/ 345 h 396"/>
                            <a:gd name="T28" fmla="*/ 249 w 299"/>
                            <a:gd name="T29" fmla="*/ 367 h 396"/>
                            <a:gd name="T30" fmla="*/ 206 w 299"/>
                            <a:gd name="T31" fmla="*/ 387 h 396"/>
                            <a:gd name="T32" fmla="*/ 140 w 299"/>
                            <a:gd name="T33" fmla="*/ 396 h 396"/>
                            <a:gd name="T34" fmla="*/ 72 w 299"/>
                            <a:gd name="T35" fmla="*/ 392 h 396"/>
                            <a:gd name="T36" fmla="*/ 8 w 299"/>
                            <a:gd name="T37" fmla="*/ 381 h 396"/>
                            <a:gd name="T38" fmla="*/ 6 w 299"/>
                            <a:gd name="T39" fmla="*/ 305 h 396"/>
                            <a:gd name="T40" fmla="*/ 86 w 299"/>
                            <a:gd name="T41" fmla="*/ 320 h 396"/>
                            <a:gd name="T42" fmla="*/ 147 w 299"/>
                            <a:gd name="T43" fmla="*/ 322 h 396"/>
                            <a:gd name="T44" fmla="*/ 181 w 299"/>
                            <a:gd name="T45" fmla="*/ 314 h 396"/>
                            <a:gd name="T46" fmla="*/ 193 w 299"/>
                            <a:gd name="T47" fmla="*/ 292 h 396"/>
                            <a:gd name="T48" fmla="*/ 184 w 299"/>
                            <a:gd name="T49" fmla="*/ 272 h 396"/>
                            <a:gd name="T50" fmla="*/ 63 w 299"/>
                            <a:gd name="T51" fmla="*/ 216 h 396"/>
                            <a:gd name="T52" fmla="*/ 28 w 299"/>
                            <a:gd name="T53" fmla="*/ 185 h 396"/>
                            <a:gd name="T54" fmla="*/ 11 w 299"/>
                            <a:gd name="T55" fmla="*/ 159 h 396"/>
                            <a:gd name="T56" fmla="*/ 1 w 299"/>
                            <a:gd name="T57" fmla="*/ 129 h 396"/>
                            <a:gd name="T58" fmla="*/ 2 w 299"/>
                            <a:gd name="T59" fmla="*/ 96 h 396"/>
                            <a:gd name="T60" fmla="*/ 12 w 299"/>
                            <a:gd name="T61" fmla="*/ 66 h 396"/>
                            <a:gd name="T62" fmla="*/ 32 w 299"/>
                            <a:gd name="T63" fmla="*/ 41 h 396"/>
                            <a:gd name="T64" fmla="*/ 58 w 299"/>
                            <a:gd name="T65" fmla="*/ 23 h 396"/>
                            <a:gd name="T66" fmla="*/ 97 w 299"/>
                            <a:gd name="T67" fmla="*/ 9 h 396"/>
                            <a:gd name="T68" fmla="*/ 172 w 299"/>
                            <a:gd name="T69" fmla="*/ 0 h 396"/>
                            <a:gd name="T70" fmla="*/ 271 w 299"/>
                            <a:gd name="T71" fmla="*/ 13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99" h="396">
                              <a:moveTo>
                                <a:pt x="271" y="13"/>
                              </a:moveTo>
                              <a:lnTo>
                                <a:pt x="272" y="13"/>
                              </a:lnTo>
                              <a:lnTo>
                                <a:pt x="272" y="86"/>
                              </a:lnTo>
                              <a:lnTo>
                                <a:pt x="238" y="76"/>
                              </a:lnTo>
                              <a:lnTo>
                                <a:pt x="202" y="70"/>
                              </a:lnTo>
                              <a:lnTo>
                                <a:pt x="164" y="68"/>
                              </a:lnTo>
                              <a:lnTo>
                                <a:pt x="146" y="69"/>
                              </a:lnTo>
                              <a:lnTo>
                                <a:pt x="127" y="73"/>
                              </a:lnTo>
                              <a:lnTo>
                                <a:pt x="115" y="83"/>
                              </a:lnTo>
                              <a:lnTo>
                                <a:pt x="111" y="89"/>
                              </a:lnTo>
                              <a:lnTo>
                                <a:pt x="110" y="96"/>
                              </a:lnTo>
                              <a:lnTo>
                                <a:pt x="110" y="104"/>
                              </a:lnTo>
                              <a:lnTo>
                                <a:pt x="112" y="110"/>
                              </a:lnTo>
                              <a:lnTo>
                                <a:pt x="122" y="121"/>
                              </a:lnTo>
                              <a:lnTo>
                                <a:pt x="150" y="136"/>
                              </a:lnTo>
                              <a:lnTo>
                                <a:pt x="191" y="155"/>
                              </a:lnTo>
                              <a:lnTo>
                                <a:pt x="233" y="174"/>
                              </a:lnTo>
                              <a:lnTo>
                                <a:pt x="252" y="186"/>
                              </a:lnTo>
                              <a:lnTo>
                                <a:pt x="269" y="200"/>
                              </a:lnTo>
                              <a:lnTo>
                                <a:pt x="283" y="216"/>
                              </a:lnTo>
                              <a:lnTo>
                                <a:pt x="294" y="237"/>
                              </a:lnTo>
                              <a:lnTo>
                                <a:pt x="298" y="254"/>
                              </a:lnTo>
                              <a:lnTo>
                                <a:pt x="299" y="270"/>
                              </a:lnTo>
                              <a:lnTo>
                                <a:pt x="299" y="286"/>
                              </a:lnTo>
                              <a:lnTo>
                                <a:pt x="297" y="302"/>
                              </a:lnTo>
                              <a:lnTo>
                                <a:pt x="291" y="317"/>
                              </a:lnTo>
                              <a:lnTo>
                                <a:pt x="283" y="332"/>
                              </a:lnTo>
                              <a:lnTo>
                                <a:pt x="274" y="345"/>
                              </a:lnTo>
                              <a:lnTo>
                                <a:pt x="262" y="357"/>
                              </a:lnTo>
                              <a:lnTo>
                                <a:pt x="249" y="367"/>
                              </a:lnTo>
                              <a:lnTo>
                                <a:pt x="236" y="375"/>
                              </a:lnTo>
                              <a:lnTo>
                                <a:pt x="206" y="387"/>
                              </a:lnTo>
                              <a:lnTo>
                                <a:pt x="173" y="394"/>
                              </a:lnTo>
                              <a:lnTo>
                                <a:pt x="140" y="396"/>
                              </a:lnTo>
                              <a:lnTo>
                                <a:pt x="106" y="395"/>
                              </a:lnTo>
                              <a:lnTo>
                                <a:pt x="72" y="392"/>
                              </a:lnTo>
                              <a:lnTo>
                                <a:pt x="40" y="386"/>
                              </a:lnTo>
                              <a:lnTo>
                                <a:pt x="8" y="381"/>
                              </a:lnTo>
                              <a:lnTo>
                                <a:pt x="6" y="342"/>
                              </a:lnTo>
                              <a:lnTo>
                                <a:pt x="6" y="305"/>
                              </a:lnTo>
                              <a:lnTo>
                                <a:pt x="58" y="316"/>
                              </a:lnTo>
                              <a:lnTo>
                                <a:pt x="86" y="320"/>
                              </a:lnTo>
                              <a:lnTo>
                                <a:pt x="113" y="322"/>
                              </a:lnTo>
                              <a:lnTo>
                                <a:pt x="147" y="322"/>
                              </a:lnTo>
                              <a:lnTo>
                                <a:pt x="164" y="319"/>
                              </a:lnTo>
                              <a:lnTo>
                                <a:pt x="181" y="314"/>
                              </a:lnTo>
                              <a:lnTo>
                                <a:pt x="191" y="300"/>
                              </a:lnTo>
                              <a:lnTo>
                                <a:pt x="193" y="292"/>
                              </a:lnTo>
                              <a:lnTo>
                                <a:pt x="193" y="285"/>
                              </a:lnTo>
                              <a:lnTo>
                                <a:pt x="184" y="272"/>
                              </a:lnTo>
                              <a:lnTo>
                                <a:pt x="174" y="264"/>
                              </a:lnTo>
                              <a:lnTo>
                                <a:pt x="63" y="216"/>
                              </a:lnTo>
                              <a:lnTo>
                                <a:pt x="38" y="196"/>
                              </a:lnTo>
                              <a:lnTo>
                                <a:pt x="28" y="185"/>
                              </a:lnTo>
                              <a:lnTo>
                                <a:pt x="18" y="173"/>
                              </a:lnTo>
                              <a:lnTo>
                                <a:pt x="11" y="159"/>
                              </a:lnTo>
                              <a:lnTo>
                                <a:pt x="5" y="144"/>
                              </a:lnTo>
                              <a:lnTo>
                                <a:pt x="1" y="129"/>
                              </a:lnTo>
                              <a:lnTo>
                                <a:pt x="0" y="113"/>
                              </a:lnTo>
                              <a:lnTo>
                                <a:pt x="2" y="96"/>
                              </a:lnTo>
                              <a:lnTo>
                                <a:pt x="6" y="81"/>
                              </a:lnTo>
                              <a:lnTo>
                                <a:pt x="12" y="66"/>
                              </a:lnTo>
                              <a:lnTo>
                                <a:pt x="21" y="54"/>
                              </a:lnTo>
                              <a:lnTo>
                                <a:pt x="32" y="41"/>
                              </a:lnTo>
                              <a:lnTo>
                                <a:pt x="45" y="31"/>
                              </a:lnTo>
                              <a:lnTo>
                                <a:pt x="58" y="23"/>
                              </a:lnTo>
                              <a:lnTo>
                                <a:pt x="73" y="16"/>
                              </a:lnTo>
                              <a:lnTo>
                                <a:pt x="97" y="9"/>
                              </a:lnTo>
                              <a:lnTo>
                                <a:pt x="121" y="4"/>
                              </a:lnTo>
                              <a:lnTo>
                                <a:pt x="172" y="0"/>
                              </a:lnTo>
                              <a:lnTo>
                                <a:pt x="223" y="4"/>
                              </a:lnTo>
                              <a:lnTo>
                                <a:pt x="271" y="13"/>
                              </a:lnTo>
                              <a:close/>
                            </a:path>
                          </a:pathLst>
                        </a:custGeom>
                        <a:solidFill>
                          <a:srgbClr val="008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Rectangle 21"/>
                      <wps:cNvSpPr>
                        <a:spLocks noChangeArrowheads="1"/>
                      </wps:cNvSpPr>
                      <wps:spPr bwMode="auto">
                        <a:xfrm>
                          <a:off x="362" y="9"/>
                          <a:ext cx="115" cy="380"/>
                        </a:xfrm>
                        <a:prstGeom prst="rect">
                          <a:avLst/>
                        </a:prstGeom>
                        <a:solidFill>
                          <a:srgbClr val="0083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Freeform 22"/>
                      <wps:cNvSpPr>
                        <a:spLocks/>
                      </wps:cNvSpPr>
                      <wps:spPr bwMode="auto">
                        <a:xfrm>
                          <a:off x="570" y="9"/>
                          <a:ext cx="285" cy="380"/>
                        </a:xfrm>
                        <a:custGeom>
                          <a:avLst/>
                          <a:gdLst>
                            <a:gd name="T0" fmla="*/ 281 w 285"/>
                            <a:gd name="T1" fmla="*/ 0 h 380"/>
                            <a:gd name="T2" fmla="*/ 281 w 285"/>
                            <a:gd name="T3" fmla="*/ 69 h 380"/>
                            <a:gd name="T4" fmla="*/ 108 w 285"/>
                            <a:gd name="T5" fmla="*/ 69 h 380"/>
                            <a:gd name="T6" fmla="*/ 108 w 285"/>
                            <a:gd name="T7" fmla="*/ 154 h 380"/>
                            <a:gd name="T8" fmla="*/ 261 w 285"/>
                            <a:gd name="T9" fmla="*/ 154 h 380"/>
                            <a:gd name="T10" fmla="*/ 261 w 285"/>
                            <a:gd name="T11" fmla="*/ 216 h 380"/>
                            <a:gd name="T12" fmla="*/ 108 w 285"/>
                            <a:gd name="T13" fmla="*/ 216 h 380"/>
                            <a:gd name="T14" fmla="*/ 108 w 285"/>
                            <a:gd name="T15" fmla="*/ 306 h 380"/>
                            <a:gd name="T16" fmla="*/ 285 w 285"/>
                            <a:gd name="T17" fmla="*/ 306 h 380"/>
                            <a:gd name="T18" fmla="*/ 285 w 285"/>
                            <a:gd name="T19" fmla="*/ 380 h 380"/>
                            <a:gd name="T20" fmla="*/ 0 w 285"/>
                            <a:gd name="T21" fmla="*/ 380 h 380"/>
                            <a:gd name="T22" fmla="*/ 0 w 285"/>
                            <a:gd name="T23" fmla="*/ 0 h 380"/>
                            <a:gd name="T24" fmla="*/ 281 w 285"/>
                            <a:gd name="T25" fmla="*/ 0 h 3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85" h="380">
                              <a:moveTo>
                                <a:pt x="281" y="0"/>
                              </a:moveTo>
                              <a:lnTo>
                                <a:pt x="281" y="69"/>
                              </a:lnTo>
                              <a:lnTo>
                                <a:pt x="108" y="69"/>
                              </a:lnTo>
                              <a:lnTo>
                                <a:pt x="108" y="154"/>
                              </a:lnTo>
                              <a:lnTo>
                                <a:pt x="261" y="154"/>
                              </a:lnTo>
                              <a:lnTo>
                                <a:pt x="261" y="216"/>
                              </a:lnTo>
                              <a:lnTo>
                                <a:pt x="108" y="216"/>
                              </a:lnTo>
                              <a:lnTo>
                                <a:pt x="108" y="306"/>
                              </a:lnTo>
                              <a:lnTo>
                                <a:pt x="285" y="306"/>
                              </a:lnTo>
                              <a:lnTo>
                                <a:pt x="285" y="380"/>
                              </a:lnTo>
                              <a:lnTo>
                                <a:pt x="0" y="380"/>
                              </a:lnTo>
                              <a:lnTo>
                                <a:pt x="0" y="0"/>
                              </a:lnTo>
                              <a:lnTo>
                                <a:pt x="281" y="0"/>
                              </a:lnTo>
                              <a:close/>
                            </a:path>
                          </a:pathLst>
                        </a:custGeom>
                        <a:solidFill>
                          <a:srgbClr val="008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 name="Freeform 23"/>
                      <wps:cNvSpPr>
                        <a:spLocks/>
                      </wps:cNvSpPr>
                      <wps:spPr bwMode="auto">
                        <a:xfrm>
                          <a:off x="922" y="9"/>
                          <a:ext cx="470" cy="380"/>
                        </a:xfrm>
                        <a:custGeom>
                          <a:avLst/>
                          <a:gdLst>
                            <a:gd name="T0" fmla="*/ 139 w 470"/>
                            <a:gd name="T1" fmla="*/ 0 h 380"/>
                            <a:gd name="T2" fmla="*/ 236 w 470"/>
                            <a:gd name="T3" fmla="*/ 232 h 380"/>
                            <a:gd name="T4" fmla="*/ 286 w 470"/>
                            <a:gd name="T5" fmla="*/ 114 h 380"/>
                            <a:gd name="T6" fmla="*/ 332 w 470"/>
                            <a:gd name="T7" fmla="*/ 0 h 380"/>
                            <a:gd name="T8" fmla="*/ 470 w 470"/>
                            <a:gd name="T9" fmla="*/ 0 h 380"/>
                            <a:gd name="T10" fmla="*/ 470 w 470"/>
                            <a:gd name="T11" fmla="*/ 380 h 380"/>
                            <a:gd name="T12" fmla="*/ 357 w 470"/>
                            <a:gd name="T13" fmla="*/ 380 h 380"/>
                            <a:gd name="T14" fmla="*/ 357 w 470"/>
                            <a:gd name="T15" fmla="*/ 134 h 380"/>
                            <a:gd name="T16" fmla="*/ 357 w 470"/>
                            <a:gd name="T17" fmla="*/ 131 h 380"/>
                            <a:gd name="T18" fmla="*/ 301 w 470"/>
                            <a:gd name="T19" fmla="*/ 266 h 380"/>
                            <a:gd name="T20" fmla="*/ 252 w 470"/>
                            <a:gd name="T21" fmla="*/ 380 h 380"/>
                            <a:gd name="T22" fmla="*/ 181 w 470"/>
                            <a:gd name="T23" fmla="*/ 380 h 380"/>
                            <a:gd name="T24" fmla="*/ 80 w 470"/>
                            <a:gd name="T25" fmla="*/ 134 h 380"/>
                            <a:gd name="T26" fmla="*/ 75 w 470"/>
                            <a:gd name="T27" fmla="*/ 134 h 380"/>
                            <a:gd name="T28" fmla="*/ 75 w 470"/>
                            <a:gd name="T29" fmla="*/ 380 h 380"/>
                            <a:gd name="T30" fmla="*/ 0 w 470"/>
                            <a:gd name="T31" fmla="*/ 380 h 380"/>
                            <a:gd name="T32" fmla="*/ 0 w 470"/>
                            <a:gd name="T33" fmla="*/ 0 h 380"/>
                            <a:gd name="T34" fmla="*/ 139 w 470"/>
                            <a:gd name="T35" fmla="*/ 0 h 3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70" h="380">
                              <a:moveTo>
                                <a:pt x="139" y="0"/>
                              </a:moveTo>
                              <a:lnTo>
                                <a:pt x="236" y="232"/>
                              </a:lnTo>
                              <a:lnTo>
                                <a:pt x="286" y="114"/>
                              </a:lnTo>
                              <a:lnTo>
                                <a:pt x="332" y="0"/>
                              </a:lnTo>
                              <a:lnTo>
                                <a:pt x="470" y="0"/>
                              </a:lnTo>
                              <a:lnTo>
                                <a:pt x="470" y="380"/>
                              </a:lnTo>
                              <a:lnTo>
                                <a:pt x="357" y="380"/>
                              </a:lnTo>
                              <a:lnTo>
                                <a:pt x="357" y="134"/>
                              </a:lnTo>
                              <a:lnTo>
                                <a:pt x="357" y="131"/>
                              </a:lnTo>
                              <a:lnTo>
                                <a:pt x="301" y="266"/>
                              </a:lnTo>
                              <a:lnTo>
                                <a:pt x="252" y="380"/>
                              </a:lnTo>
                              <a:lnTo>
                                <a:pt x="181" y="380"/>
                              </a:lnTo>
                              <a:lnTo>
                                <a:pt x="80" y="134"/>
                              </a:lnTo>
                              <a:lnTo>
                                <a:pt x="75" y="134"/>
                              </a:lnTo>
                              <a:lnTo>
                                <a:pt x="75" y="380"/>
                              </a:lnTo>
                              <a:lnTo>
                                <a:pt x="0" y="380"/>
                              </a:lnTo>
                              <a:lnTo>
                                <a:pt x="0" y="0"/>
                              </a:lnTo>
                              <a:lnTo>
                                <a:pt x="139" y="0"/>
                              </a:lnTo>
                              <a:close/>
                            </a:path>
                          </a:pathLst>
                        </a:custGeom>
                        <a:solidFill>
                          <a:srgbClr val="008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4"/>
                      <wps:cNvSpPr>
                        <a:spLocks/>
                      </wps:cNvSpPr>
                      <wps:spPr bwMode="auto">
                        <a:xfrm>
                          <a:off x="1838" y="9"/>
                          <a:ext cx="340" cy="380"/>
                        </a:xfrm>
                        <a:custGeom>
                          <a:avLst/>
                          <a:gdLst>
                            <a:gd name="T0" fmla="*/ 263 w 340"/>
                            <a:gd name="T1" fmla="*/ 242 h 380"/>
                            <a:gd name="T2" fmla="*/ 263 w 340"/>
                            <a:gd name="T3" fmla="*/ 0 h 380"/>
                            <a:gd name="T4" fmla="*/ 340 w 340"/>
                            <a:gd name="T5" fmla="*/ 0 h 380"/>
                            <a:gd name="T6" fmla="*/ 340 w 340"/>
                            <a:gd name="T7" fmla="*/ 380 h 380"/>
                            <a:gd name="T8" fmla="*/ 215 w 340"/>
                            <a:gd name="T9" fmla="*/ 380 h 380"/>
                            <a:gd name="T10" fmla="*/ 75 w 340"/>
                            <a:gd name="T11" fmla="*/ 137 h 380"/>
                            <a:gd name="T12" fmla="*/ 74 w 340"/>
                            <a:gd name="T13" fmla="*/ 139 h 380"/>
                            <a:gd name="T14" fmla="*/ 74 w 340"/>
                            <a:gd name="T15" fmla="*/ 380 h 380"/>
                            <a:gd name="T16" fmla="*/ 0 w 340"/>
                            <a:gd name="T17" fmla="*/ 380 h 380"/>
                            <a:gd name="T18" fmla="*/ 0 w 340"/>
                            <a:gd name="T19" fmla="*/ 1 h 380"/>
                            <a:gd name="T20" fmla="*/ 0 w 340"/>
                            <a:gd name="T21" fmla="*/ 0 h 380"/>
                            <a:gd name="T22" fmla="*/ 125 w 340"/>
                            <a:gd name="T23" fmla="*/ 0 h 380"/>
                            <a:gd name="T24" fmla="*/ 191 w 340"/>
                            <a:gd name="T25" fmla="*/ 122 h 380"/>
                            <a:gd name="T26" fmla="*/ 239 w 340"/>
                            <a:gd name="T27" fmla="*/ 206 h 380"/>
                            <a:gd name="T28" fmla="*/ 263 w 340"/>
                            <a:gd name="T29" fmla="*/ 242 h 3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0" h="380">
                              <a:moveTo>
                                <a:pt x="263" y="242"/>
                              </a:moveTo>
                              <a:lnTo>
                                <a:pt x="263" y="0"/>
                              </a:lnTo>
                              <a:lnTo>
                                <a:pt x="340" y="0"/>
                              </a:lnTo>
                              <a:lnTo>
                                <a:pt x="340" y="380"/>
                              </a:lnTo>
                              <a:lnTo>
                                <a:pt x="215" y="380"/>
                              </a:lnTo>
                              <a:lnTo>
                                <a:pt x="75" y="137"/>
                              </a:lnTo>
                              <a:lnTo>
                                <a:pt x="74" y="139"/>
                              </a:lnTo>
                              <a:lnTo>
                                <a:pt x="74" y="380"/>
                              </a:lnTo>
                              <a:lnTo>
                                <a:pt x="0" y="380"/>
                              </a:lnTo>
                              <a:lnTo>
                                <a:pt x="0" y="1"/>
                              </a:lnTo>
                              <a:lnTo>
                                <a:pt x="0" y="0"/>
                              </a:lnTo>
                              <a:lnTo>
                                <a:pt x="125" y="0"/>
                              </a:lnTo>
                              <a:lnTo>
                                <a:pt x="191" y="122"/>
                              </a:lnTo>
                              <a:lnTo>
                                <a:pt x="239" y="206"/>
                              </a:lnTo>
                              <a:lnTo>
                                <a:pt x="263" y="242"/>
                              </a:lnTo>
                              <a:close/>
                            </a:path>
                          </a:pathLst>
                        </a:custGeom>
                        <a:solidFill>
                          <a:srgbClr val="008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5"/>
                      <wps:cNvSpPr>
                        <a:spLocks/>
                      </wps:cNvSpPr>
                      <wps:spPr bwMode="auto">
                        <a:xfrm>
                          <a:off x="1483" y="9"/>
                          <a:ext cx="283" cy="380"/>
                        </a:xfrm>
                        <a:custGeom>
                          <a:avLst/>
                          <a:gdLst>
                            <a:gd name="T0" fmla="*/ 279 w 283"/>
                            <a:gd name="T1" fmla="*/ 0 h 380"/>
                            <a:gd name="T2" fmla="*/ 279 w 283"/>
                            <a:gd name="T3" fmla="*/ 69 h 380"/>
                            <a:gd name="T4" fmla="*/ 107 w 283"/>
                            <a:gd name="T5" fmla="*/ 69 h 380"/>
                            <a:gd name="T6" fmla="*/ 107 w 283"/>
                            <a:gd name="T7" fmla="*/ 154 h 380"/>
                            <a:gd name="T8" fmla="*/ 259 w 283"/>
                            <a:gd name="T9" fmla="*/ 154 h 380"/>
                            <a:gd name="T10" fmla="*/ 259 w 283"/>
                            <a:gd name="T11" fmla="*/ 216 h 380"/>
                            <a:gd name="T12" fmla="*/ 107 w 283"/>
                            <a:gd name="T13" fmla="*/ 216 h 380"/>
                            <a:gd name="T14" fmla="*/ 107 w 283"/>
                            <a:gd name="T15" fmla="*/ 306 h 380"/>
                            <a:gd name="T16" fmla="*/ 283 w 283"/>
                            <a:gd name="T17" fmla="*/ 306 h 380"/>
                            <a:gd name="T18" fmla="*/ 283 w 283"/>
                            <a:gd name="T19" fmla="*/ 380 h 380"/>
                            <a:gd name="T20" fmla="*/ 0 w 283"/>
                            <a:gd name="T21" fmla="*/ 380 h 380"/>
                            <a:gd name="T22" fmla="*/ 0 w 283"/>
                            <a:gd name="T23" fmla="*/ 0 h 380"/>
                            <a:gd name="T24" fmla="*/ 279 w 283"/>
                            <a:gd name="T25" fmla="*/ 0 h 3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83" h="380">
                              <a:moveTo>
                                <a:pt x="279" y="0"/>
                              </a:moveTo>
                              <a:lnTo>
                                <a:pt x="279" y="69"/>
                              </a:lnTo>
                              <a:lnTo>
                                <a:pt x="107" y="69"/>
                              </a:lnTo>
                              <a:lnTo>
                                <a:pt x="107" y="154"/>
                              </a:lnTo>
                              <a:lnTo>
                                <a:pt x="259" y="154"/>
                              </a:lnTo>
                              <a:lnTo>
                                <a:pt x="259" y="216"/>
                              </a:lnTo>
                              <a:lnTo>
                                <a:pt x="107" y="216"/>
                              </a:lnTo>
                              <a:lnTo>
                                <a:pt x="107" y="306"/>
                              </a:lnTo>
                              <a:lnTo>
                                <a:pt x="283" y="306"/>
                              </a:lnTo>
                              <a:lnTo>
                                <a:pt x="283" y="380"/>
                              </a:lnTo>
                              <a:lnTo>
                                <a:pt x="0" y="380"/>
                              </a:lnTo>
                              <a:lnTo>
                                <a:pt x="0" y="0"/>
                              </a:lnTo>
                              <a:lnTo>
                                <a:pt x="279" y="0"/>
                              </a:lnTo>
                              <a:close/>
                            </a:path>
                          </a:pathLst>
                        </a:custGeom>
                        <a:solidFill>
                          <a:srgbClr val="00838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A0519" id="Group 7192" o:spid="_x0000_s1026" style="position:absolute;left:0;text-align:left;margin-left:394.9pt;margin-top:750.4pt;width:127.35pt;height:19.8pt;z-index:251667456" coordsize="2547,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">
              <v:shape id="Freeform 19" o:spid="_x0000_s1027" style="position:absolute;left:2249;width:298;height:396;visibility:visible;mso-wrap-style:square;v-text-anchor:top" coordsize="29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" path="m271,13r,73l235,76,199,70,162,68r-17,1l127,73r-7,5l115,83r-5,13l110,104r1,6l121,121r13,8l147,136r20,10l189,155r42,19l251,186r16,14l282,216r10,21l297,254r1,16l298,286r-3,16l290,317r-9,15l271,345r-13,12l246,367r-15,8l202,387r-32,7l137,396r-33,-1l70,392,38,386,6,381,4,342,3,305r53,11l84,320r27,2l145,322r17,-3l179,314r6,-8l187,300r3,-8l189,285r-7,-13l171,264,60,216,48,206,36,196,16,173,9,159,4,144,1,129,,113,1,96,5,81,20,54,30,41,43,31,56,23,71,16,95,9,119,4,170,r51,4l271,13xe" fillcolor="#008383" stroked="f">
                <v:path arrowok="t" o:connecttype="custom" o:connectlocs="271,86;199,70;145,69;120,78;110,96;111,110;134,129;167,146;231,174;267,200;292,237;298,270;295,302;281,332;258,357;231,375;170,394;104,395;38,386;4,342;56,316;111,322;162,319;185,306;190,292;182,272;60,216;36,196;9,159;1,129;1,96;20,54;43,31;71,16;119,4;221,4" o:connectangles="0,0,0,0,0,0,0,0,0,0,0,0,0,0,0,0,0,0,0,0,0,0,0,0,0,0,0,0,0,0,0,0,0,0,0,0"/>
              </v:shape>
              <v:shape id="Freeform 20" o:spid="_x0000_s1028" style="position:absolute;width:299;height:396;visibility:visible;mso-wrap-style:square;v-text-anchor:top" coordsize="299,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" path="m271,13r1,l272,86,238,76,202,70,164,68r-18,1l127,73,115,83r-4,6l110,96r,8l112,110r10,11l150,136r41,19l233,174r19,12l269,200r14,16l294,237r4,17l299,270r,16l297,302r-6,15l283,332r-9,13l262,357r-13,10l236,375r-30,12l173,394r-33,2l106,395,72,392,40,386,8,381,6,342r,-37l58,316r28,4l113,322r34,l164,319r17,-5l191,300r2,-8l193,285r-9,-13l174,264,63,216,38,196,28,185,18,173,11,159,5,144,1,129,,113,2,96,6,81,12,66,21,54,32,41,45,31,58,23,73,16,97,9,121,4,172,r51,4l271,13xe" fillcolor="#008383" stroked="f">
                <v:path arrowok="t" o:connecttype="custom" o:connectlocs="272,13;238,76;164,68;127,73;111,89;110,104;122,121;191,155;252,186;283,216;298,254;299,286;291,317;274,345;249,367;206,387;140,396;72,392;8,381;6,305;86,320;147,322;181,314;193,292;184,272;63,216;28,185;11,159;1,129;2,96;12,66;32,41;58,23;97,9;172,0;271,13" o:connectangles="0,0,0,0,0,0,0,0,0,0,0,0,0,0,0,0,0,0,0,0,0,0,0,0,0,0,0,0,0,0,0,0,0,0,0,0"/>
              </v:shape>
              <v:rect id="Rectangle 21" o:spid="_x0000_s1029" style="position:absolute;left:362;top:9;width:115;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" fillcolor="#008383" stroked="f"/>
              <v:shape id="Freeform 22" o:spid="_x0000_s1030" style="position:absolute;left:570;top:9;width:285;height:380;visibility:visible;mso-wrap-style:square;v-text-anchor:top" coordsize="28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" path="m281,r,69l108,69r,85l261,154r,62l108,216r,90l285,306r,74l,380,,,281,xe" fillcolor="#008383" stroked="f">
                <v:path arrowok="t" o:connecttype="custom" o:connectlocs="281,0;281,69;108,69;108,154;261,154;261,216;108,216;108,306;285,306;285,380;0,380;0,0;281,0" o:connectangles="0,0,0,0,0,0,0,0,0,0,0,0,0"/>
              </v:shape>
              <v:shape id="Freeform 23" o:spid="_x0000_s1031" style="position:absolute;left:922;top:9;width:470;height:380;visibility:visible;mso-wrap-style:square;v-text-anchor:top" coordsize="47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" path="m139,r97,232l286,114,332,,470,r,380l357,380r,-246l357,131,301,266,252,380r-71,l80,134r-5,l75,380,,380,,,139,xe" fillcolor="#008383" stroked="f">
                <v:path arrowok="t" o:connecttype="custom" o:connectlocs="139,0;236,232;286,114;332,0;470,0;470,380;357,380;357,134;357,131;301,266;252,380;181,380;80,134;75,134;75,380;0,380;0,0;139,0" o:connectangles="0,0,0,0,0,0,0,0,0,0,0,0,0,0,0,0,0,0"/>
              </v:shape>
              <v:shape id="Freeform 24" o:spid="_x0000_s1032" style="position:absolute;left:1838;top:9;width:340;height:380;visibility:visible;mso-wrap-style:square;v-text-anchor:top" coordsize="3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" path="m263,242l263,r77,l340,380r-125,l75,137r-1,2l74,380,,380,,1,,,125,r66,122l239,206r24,36xe" fillcolor="#008383" stroked="f">
                <v:path arrowok="t" o:connecttype="custom" o:connectlocs="263,242;263,0;340,0;340,380;215,380;75,137;74,139;74,380;0,380;0,1;0,0;125,0;191,122;239,206;263,242" o:connectangles="0,0,0,0,0,0,0,0,0,0,0,0,0,0,0"/>
              </v:shape>
              <v:shape id="Freeform 25" o:spid="_x0000_s1033" style="position:absolute;left:1483;top:9;width:283;height:380;visibility:visible;mso-wrap-style:square;v-text-anchor:top" coordsize="28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" path="m279,r,69l107,69r,85l259,154r,62l107,216r,90l283,306r,74l,380,,,279,xe" fillcolor="#008383" stroked="f">
                <v:path arrowok="t" o:connecttype="custom" o:connectlocs="279,0;279,69;107,69;107,154;259,154;259,216;107,216;107,306;283,306;283,380;0,380;0,0;279,0" o:connectangles="0,0,0,0,0,0,0,0,0,0,0,0,0"/>
              </v:shape>
            </v:group>
          </w:pict>
        </mc:Fallback>
      </mc:AlternateContent>
    </w:r>
    <w:r>
      <w:rPr>
        <w:lang w:val="en-US"/>
      </w:rPr>
      <mc:AlternateContent>
        <mc:Choice Requires="wps">
          <w:drawing>
            <wp:anchor distT="0" distB="0" distL="114300" distR="114300" simplePos="0" relativeHeight="251671552" behindDoc="1" locked="0" layoutInCell="1" allowOverlap="1" wp14:anchorId="6A3A6008" wp14:editId="257037BD">
              <wp:simplePos x="0" y="0"/>
              <wp:positionH relativeFrom="page">
                <wp:posOffset>0</wp:posOffset>
              </wp:positionH>
              <wp:positionV relativeFrom="page">
                <wp:posOffset>9525</wp:posOffset>
              </wp:positionV>
              <wp:extent cx="1475740" cy="10692130"/>
              <wp:effectExtent l="0" t="0" r="0" b="0"/>
              <wp:wrapNone/>
              <wp:docPr id="7186" name="Rectangle 7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5740" cy="10692130"/>
                      </a:xfrm>
                      <a:prstGeom prst="rect">
                        <a:avLst/>
                      </a:prstGeom>
                      <a:solidFill>
                        <a:srgbClr val="949EAA"/>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D11170" id="Rectangle 7186" o:spid="_x0000_s1026" style="position:absolute;left:0;text-align:left;margin-left:0;margin-top:.75pt;width:116.2pt;height:841.9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" fillcolor="#949eaa" stroked="f">
              <w10:wrap anchorx="page" anchory="page"/>
            </v:rect>
          </w:pict>
        </mc:Fallback>
      </mc:AlternateContent>
    </w:r>
  </w:p>
  <w:p w14:paraId="4A673F87" w14:textId="77777777" w:rsidR="00A60AA4" w:rsidRDefault="00A60AA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1353"/>
      <w:gridCol w:w="4227"/>
      <w:gridCol w:w="1258"/>
      <w:gridCol w:w="2648"/>
    </w:tblGrid>
    <w:tr w:rsidR="00A60AA4" w14:paraId="7FCEC1E3" w14:textId="77777777" w:rsidTr="00622F15">
      <w:trPr>
        <w:trHeight w:val="170"/>
        <w:jc w:val="center"/>
      </w:trPr>
      <w:tc>
        <w:tcPr>
          <w:tcW w:w="5000" w:type="pct"/>
          <w:gridSpan w:val="4"/>
          <w:tcBorders>
            <w:bottom w:val="nil"/>
          </w:tcBorders>
          <w:vAlign w:val="center"/>
          <w:hideMark/>
        </w:tcPr>
        <w:p w14:paraId="4EDC9862" w14:textId="77777777" w:rsidR="00A60AA4" w:rsidRDefault="00A60AA4" w:rsidP="000F55B3">
          <w:pPr>
            <w:pStyle w:val="a3"/>
          </w:pPr>
          <w:r w:rsidRPr="00BD5713">
            <w:rPr>
              <w:rFonts w:ascii="Arial Black" w:hAnsi="Arial Black"/>
              <w:color w:val="00A0A0"/>
              <w:sz w:val="32"/>
            </w:rPr>
            <w:t>SIEMENS</w:t>
          </w:r>
        </w:p>
      </w:tc>
    </w:tr>
    <w:tr w:rsidR="00A60AA4" w14:paraId="640D57CC" w14:textId="77777777" w:rsidTr="00622F15">
      <w:trPr>
        <w:trHeight w:val="170"/>
        <w:jc w:val="center"/>
      </w:trPr>
      <w:tc>
        <w:tcPr>
          <w:tcW w:w="713" w:type="pct"/>
          <w:tcBorders>
            <w:top w:val="nil"/>
            <w:left w:val="nil"/>
            <w:bottom w:val="nil"/>
            <w:right w:val="nil"/>
          </w:tcBorders>
          <w:vAlign w:val="center"/>
          <w:hideMark/>
        </w:tcPr>
        <w:p w14:paraId="39F11CF3" w14:textId="77777777"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71F056F0"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2C442C06"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4E59BF51" w14:textId="77777777" w:rsidR="00A60AA4" w:rsidRPr="008305A3" w:rsidRDefault="00A60AA4" w:rsidP="000F55B3">
          <w:pPr>
            <w:pStyle w:val="a3"/>
          </w:pPr>
          <w:r>
            <w:rPr>
              <w:rFonts w:hint="eastAsia"/>
            </w:rPr>
            <w:t>西门子（中国）有限公司</w:t>
          </w:r>
        </w:p>
      </w:tc>
    </w:tr>
    <w:tr w:rsidR="00A60AA4" w14:paraId="0D847B89" w14:textId="77777777" w:rsidTr="00622F15">
      <w:trPr>
        <w:trHeight w:val="170"/>
        <w:jc w:val="center"/>
      </w:trPr>
      <w:tc>
        <w:tcPr>
          <w:tcW w:w="713" w:type="pct"/>
          <w:tcBorders>
            <w:top w:val="nil"/>
            <w:left w:val="nil"/>
            <w:bottom w:val="single" w:sz="4" w:space="0" w:color="auto"/>
            <w:right w:val="nil"/>
          </w:tcBorders>
          <w:vAlign w:val="center"/>
        </w:tcPr>
        <w:p w14:paraId="6EEE10FC"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3E0E989F"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5101D604"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4E7C3184" w14:textId="77777777" w:rsidR="00A60AA4" w:rsidRDefault="00A60AA4" w:rsidP="000F55B3">
          <w:pPr>
            <w:pStyle w:val="a3"/>
          </w:pPr>
          <w:r>
            <w:rPr>
              <w:rFonts w:hint="eastAsia"/>
            </w:rPr>
            <w:t xml:space="preserve">投标文件：技术标 </w:t>
          </w:r>
          <w:r>
            <w:t>v1.0</w:t>
          </w:r>
        </w:p>
      </w:tc>
    </w:tr>
  </w:tbl>
  <w:p w14:paraId="2E83DD6F" w14:textId="77777777" w:rsidR="00A60AA4" w:rsidRDefault="00A60AA4" w:rsidP="000F55B3">
    <w:pPr>
      <w:pStyle w:val="Header"/>
      <w:ind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2078"/>
      <w:gridCol w:w="6493"/>
      <w:gridCol w:w="1932"/>
      <w:gridCol w:w="4069"/>
    </w:tblGrid>
    <w:tr w:rsidR="00A60AA4" w14:paraId="6A6BFBDA" w14:textId="77777777" w:rsidTr="00622F15">
      <w:trPr>
        <w:trHeight w:val="170"/>
        <w:jc w:val="center"/>
      </w:trPr>
      <w:tc>
        <w:tcPr>
          <w:tcW w:w="5000" w:type="pct"/>
          <w:gridSpan w:val="4"/>
          <w:tcBorders>
            <w:bottom w:val="nil"/>
          </w:tcBorders>
          <w:vAlign w:val="center"/>
          <w:hideMark/>
        </w:tcPr>
        <w:p w14:paraId="4E2B33B8" w14:textId="77777777" w:rsidR="00A60AA4" w:rsidRDefault="00A60AA4" w:rsidP="000F55B3">
          <w:pPr>
            <w:pStyle w:val="a3"/>
          </w:pPr>
          <w:r w:rsidRPr="00BD5713">
            <w:rPr>
              <w:rFonts w:ascii="Arial Black" w:hAnsi="Arial Black"/>
              <w:color w:val="00A0A0"/>
              <w:sz w:val="32"/>
            </w:rPr>
            <w:t>SIEMENS</w:t>
          </w:r>
        </w:p>
      </w:tc>
    </w:tr>
    <w:tr w:rsidR="00A60AA4" w14:paraId="009FD52E" w14:textId="77777777" w:rsidTr="00622F15">
      <w:trPr>
        <w:trHeight w:val="170"/>
        <w:jc w:val="center"/>
      </w:trPr>
      <w:tc>
        <w:tcPr>
          <w:tcW w:w="713" w:type="pct"/>
          <w:tcBorders>
            <w:top w:val="nil"/>
            <w:left w:val="nil"/>
            <w:bottom w:val="nil"/>
            <w:right w:val="nil"/>
          </w:tcBorders>
          <w:vAlign w:val="center"/>
          <w:hideMark/>
        </w:tcPr>
        <w:p w14:paraId="4BA9BB27" w14:textId="77777777"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497DA2A8"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73D5D88D"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6DE18B09" w14:textId="77777777" w:rsidR="00A60AA4" w:rsidRPr="008305A3" w:rsidRDefault="00A60AA4" w:rsidP="000F55B3">
          <w:pPr>
            <w:pStyle w:val="a3"/>
          </w:pPr>
          <w:r>
            <w:rPr>
              <w:rFonts w:hint="eastAsia"/>
            </w:rPr>
            <w:t>西门子（中国）有限公司</w:t>
          </w:r>
        </w:p>
      </w:tc>
    </w:tr>
    <w:tr w:rsidR="00A60AA4" w14:paraId="63D57EA9" w14:textId="77777777" w:rsidTr="00622F15">
      <w:trPr>
        <w:trHeight w:val="170"/>
        <w:jc w:val="center"/>
      </w:trPr>
      <w:tc>
        <w:tcPr>
          <w:tcW w:w="713" w:type="pct"/>
          <w:tcBorders>
            <w:top w:val="nil"/>
            <w:left w:val="nil"/>
            <w:bottom w:val="single" w:sz="4" w:space="0" w:color="auto"/>
            <w:right w:val="nil"/>
          </w:tcBorders>
          <w:vAlign w:val="center"/>
        </w:tcPr>
        <w:p w14:paraId="0EC1F166"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41568590"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2F4EAA6F"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77ED40A2" w14:textId="40D578C4" w:rsidR="00A60AA4" w:rsidRDefault="00A60AA4" w:rsidP="000F55B3">
          <w:pPr>
            <w:pStyle w:val="a3"/>
          </w:pPr>
          <w:r>
            <w:rPr>
              <w:rFonts w:hint="eastAsia"/>
            </w:rPr>
            <w:t xml:space="preserve">投标文件：技术标 </w:t>
          </w:r>
          <w:r>
            <w:t>v</w:t>
          </w:r>
          <w:r w:rsidR="00A01E8D">
            <w:rPr>
              <w:rFonts w:hint="eastAsia"/>
            </w:rPr>
            <w:t>2</w:t>
          </w:r>
          <w:r>
            <w:t>.0</w:t>
          </w:r>
        </w:p>
      </w:tc>
    </w:tr>
  </w:tbl>
  <w:p w14:paraId="10690452" w14:textId="77777777" w:rsidR="00A60AA4" w:rsidRDefault="00A60AA4" w:rsidP="000F55B3">
    <w:pPr>
      <w:pStyle w:val="Header"/>
      <w:ind w:left="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2078"/>
      <w:gridCol w:w="6493"/>
      <w:gridCol w:w="1932"/>
      <w:gridCol w:w="4069"/>
    </w:tblGrid>
    <w:tr w:rsidR="00A60AA4" w14:paraId="152482C7" w14:textId="77777777" w:rsidTr="00622F15">
      <w:trPr>
        <w:trHeight w:val="170"/>
        <w:jc w:val="center"/>
      </w:trPr>
      <w:tc>
        <w:tcPr>
          <w:tcW w:w="5000" w:type="pct"/>
          <w:gridSpan w:val="4"/>
          <w:tcBorders>
            <w:bottom w:val="nil"/>
          </w:tcBorders>
          <w:vAlign w:val="center"/>
          <w:hideMark/>
        </w:tcPr>
        <w:p w14:paraId="03F2D00F" w14:textId="77777777" w:rsidR="00A60AA4" w:rsidRDefault="00A60AA4" w:rsidP="000F55B3">
          <w:pPr>
            <w:pStyle w:val="a3"/>
          </w:pPr>
          <w:r w:rsidRPr="00BD5713">
            <w:rPr>
              <w:rFonts w:ascii="Arial Black" w:hAnsi="Arial Black"/>
              <w:color w:val="00A0A0"/>
              <w:sz w:val="32"/>
            </w:rPr>
            <w:t>SIEMENS</w:t>
          </w:r>
        </w:p>
      </w:tc>
    </w:tr>
    <w:tr w:rsidR="00A60AA4" w14:paraId="5998B09A" w14:textId="77777777" w:rsidTr="00622F15">
      <w:trPr>
        <w:trHeight w:val="170"/>
        <w:jc w:val="center"/>
      </w:trPr>
      <w:tc>
        <w:tcPr>
          <w:tcW w:w="713" w:type="pct"/>
          <w:tcBorders>
            <w:top w:val="nil"/>
            <w:left w:val="nil"/>
            <w:bottom w:val="nil"/>
            <w:right w:val="nil"/>
          </w:tcBorders>
          <w:vAlign w:val="center"/>
          <w:hideMark/>
        </w:tcPr>
        <w:p w14:paraId="34B9D007" w14:textId="77777777"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576E7E2C"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44EB51D3"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12AEDE74" w14:textId="77777777" w:rsidR="00A60AA4" w:rsidRPr="008305A3" w:rsidRDefault="00A60AA4" w:rsidP="000F55B3">
          <w:pPr>
            <w:pStyle w:val="a3"/>
          </w:pPr>
          <w:r>
            <w:rPr>
              <w:rFonts w:hint="eastAsia"/>
            </w:rPr>
            <w:t>西门子（中国）有限公司</w:t>
          </w:r>
        </w:p>
      </w:tc>
    </w:tr>
    <w:tr w:rsidR="00A60AA4" w14:paraId="0A354309" w14:textId="77777777" w:rsidTr="00622F15">
      <w:trPr>
        <w:trHeight w:val="170"/>
        <w:jc w:val="center"/>
      </w:trPr>
      <w:tc>
        <w:tcPr>
          <w:tcW w:w="713" w:type="pct"/>
          <w:tcBorders>
            <w:top w:val="nil"/>
            <w:left w:val="nil"/>
            <w:bottom w:val="single" w:sz="4" w:space="0" w:color="auto"/>
            <w:right w:val="nil"/>
          </w:tcBorders>
          <w:vAlign w:val="center"/>
        </w:tcPr>
        <w:p w14:paraId="51BBE115"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2FB6B401"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0F2447E2"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7DE66172" w14:textId="06FEF6E6" w:rsidR="00A60AA4" w:rsidRDefault="00A60AA4" w:rsidP="000F55B3">
          <w:pPr>
            <w:pStyle w:val="a3"/>
          </w:pPr>
          <w:r>
            <w:rPr>
              <w:rFonts w:hint="eastAsia"/>
            </w:rPr>
            <w:t xml:space="preserve">投标文件：技术标 </w:t>
          </w:r>
          <w:r>
            <w:t>v</w:t>
          </w:r>
          <w:r w:rsidR="00A01E8D">
            <w:rPr>
              <w:rFonts w:hint="eastAsia"/>
            </w:rPr>
            <w:t>2</w:t>
          </w:r>
          <w:r>
            <w:t>.0</w:t>
          </w:r>
        </w:p>
      </w:tc>
    </w:tr>
  </w:tbl>
  <w:p w14:paraId="3859640C" w14:textId="77777777" w:rsidR="00A60AA4" w:rsidRDefault="00A60AA4" w:rsidP="000F55B3">
    <w:pPr>
      <w:pStyle w:val="Header"/>
      <w:ind w:left="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1353"/>
      <w:gridCol w:w="4227"/>
      <w:gridCol w:w="1258"/>
      <w:gridCol w:w="2648"/>
    </w:tblGrid>
    <w:tr w:rsidR="00A60AA4" w14:paraId="0B2CCB5D" w14:textId="77777777" w:rsidTr="00622F15">
      <w:trPr>
        <w:trHeight w:val="170"/>
        <w:jc w:val="center"/>
      </w:trPr>
      <w:tc>
        <w:tcPr>
          <w:tcW w:w="5000" w:type="pct"/>
          <w:gridSpan w:val="4"/>
          <w:tcBorders>
            <w:bottom w:val="nil"/>
          </w:tcBorders>
          <w:vAlign w:val="center"/>
          <w:hideMark/>
        </w:tcPr>
        <w:p w14:paraId="7AC24DBA" w14:textId="77777777" w:rsidR="00A60AA4" w:rsidRDefault="00A60AA4" w:rsidP="000F55B3">
          <w:pPr>
            <w:pStyle w:val="a3"/>
          </w:pPr>
          <w:r w:rsidRPr="00BD5713">
            <w:rPr>
              <w:rFonts w:ascii="Arial Black" w:hAnsi="Arial Black"/>
              <w:color w:val="00A0A0"/>
              <w:sz w:val="32"/>
            </w:rPr>
            <w:t>SIEMENS</w:t>
          </w:r>
        </w:p>
      </w:tc>
    </w:tr>
    <w:tr w:rsidR="00A60AA4" w14:paraId="2225440F" w14:textId="77777777" w:rsidTr="00622F15">
      <w:trPr>
        <w:trHeight w:val="170"/>
        <w:jc w:val="center"/>
      </w:trPr>
      <w:tc>
        <w:tcPr>
          <w:tcW w:w="713" w:type="pct"/>
          <w:tcBorders>
            <w:top w:val="nil"/>
            <w:left w:val="nil"/>
            <w:bottom w:val="nil"/>
            <w:right w:val="nil"/>
          </w:tcBorders>
          <w:vAlign w:val="center"/>
          <w:hideMark/>
        </w:tcPr>
        <w:p w14:paraId="50826CC0" w14:textId="77777777"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3692E3E8"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3C3E132C"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34725B4C" w14:textId="77777777" w:rsidR="00A60AA4" w:rsidRPr="008305A3" w:rsidRDefault="00A60AA4" w:rsidP="000F55B3">
          <w:pPr>
            <w:pStyle w:val="a3"/>
          </w:pPr>
          <w:r>
            <w:rPr>
              <w:rFonts w:hint="eastAsia"/>
            </w:rPr>
            <w:t>西门子（中国）有限公司</w:t>
          </w:r>
        </w:p>
      </w:tc>
    </w:tr>
    <w:tr w:rsidR="00A60AA4" w14:paraId="5A74E9F2" w14:textId="77777777" w:rsidTr="00622F15">
      <w:trPr>
        <w:trHeight w:val="170"/>
        <w:jc w:val="center"/>
      </w:trPr>
      <w:tc>
        <w:tcPr>
          <w:tcW w:w="713" w:type="pct"/>
          <w:tcBorders>
            <w:top w:val="nil"/>
            <w:left w:val="nil"/>
            <w:bottom w:val="single" w:sz="4" w:space="0" w:color="auto"/>
            <w:right w:val="nil"/>
          </w:tcBorders>
          <w:vAlign w:val="center"/>
        </w:tcPr>
        <w:p w14:paraId="0AB0B7F0"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388D266A"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1A077B24"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2C0BC442" w14:textId="77777777" w:rsidR="00A60AA4" w:rsidRDefault="00A60AA4" w:rsidP="000F55B3">
          <w:pPr>
            <w:pStyle w:val="a3"/>
          </w:pPr>
          <w:r>
            <w:rPr>
              <w:rFonts w:hint="eastAsia"/>
            </w:rPr>
            <w:t xml:space="preserve">投标文件：技术标 </w:t>
          </w:r>
          <w:r>
            <w:t>v1.0</w:t>
          </w:r>
        </w:p>
      </w:tc>
    </w:tr>
  </w:tbl>
  <w:p w14:paraId="523FDE2D" w14:textId="77777777" w:rsidR="00A60AA4" w:rsidRDefault="00A60AA4" w:rsidP="000F55B3">
    <w:pPr>
      <w:pStyle w:val="Header"/>
      <w:ind w:left="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1353"/>
      <w:gridCol w:w="4227"/>
      <w:gridCol w:w="1258"/>
      <w:gridCol w:w="2648"/>
    </w:tblGrid>
    <w:tr w:rsidR="00A60AA4" w14:paraId="2A604B2A" w14:textId="77777777" w:rsidTr="00622F15">
      <w:trPr>
        <w:trHeight w:val="170"/>
        <w:jc w:val="center"/>
      </w:trPr>
      <w:tc>
        <w:tcPr>
          <w:tcW w:w="5000" w:type="pct"/>
          <w:gridSpan w:val="4"/>
          <w:tcBorders>
            <w:bottom w:val="nil"/>
          </w:tcBorders>
          <w:vAlign w:val="center"/>
          <w:hideMark/>
        </w:tcPr>
        <w:p w14:paraId="000A68BA" w14:textId="77777777" w:rsidR="00A60AA4" w:rsidRDefault="00A60AA4" w:rsidP="000F55B3">
          <w:pPr>
            <w:pStyle w:val="a3"/>
          </w:pPr>
          <w:r w:rsidRPr="00BD5713">
            <w:rPr>
              <w:rFonts w:ascii="Arial Black" w:hAnsi="Arial Black"/>
              <w:color w:val="00A0A0"/>
              <w:sz w:val="32"/>
            </w:rPr>
            <w:t>SIEMENS</w:t>
          </w:r>
        </w:p>
      </w:tc>
    </w:tr>
    <w:tr w:rsidR="00A60AA4" w14:paraId="2D26ABDB" w14:textId="77777777" w:rsidTr="00622F15">
      <w:trPr>
        <w:trHeight w:val="170"/>
        <w:jc w:val="center"/>
      </w:trPr>
      <w:tc>
        <w:tcPr>
          <w:tcW w:w="713" w:type="pct"/>
          <w:tcBorders>
            <w:top w:val="nil"/>
            <w:left w:val="nil"/>
            <w:bottom w:val="nil"/>
            <w:right w:val="nil"/>
          </w:tcBorders>
          <w:vAlign w:val="center"/>
          <w:hideMark/>
        </w:tcPr>
        <w:p w14:paraId="4B304873" w14:textId="77777777"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1658421D"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52ED204F"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6DFD655E" w14:textId="77777777" w:rsidR="00A60AA4" w:rsidRPr="008305A3" w:rsidRDefault="00A60AA4" w:rsidP="000F55B3">
          <w:pPr>
            <w:pStyle w:val="a3"/>
          </w:pPr>
          <w:r>
            <w:rPr>
              <w:rFonts w:hint="eastAsia"/>
            </w:rPr>
            <w:t>西门子（中国）有限公司</w:t>
          </w:r>
        </w:p>
      </w:tc>
    </w:tr>
    <w:tr w:rsidR="00A60AA4" w14:paraId="333AB0AA" w14:textId="77777777" w:rsidTr="00622F15">
      <w:trPr>
        <w:trHeight w:val="170"/>
        <w:jc w:val="center"/>
      </w:trPr>
      <w:tc>
        <w:tcPr>
          <w:tcW w:w="713" w:type="pct"/>
          <w:tcBorders>
            <w:top w:val="nil"/>
            <w:left w:val="nil"/>
            <w:bottom w:val="single" w:sz="4" w:space="0" w:color="auto"/>
            <w:right w:val="nil"/>
          </w:tcBorders>
          <w:vAlign w:val="center"/>
        </w:tcPr>
        <w:p w14:paraId="3F9BA8D5"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51A8B6AA"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507475F1"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1EDD84C1" w14:textId="5BC4AB3F" w:rsidR="00A60AA4" w:rsidRDefault="00A60AA4" w:rsidP="000F55B3">
          <w:pPr>
            <w:pStyle w:val="a3"/>
          </w:pPr>
          <w:r>
            <w:rPr>
              <w:rFonts w:hint="eastAsia"/>
            </w:rPr>
            <w:t xml:space="preserve">投标文件：技术标 </w:t>
          </w:r>
          <w:r>
            <w:t>v</w:t>
          </w:r>
          <w:r w:rsidR="00A01E8D">
            <w:rPr>
              <w:rFonts w:hint="eastAsia"/>
            </w:rPr>
            <w:t>2</w:t>
          </w:r>
          <w:r>
            <w:t>.0</w:t>
          </w:r>
        </w:p>
      </w:tc>
    </w:tr>
  </w:tbl>
  <w:p w14:paraId="6D982759" w14:textId="77777777" w:rsidR="00A60AA4" w:rsidRDefault="00A60AA4" w:rsidP="000F55B3">
    <w:pPr>
      <w:pStyle w:val="Header"/>
      <w:ind w:left="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auto"/>
        <w:insideV w:val="single" w:sz="4" w:space="0" w:color="auto"/>
      </w:tblBorders>
      <w:tblLook w:val="01E0" w:firstRow="1" w:lastRow="1" w:firstColumn="1" w:lastColumn="1" w:noHBand="0" w:noVBand="0"/>
    </w:tblPr>
    <w:tblGrid>
      <w:gridCol w:w="1353"/>
      <w:gridCol w:w="4227"/>
      <w:gridCol w:w="1258"/>
      <w:gridCol w:w="2648"/>
    </w:tblGrid>
    <w:tr w:rsidR="00A60AA4" w14:paraId="2B10C3D3" w14:textId="77777777" w:rsidTr="00622F15">
      <w:trPr>
        <w:trHeight w:val="170"/>
        <w:jc w:val="center"/>
      </w:trPr>
      <w:tc>
        <w:tcPr>
          <w:tcW w:w="5000" w:type="pct"/>
          <w:gridSpan w:val="4"/>
          <w:tcBorders>
            <w:bottom w:val="nil"/>
          </w:tcBorders>
          <w:vAlign w:val="center"/>
          <w:hideMark/>
        </w:tcPr>
        <w:p w14:paraId="07002179" w14:textId="77777777" w:rsidR="00A60AA4" w:rsidRDefault="00A60AA4" w:rsidP="000F55B3">
          <w:pPr>
            <w:pStyle w:val="a3"/>
          </w:pPr>
          <w:r w:rsidRPr="00BD5713">
            <w:rPr>
              <w:rFonts w:ascii="Arial Black" w:hAnsi="Arial Black"/>
              <w:color w:val="00A0A0"/>
              <w:sz w:val="32"/>
            </w:rPr>
            <w:t>SIEMENS</w:t>
          </w:r>
        </w:p>
      </w:tc>
    </w:tr>
    <w:tr w:rsidR="00A60AA4" w14:paraId="27055303" w14:textId="77777777" w:rsidTr="00622F15">
      <w:trPr>
        <w:trHeight w:val="170"/>
        <w:jc w:val="center"/>
      </w:trPr>
      <w:tc>
        <w:tcPr>
          <w:tcW w:w="713" w:type="pct"/>
          <w:tcBorders>
            <w:top w:val="nil"/>
            <w:left w:val="nil"/>
            <w:bottom w:val="nil"/>
            <w:right w:val="nil"/>
          </w:tcBorders>
          <w:vAlign w:val="center"/>
          <w:hideMark/>
        </w:tcPr>
        <w:p w14:paraId="3D353737" w14:textId="77777777" w:rsidR="00A60AA4" w:rsidRPr="008305A3" w:rsidRDefault="00A60AA4" w:rsidP="000F55B3">
          <w:pPr>
            <w:pStyle w:val="a3"/>
          </w:pPr>
          <w:r w:rsidRPr="008305A3">
            <w:t xml:space="preserve"> </w:t>
          </w:r>
          <w:r>
            <w:rPr>
              <w:rFonts w:hint="eastAsia"/>
            </w:rPr>
            <w:t xml:space="preserve">招 </w:t>
          </w:r>
          <w:r>
            <w:t xml:space="preserve"> </w:t>
          </w:r>
          <w:r>
            <w:rPr>
              <w:rFonts w:hint="eastAsia"/>
            </w:rPr>
            <w:t>标 人</w:t>
          </w:r>
          <w:r w:rsidRPr="008305A3">
            <w:rPr>
              <w:rFonts w:hint="eastAsia"/>
            </w:rPr>
            <w:t>：</w:t>
          </w:r>
        </w:p>
      </w:tc>
      <w:tc>
        <w:tcPr>
          <w:tcW w:w="2228" w:type="pct"/>
          <w:tcBorders>
            <w:top w:val="nil"/>
            <w:left w:val="nil"/>
            <w:bottom w:val="nil"/>
            <w:right w:val="nil"/>
          </w:tcBorders>
          <w:vAlign w:val="center"/>
        </w:tcPr>
        <w:p w14:paraId="3D941059" w14:textId="77777777" w:rsidR="00A60AA4" w:rsidRPr="008305A3" w:rsidRDefault="00A60AA4" w:rsidP="000F55B3">
          <w:pPr>
            <w:pStyle w:val="a3"/>
          </w:pPr>
          <w:r w:rsidRPr="00CB5DE6">
            <w:rPr>
              <w:rFonts w:hint="eastAsia"/>
            </w:rPr>
            <w:t>信达生物制药（苏州）有限公司</w:t>
          </w:r>
        </w:p>
      </w:tc>
      <w:tc>
        <w:tcPr>
          <w:tcW w:w="663" w:type="pct"/>
          <w:tcBorders>
            <w:top w:val="nil"/>
            <w:left w:val="nil"/>
            <w:bottom w:val="nil"/>
            <w:right w:val="nil"/>
          </w:tcBorders>
          <w:vAlign w:val="center"/>
          <w:hideMark/>
        </w:tcPr>
        <w:p w14:paraId="7443F83A" w14:textId="77777777" w:rsidR="00A60AA4" w:rsidRPr="008305A3" w:rsidRDefault="00A60AA4" w:rsidP="000F55B3">
          <w:pPr>
            <w:pStyle w:val="a3"/>
          </w:pPr>
          <w:r w:rsidRPr="008305A3">
            <w:rPr>
              <w:rFonts w:hint="eastAsia"/>
            </w:rPr>
            <w:t>投标公司</w:t>
          </w:r>
          <w:r w:rsidRPr="008305A3">
            <w:t xml:space="preserve"> </w:t>
          </w:r>
          <w:r w:rsidRPr="008305A3">
            <w:rPr>
              <w:rFonts w:hint="eastAsia"/>
            </w:rPr>
            <w:t>：</w:t>
          </w:r>
        </w:p>
      </w:tc>
      <w:tc>
        <w:tcPr>
          <w:tcW w:w="1396" w:type="pct"/>
          <w:tcBorders>
            <w:top w:val="nil"/>
            <w:left w:val="nil"/>
            <w:bottom w:val="nil"/>
            <w:right w:val="nil"/>
          </w:tcBorders>
          <w:vAlign w:val="center"/>
          <w:hideMark/>
        </w:tcPr>
        <w:p w14:paraId="6E96B75D" w14:textId="77777777" w:rsidR="00A60AA4" w:rsidRPr="008305A3" w:rsidRDefault="00A60AA4" w:rsidP="000F55B3">
          <w:pPr>
            <w:pStyle w:val="a3"/>
          </w:pPr>
          <w:r>
            <w:rPr>
              <w:rFonts w:hint="eastAsia"/>
            </w:rPr>
            <w:t>西门子（中国）有限公司</w:t>
          </w:r>
        </w:p>
      </w:tc>
    </w:tr>
    <w:tr w:rsidR="00A60AA4" w14:paraId="73B50288" w14:textId="77777777" w:rsidTr="00622F15">
      <w:trPr>
        <w:trHeight w:val="170"/>
        <w:jc w:val="center"/>
      </w:trPr>
      <w:tc>
        <w:tcPr>
          <w:tcW w:w="713" w:type="pct"/>
          <w:tcBorders>
            <w:top w:val="nil"/>
            <w:left w:val="nil"/>
            <w:bottom w:val="single" w:sz="4" w:space="0" w:color="auto"/>
            <w:right w:val="nil"/>
          </w:tcBorders>
          <w:vAlign w:val="center"/>
        </w:tcPr>
        <w:p w14:paraId="124E670B" w14:textId="77777777" w:rsidR="00A60AA4" w:rsidRPr="006E59D2" w:rsidRDefault="00A60AA4" w:rsidP="000F55B3">
          <w:pPr>
            <w:pStyle w:val="a3"/>
          </w:pPr>
          <w:r>
            <w:rPr>
              <w:rFonts w:hint="eastAsia"/>
            </w:rPr>
            <w:t xml:space="preserve"> </w:t>
          </w:r>
          <w:r w:rsidRPr="006E59D2">
            <w:rPr>
              <w:rFonts w:hint="eastAsia"/>
            </w:rPr>
            <w:t>项目名称：</w:t>
          </w:r>
        </w:p>
      </w:tc>
      <w:tc>
        <w:tcPr>
          <w:tcW w:w="2228" w:type="pct"/>
          <w:tcBorders>
            <w:top w:val="nil"/>
            <w:left w:val="nil"/>
            <w:bottom w:val="single" w:sz="4" w:space="0" w:color="auto"/>
            <w:right w:val="nil"/>
          </w:tcBorders>
          <w:vAlign w:val="center"/>
        </w:tcPr>
        <w:p w14:paraId="64D3D960" w14:textId="77777777" w:rsidR="00A60AA4" w:rsidRPr="006E59D2" w:rsidRDefault="00A60AA4" w:rsidP="000F55B3">
          <w:pPr>
            <w:pStyle w:val="a3"/>
          </w:pPr>
          <w:r w:rsidRPr="00CB5DE6">
            <w:rPr>
              <w:rFonts w:hint="eastAsia"/>
            </w:rPr>
            <w:t>信达生物制药集团M2 MES系统项目</w:t>
          </w:r>
        </w:p>
      </w:tc>
      <w:tc>
        <w:tcPr>
          <w:tcW w:w="663" w:type="pct"/>
          <w:tcBorders>
            <w:top w:val="nil"/>
            <w:left w:val="nil"/>
            <w:bottom w:val="single" w:sz="4" w:space="0" w:color="auto"/>
            <w:right w:val="nil"/>
          </w:tcBorders>
          <w:vAlign w:val="center"/>
        </w:tcPr>
        <w:p w14:paraId="2E47238C" w14:textId="77777777" w:rsidR="00A60AA4" w:rsidRDefault="00A60AA4" w:rsidP="000F55B3">
          <w:pPr>
            <w:pStyle w:val="a3"/>
          </w:pPr>
          <w:r>
            <w:rPr>
              <w:rFonts w:hint="eastAsia"/>
            </w:rPr>
            <w:t>文件名称</w:t>
          </w:r>
          <w:r w:rsidRPr="008305A3">
            <w:rPr>
              <w:rFonts w:hint="eastAsia"/>
            </w:rPr>
            <w:t>：</w:t>
          </w:r>
        </w:p>
      </w:tc>
      <w:tc>
        <w:tcPr>
          <w:tcW w:w="1396" w:type="pct"/>
          <w:tcBorders>
            <w:top w:val="nil"/>
            <w:left w:val="nil"/>
            <w:bottom w:val="single" w:sz="4" w:space="0" w:color="auto"/>
            <w:right w:val="nil"/>
          </w:tcBorders>
          <w:vAlign w:val="center"/>
        </w:tcPr>
        <w:p w14:paraId="7A2B8C5F" w14:textId="4730E31E" w:rsidR="00A60AA4" w:rsidRDefault="00A60AA4" w:rsidP="000F55B3">
          <w:pPr>
            <w:pStyle w:val="a3"/>
          </w:pPr>
          <w:r>
            <w:rPr>
              <w:rFonts w:hint="eastAsia"/>
            </w:rPr>
            <w:t xml:space="preserve">投标文件：技术标 </w:t>
          </w:r>
          <w:r>
            <w:t>v</w:t>
          </w:r>
          <w:r w:rsidR="00A01E8D">
            <w:rPr>
              <w:rFonts w:hint="eastAsia"/>
            </w:rPr>
            <w:t>2</w:t>
          </w:r>
          <w:r>
            <w:t>.0</w:t>
          </w:r>
        </w:p>
      </w:tc>
    </w:tr>
  </w:tbl>
  <w:p w14:paraId="022F1C83" w14:textId="77777777" w:rsidR="00A60AA4" w:rsidRDefault="00A60AA4" w:rsidP="000F55B3">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E86A3D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5DE5B8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AACD8C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95BCE8B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766947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FE"/>
    <w:multiLevelType w:val="singleLevel"/>
    <w:tmpl w:val="FFFFFFFF"/>
    <w:lvl w:ilvl="0">
      <w:numFmt w:val="decimal"/>
      <w:pStyle w:val="Indent11"/>
      <w:lvlText w:val="*"/>
      <w:lvlJc w:val="left"/>
    </w:lvl>
  </w:abstractNum>
  <w:abstractNum w:abstractNumId="6" w15:restartNumberingAfterBreak="0">
    <w:nsid w:val="031A2278"/>
    <w:multiLevelType w:val="hybridMultilevel"/>
    <w:tmpl w:val="DF601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2E27E5"/>
    <w:multiLevelType w:val="singleLevel"/>
    <w:tmpl w:val="0C090001"/>
    <w:lvl w:ilvl="0">
      <w:start w:val="1"/>
      <w:numFmt w:val="bullet"/>
      <w:pStyle w:val="Bullit1"/>
      <w:lvlText w:val=""/>
      <w:lvlJc w:val="left"/>
      <w:pPr>
        <w:tabs>
          <w:tab w:val="num" w:pos="360"/>
        </w:tabs>
        <w:ind w:left="360" w:hanging="360"/>
      </w:pPr>
      <w:rPr>
        <w:rFonts w:ascii="Symbol" w:hAnsi="Symbol" w:cs="Times New Roman" w:hint="default"/>
      </w:rPr>
    </w:lvl>
  </w:abstractNum>
  <w:abstractNum w:abstractNumId="8" w15:restartNumberingAfterBreak="0">
    <w:nsid w:val="07934D25"/>
    <w:multiLevelType w:val="singleLevel"/>
    <w:tmpl w:val="EA9AA742"/>
    <w:lvl w:ilvl="0">
      <w:start w:val="1"/>
      <w:numFmt w:val="bullet"/>
      <w:pStyle w:val="Normalter"/>
      <w:lvlText w:val=""/>
      <w:lvlJc w:val="left"/>
      <w:pPr>
        <w:tabs>
          <w:tab w:val="num" w:pos="1418"/>
        </w:tabs>
        <w:ind w:left="1418" w:hanging="567"/>
      </w:pPr>
      <w:rPr>
        <w:rFonts w:ascii="Wingdings" w:hAnsi="Wingdings" w:hint="default"/>
      </w:rPr>
    </w:lvl>
  </w:abstractNum>
  <w:abstractNum w:abstractNumId="9" w15:restartNumberingAfterBreak="0">
    <w:nsid w:val="10A9447F"/>
    <w:multiLevelType w:val="hybridMultilevel"/>
    <w:tmpl w:val="1504A508"/>
    <w:lvl w:ilvl="0" w:tplc="EDF0D0E2">
      <w:start w:val="1"/>
      <w:numFmt w:val="decimal"/>
      <w:lvlText w:val="B.%1"/>
      <w:lvlJc w:val="left"/>
      <w:pPr>
        <w:ind w:left="420" w:hanging="420"/>
      </w:pPr>
      <w:rPr>
        <w:rFonts w:hint="eastAsia"/>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33E62B6"/>
    <w:multiLevelType w:val="multilevel"/>
    <w:tmpl w:val="EB5CA900"/>
    <w:lvl w:ilvl="0">
      <w:start w:val="1"/>
      <w:numFmt w:val="decimal"/>
      <w:pStyle w:val="puntoelenco1"/>
      <w:lvlText w:val="%1"/>
      <w:lvlJc w:val="left"/>
      <w:pPr>
        <w:tabs>
          <w:tab w:val="num" w:pos="360"/>
        </w:tabs>
        <w:ind w:left="0" w:firstLine="0"/>
      </w:p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440"/>
        </w:tabs>
        <w:ind w:left="0" w:firstLine="0"/>
      </w:pPr>
    </w:lvl>
    <w:lvl w:ilvl="5">
      <w:start w:val="1"/>
      <w:numFmt w:val="decimal"/>
      <w:pStyle w:val="Heading6"/>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1" w15:restartNumberingAfterBreak="0">
    <w:nsid w:val="14DE2A88"/>
    <w:multiLevelType w:val="hybridMultilevel"/>
    <w:tmpl w:val="8190EA94"/>
    <w:lvl w:ilvl="0" w:tplc="C0200AA8">
      <w:start w:val="1"/>
      <w:numFmt w:val="bullet"/>
      <w:pStyle w:val="Inden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EB42D2"/>
    <w:multiLevelType w:val="hybridMultilevel"/>
    <w:tmpl w:val="472247B4"/>
    <w:lvl w:ilvl="0" w:tplc="B212D62E">
      <w:start w:val="1"/>
      <w:numFmt w:val="decimal"/>
      <w:lvlText w:val="C%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AE1DC7"/>
    <w:multiLevelType w:val="hybridMultilevel"/>
    <w:tmpl w:val="141E1420"/>
    <w:lvl w:ilvl="0" w:tplc="04090001">
      <w:start w:val="1"/>
      <w:numFmt w:val="bullet"/>
      <w:lvlText w:val=""/>
      <w:lvlJc w:val="left"/>
      <w:pPr>
        <w:ind w:left="360" w:hanging="360"/>
      </w:pPr>
      <w:rPr>
        <w:rFonts w:ascii="Symbol" w:hAnsi="Symbol" w:hint="default"/>
        <w:b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584C9F"/>
    <w:multiLevelType w:val="hybridMultilevel"/>
    <w:tmpl w:val="6BC00D7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EF82B5C"/>
    <w:multiLevelType w:val="hybridMultilevel"/>
    <w:tmpl w:val="C5945310"/>
    <w:lvl w:ilvl="0" w:tplc="0409000F">
      <w:start w:val="1"/>
      <w:numFmt w:val="decimal"/>
      <w:pStyle w:val="NumberedText"/>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745EA9"/>
    <w:multiLevelType w:val="hybridMultilevel"/>
    <w:tmpl w:val="727A292E"/>
    <w:lvl w:ilvl="0" w:tplc="2F041ABA">
      <w:start w:val="1"/>
      <w:numFmt w:val="decimal"/>
      <w:lvlText w:val="%1 ."/>
      <w:lvlJc w:val="left"/>
      <w:pPr>
        <w:ind w:left="720" w:hanging="360"/>
      </w:pPr>
      <w:rPr>
        <w:rFonts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DCC7719"/>
    <w:multiLevelType w:val="singleLevel"/>
    <w:tmpl w:val="54D2803C"/>
    <w:lvl w:ilvl="0">
      <w:numFmt w:val="bullet"/>
      <w:pStyle w:val="Comment2"/>
      <w:lvlText w:val="-"/>
      <w:lvlJc w:val="left"/>
      <w:pPr>
        <w:tabs>
          <w:tab w:val="num" w:pos="360"/>
        </w:tabs>
        <w:ind w:left="360" w:hanging="360"/>
      </w:pPr>
      <w:rPr>
        <w:rFonts w:hint="default"/>
      </w:rPr>
    </w:lvl>
  </w:abstractNum>
  <w:abstractNum w:abstractNumId="18" w15:restartNumberingAfterBreak="0">
    <w:nsid w:val="3E52232D"/>
    <w:multiLevelType w:val="hybridMultilevel"/>
    <w:tmpl w:val="DF601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C00480"/>
    <w:multiLevelType w:val="hybridMultilevel"/>
    <w:tmpl w:val="DF601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F072EF"/>
    <w:multiLevelType w:val="singleLevel"/>
    <w:tmpl w:val="CF684988"/>
    <w:lvl w:ilvl="0">
      <w:start w:val="1"/>
      <w:numFmt w:val="bullet"/>
      <w:pStyle w:val="Bullit"/>
      <w:lvlText w:val=""/>
      <w:lvlJc w:val="left"/>
      <w:pPr>
        <w:tabs>
          <w:tab w:val="num" w:pos="1069"/>
        </w:tabs>
        <w:ind w:left="1069" w:hanging="360"/>
      </w:pPr>
      <w:rPr>
        <w:rFonts w:ascii="Symbol" w:hAnsi="Symbol" w:hint="default"/>
      </w:rPr>
    </w:lvl>
  </w:abstractNum>
  <w:abstractNum w:abstractNumId="21" w15:restartNumberingAfterBreak="0">
    <w:nsid w:val="46295F1D"/>
    <w:multiLevelType w:val="hybridMultilevel"/>
    <w:tmpl w:val="79DEC1D0"/>
    <w:lvl w:ilvl="0" w:tplc="014E78B0">
      <w:start w:val="1"/>
      <w:numFmt w:val="bullet"/>
      <w:pStyle w:val="Style6"/>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00255"/>
    <w:multiLevelType w:val="hybridMultilevel"/>
    <w:tmpl w:val="44E67D7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E81AC8"/>
    <w:multiLevelType w:val="hybridMultilevel"/>
    <w:tmpl w:val="8A16FBCC"/>
    <w:lvl w:ilvl="0" w:tplc="2F041ABA">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AEB5695"/>
    <w:multiLevelType w:val="hybridMultilevel"/>
    <w:tmpl w:val="976A5A3C"/>
    <w:lvl w:ilvl="0" w:tplc="04090003">
      <w:start w:val="1"/>
      <w:numFmt w:val="bullet"/>
      <w:lvlText w:val="o"/>
      <w:lvlJc w:val="left"/>
      <w:pPr>
        <w:ind w:left="1160" w:hanging="360"/>
      </w:pPr>
      <w:rPr>
        <w:rFonts w:ascii="Courier New" w:hAnsi="Courier New" w:cs="Courier New" w:hint="default"/>
      </w:rPr>
    </w:lvl>
    <w:lvl w:ilvl="1" w:tplc="0AF6D0AA">
      <w:start w:val="1"/>
      <w:numFmt w:val="bullet"/>
      <w:pStyle w:val="CH-"/>
      <w:lvlText w:val=""/>
      <w:lvlJc w:val="left"/>
      <w:pPr>
        <w:ind w:left="360" w:hanging="360"/>
      </w:pPr>
      <w:rPr>
        <w:rFonts w:ascii="Symbol" w:hAnsi="Symbol"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25" w15:restartNumberingAfterBreak="0">
    <w:nsid w:val="4CA05F97"/>
    <w:multiLevelType w:val="multilevel"/>
    <w:tmpl w:val="42E601B6"/>
    <w:numStyleLink w:val="2"/>
  </w:abstractNum>
  <w:abstractNum w:abstractNumId="26" w15:restartNumberingAfterBreak="0">
    <w:nsid w:val="4D643B84"/>
    <w:multiLevelType w:val="hybridMultilevel"/>
    <w:tmpl w:val="EC4C9D64"/>
    <w:lvl w:ilvl="0" w:tplc="AC083754">
      <w:start w:val="1"/>
      <w:numFmt w:val="decimal"/>
      <w:pStyle w:val="a"/>
      <w:lvlText w:val="表%1.  "/>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EF4596"/>
    <w:multiLevelType w:val="hybridMultilevel"/>
    <w:tmpl w:val="F8D813F4"/>
    <w:lvl w:ilvl="0" w:tplc="D37EFF22">
      <w:start w:val="1"/>
      <w:numFmt w:val="bullet"/>
      <w:pStyle w:val="CH-0"/>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28" w15:restartNumberingAfterBreak="0">
    <w:nsid w:val="50EC46BF"/>
    <w:multiLevelType w:val="hybridMultilevel"/>
    <w:tmpl w:val="7C3EF7C2"/>
    <w:lvl w:ilvl="0" w:tplc="62A84232">
      <w:start w:val="1"/>
      <w:numFmt w:val="bullet"/>
      <w:pStyle w:val="requirementslist"/>
      <w:lvlText w:val=""/>
      <w:lvlJc w:val="left"/>
      <w:pPr>
        <w:tabs>
          <w:tab w:val="num" w:pos="360"/>
        </w:tabs>
        <w:ind w:left="360" w:hanging="360"/>
      </w:pPr>
      <w:rPr>
        <w:rFonts w:ascii="Symbol" w:hAnsi="Symbol" w:cs="Times New Roman" w:hint="default"/>
      </w:rPr>
    </w:lvl>
    <w:lvl w:ilvl="1" w:tplc="ACE66DBA">
      <w:start w:val="1"/>
      <w:numFmt w:val="bullet"/>
      <w:lvlText w:val=""/>
      <w:lvlJc w:val="left"/>
      <w:pPr>
        <w:tabs>
          <w:tab w:val="num" w:pos="731"/>
        </w:tabs>
        <w:ind w:left="731" w:hanging="360"/>
      </w:pPr>
      <w:rPr>
        <w:rFonts w:ascii="Symbol" w:hAnsi="Symbol" w:cs="Times New Roman" w:hint="default"/>
      </w:rPr>
    </w:lvl>
    <w:lvl w:ilvl="2" w:tplc="04090005">
      <w:start w:val="1"/>
      <w:numFmt w:val="bullet"/>
      <w:lvlText w:val=""/>
      <w:lvlJc w:val="left"/>
      <w:pPr>
        <w:tabs>
          <w:tab w:val="num" w:pos="1451"/>
        </w:tabs>
        <w:ind w:left="1451" w:hanging="360"/>
      </w:pPr>
      <w:rPr>
        <w:rFonts w:ascii="Wingdings" w:hAnsi="Wingdings" w:cs="Times New Roman" w:hint="default"/>
      </w:rPr>
    </w:lvl>
    <w:lvl w:ilvl="3" w:tplc="04090001">
      <w:start w:val="1"/>
      <w:numFmt w:val="bullet"/>
      <w:lvlText w:val=""/>
      <w:lvlJc w:val="left"/>
      <w:pPr>
        <w:tabs>
          <w:tab w:val="num" w:pos="2171"/>
        </w:tabs>
        <w:ind w:left="2171" w:hanging="360"/>
      </w:pPr>
      <w:rPr>
        <w:rFonts w:ascii="Symbol" w:hAnsi="Symbol" w:cs="Times New Roman" w:hint="default"/>
      </w:rPr>
    </w:lvl>
    <w:lvl w:ilvl="4" w:tplc="04090003">
      <w:start w:val="1"/>
      <w:numFmt w:val="bullet"/>
      <w:lvlText w:val="o"/>
      <w:lvlJc w:val="left"/>
      <w:pPr>
        <w:tabs>
          <w:tab w:val="num" w:pos="2891"/>
        </w:tabs>
        <w:ind w:left="2891" w:hanging="360"/>
      </w:pPr>
      <w:rPr>
        <w:rFonts w:ascii="Courier New" w:hAnsi="Courier New" w:cs="Courier New" w:hint="default"/>
      </w:rPr>
    </w:lvl>
    <w:lvl w:ilvl="5" w:tplc="04090005">
      <w:start w:val="1"/>
      <w:numFmt w:val="bullet"/>
      <w:lvlText w:val=""/>
      <w:lvlJc w:val="left"/>
      <w:pPr>
        <w:tabs>
          <w:tab w:val="num" w:pos="3611"/>
        </w:tabs>
        <w:ind w:left="3611" w:hanging="360"/>
      </w:pPr>
      <w:rPr>
        <w:rFonts w:ascii="Wingdings" w:hAnsi="Wingdings" w:cs="Times New Roman" w:hint="default"/>
      </w:rPr>
    </w:lvl>
    <w:lvl w:ilvl="6" w:tplc="04090001">
      <w:start w:val="1"/>
      <w:numFmt w:val="bullet"/>
      <w:lvlText w:val=""/>
      <w:lvlJc w:val="left"/>
      <w:pPr>
        <w:tabs>
          <w:tab w:val="num" w:pos="4331"/>
        </w:tabs>
        <w:ind w:left="4331" w:hanging="360"/>
      </w:pPr>
      <w:rPr>
        <w:rFonts w:ascii="Symbol" w:hAnsi="Symbol" w:cs="Times New Roman" w:hint="default"/>
      </w:rPr>
    </w:lvl>
    <w:lvl w:ilvl="7" w:tplc="04090003">
      <w:start w:val="1"/>
      <w:numFmt w:val="bullet"/>
      <w:lvlText w:val="o"/>
      <w:lvlJc w:val="left"/>
      <w:pPr>
        <w:tabs>
          <w:tab w:val="num" w:pos="5051"/>
        </w:tabs>
        <w:ind w:left="5051" w:hanging="360"/>
      </w:pPr>
      <w:rPr>
        <w:rFonts w:ascii="Courier New" w:hAnsi="Courier New" w:cs="Courier New" w:hint="default"/>
      </w:rPr>
    </w:lvl>
    <w:lvl w:ilvl="8" w:tplc="04090005">
      <w:start w:val="1"/>
      <w:numFmt w:val="bullet"/>
      <w:lvlText w:val=""/>
      <w:lvlJc w:val="left"/>
      <w:pPr>
        <w:tabs>
          <w:tab w:val="num" w:pos="5771"/>
        </w:tabs>
        <w:ind w:left="5771" w:hanging="360"/>
      </w:pPr>
      <w:rPr>
        <w:rFonts w:ascii="Wingdings" w:hAnsi="Wingdings" w:cs="Times New Roman" w:hint="default"/>
      </w:rPr>
    </w:lvl>
  </w:abstractNum>
  <w:abstractNum w:abstractNumId="29" w15:restartNumberingAfterBreak="0">
    <w:nsid w:val="53EA7765"/>
    <w:multiLevelType w:val="hybridMultilevel"/>
    <w:tmpl w:val="DF601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8A2165"/>
    <w:multiLevelType w:val="hybridMultilevel"/>
    <w:tmpl w:val="CBC276D8"/>
    <w:lvl w:ilvl="0" w:tplc="2146D09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BA74FDE"/>
    <w:multiLevelType w:val="multilevel"/>
    <w:tmpl w:val="FDFC59A6"/>
    <w:styleLink w:val="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2" w15:restartNumberingAfterBreak="0">
    <w:nsid w:val="5D525B4F"/>
    <w:multiLevelType w:val="hybridMultilevel"/>
    <w:tmpl w:val="EE5267AA"/>
    <w:lvl w:ilvl="0" w:tplc="40EABDC4">
      <w:start w:val="1"/>
      <w:numFmt w:val="decimal"/>
      <w:pStyle w:val="a0"/>
      <w:lvlText w:val="图%1."/>
      <w:lvlJc w:val="left"/>
      <w:pPr>
        <w:ind w:left="1152"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3" w15:restartNumberingAfterBreak="0">
    <w:nsid w:val="5FB56470"/>
    <w:multiLevelType w:val="hybridMultilevel"/>
    <w:tmpl w:val="3AD42C26"/>
    <w:lvl w:ilvl="0" w:tplc="1E90CE52">
      <w:start w:val="1"/>
      <w:numFmt w:val="decimal"/>
      <w:pStyle w:val="Style8"/>
      <w:lvlText w:val="%1）"/>
      <w:lvlJc w:val="left"/>
      <w:pPr>
        <w:ind w:left="1466" w:hanging="360"/>
      </w:pPr>
      <w:rPr>
        <w:rFonts w:hint="default"/>
        <w:lang w:val="en-US"/>
      </w:rPr>
    </w:lvl>
    <w:lvl w:ilvl="1" w:tplc="04090019">
      <w:start w:val="1"/>
      <w:numFmt w:val="lowerLetter"/>
      <w:lvlText w:val="%2)"/>
      <w:lvlJc w:val="left"/>
      <w:pPr>
        <w:ind w:left="3647" w:hanging="420"/>
      </w:pPr>
    </w:lvl>
    <w:lvl w:ilvl="2" w:tplc="0409001B">
      <w:start w:val="1"/>
      <w:numFmt w:val="lowerRoman"/>
      <w:lvlText w:val="%3."/>
      <w:lvlJc w:val="right"/>
      <w:pPr>
        <w:ind w:left="4067" w:hanging="420"/>
      </w:pPr>
    </w:lvl>
    <w:lvl w:ilvl="3" w:tplc="0409000F">
      <w:start w:val="1"/>
      <w:numFmt w:val="decimal"/>
      <w:lvlText w:val="%4."/>
      <w:lvlJc w:val="left"/>
      <w:pPr>
        <w:ind w:left="4487" w:hanging="420"/>
      </w:pPr>
    </w:lvl>
    <w:lvl w:ilvl="4" w:tplc="04090019" w:tentative="1">
      <w:start w:val="1"/>
      <w:numFmt w:val="lowerLetter"/>
      <w:lvlText w:val="%5)"/>
      <w:lvlJc w:val="left"/>
      <w:pPr>
        <w:ind w:left="4907" w:hanging="420"/>
      </w:pPr>
    </w:lvl>
    <w:lvl w:ilvl="5" w:tplc="0409001B" w:tentative="1">
      <w:start w:val="1"/>
      <w:numFmt w:val="lowerRoman"/>
      <w:lvlText w:val="%6."/>
      <w:lvlJc w:val="right"/>
      <w:pPr>
        <w:ind w:left="5327" w:hanging="420"/>
      </w:pPr>
    </w:lvl>
    <w:lvl w:ilvl="6" w:tplc="0409000F" w:tentative="1">
      <w:start w:val="1"/>
      <w:numFmt w:val="decimal"/>
      <w:lvlText w:val="%7."/>
      <w:lvlJc w:val="left"/>
      <w:pPr>
        <w:ind w:left="5747" w:hanging="420"/>
      </w:pPr>
    </w:lvl>
    <w:lvl w:ilvl="7" w:tplc="04090019" w:tentative="1">
      <w:start w:val="1"/>
      <w:numFmt w:val="lowerLetter"/>
      <w:lvlText w:val="%8)"/>
      <w:lvlJc w:val="left"/>
      <w:pPr>
        <w:ind w:left="6167" w:hanging="420"/>
      </w:pPr>
    </w:lvl>
    <w:lvl w:ilvl="8" w:tplc="0409001B" w:tentative="1">
      <w:start w:val="1"/>
      <w:numFmt w:val="lowerRoman"/>
      <w:lvlText w:val="%9."/>
      <w:lvlJc w:val="right"/>
      <w:pPr>
        <w:ind w:left="6587" w:hanging="420"/>
      </w:pPr>
    </w:lvl>
  </w:abstractNum>
  <w:abstractNum w:abstractNumId="34" w15:restartNumberingAfterBreak="0">
    <w:nsid w:val="603B0322"/>
    <w:multiLevelType w:val="hybridMultilevel"/>
    <w:tmpl w:val="E0B89AD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5A95D3D"/>
    <w:multiLevelType w:val="multilevel"/>
    <w:tmpl w:val="B234E150"/>
    <w:styleLink w:val="Style7"/>
    <w:lvl w:ilvl="0">
      <w:start w:val="1"/>
      <w:numFmt w:val="decimal"/>
      <w:lvlText w:val="URS %1 "/>
      <w:lvlJc w:val="left"/>
      <w:pPr>
        <w:ind w:left="0" w:firstLine="0"/>
      </w:pPr>
      <w:rPr>
        <w:rFonts w:hint="eastAsia"/>
      </w:rPr>
    </w:lvl>
    <w:lvl w:ilvl="1">
      <w:start w:val="1"/>
      <w:numFmt w:val="decimal"/>
      <w:lvlText w:val="URS %1.%2 "/>
      <w:lvlJc w:val="left"/>
      <w:pPr>
        <w:ind w:left="0" w:firstLine="0"/>
      </w:pPr>
      <w:rPr>
        <w:rFonts w:hint="eastAsia"/>
      </w:rPr>
    </w:lvl>
    <w:lvl w:ilvl="2">
      <w:start w:val="1"/>
      <w:numFmt w:val="decimal"/>
      <w:lvlText w:val="URS %1.%2.%3 "/>
      <w:lvlJc w:val="right"/>
      <w:pPr>
        <w:ind w:left="0" w:firstLine="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36" w15:restartNumberingAfterBreak="0">
    <w:nsid w:val="67062EC7"/>
    <w:multiLevelType w:val="multilevel"/>
    <w:tmpl w:val="42E601B6"/>
    <w:styleLink w:val="2"/>
    <w:lvl w:ilvl="0">
      <w:start w:val="1"/>
      <w:numFmt w:val="decimal"/>
      <w:pStyle w:val="CH-H1"/>
      <w:suff w:val="space"/>
      <w:lvlText w:val="%1."/>
      <w:lvlJc w:val="left"/>
      <w:pPr>
        <w:ind w:left="420" w:hanging="420"/>
      </w:pPr>
      <w:rPr>
        <w:rFonts w:ascii="Times New Roman" w:hAnsi="Times New Roman" w:cs="Times New Roman" w:hint="default"/>
      </w:rPr>
    </w:lvl>
    <w:lvl w:ilvl="1">
      <w:start w:val="1"/>
      <w:numFmt w:val="decimal"/>
      <w:pStyle w:val="CH-H2"/>
      <w:lvlText w:val="1.%2"/>
      <w:lvlJc w:val="left"/>
      <w:pPr>
        <w:ind w:left="840" w:hanging="420"/>
      </w:pPr>
      <w:rPr>
        <w:rFonts w:hint="eastAsia"/>
      </w:rPr>
    </w:lvl>
    <w:lvl w:ilvl="2">
      <w:start w:val="1"/>
      <w:numFmt w:val="decimal"/>
      <w:pStyle w:val="CH-H3"/>
      <w:lvlText w:val="1.1.%3"/>
      <w:lvlJc w:val="left"/>
      <w:pPr>
        <w:ind w:left="1260" w:hanging="420"/>
      </w:pPr>
      <w:rPr>
        <w:rFonts w:hint="eastAsia"/>
      </w:rPr>
    </w:lvl>
    <w:lvl w:ilvl="3">
      <w:start w:val="1"/>
      <w:numFmt w:val="decimal"/>
      <w:pStyle w:val="CH-H4"/>
      <w:lvlText w:val="%4.1.1.1"/>
      <w:lvlJc w:val="left"/>
      <w:pPr>
        <w:ind w:left="1680" w:hanging="420"/>
      </w:pPr>
      <w:rPr>
        <w:rFonts w:hint="eastAsia"/>
      </w:rPr>
    </w:lvl>
    <w:lvl w:ilvl="4">
      <w:start w:val="1"/>
      <w:numFmt w:val="decimal"/>
      <w:lvlText w:val="1.1.1.1.%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696E7540"/>
    <w:multiLevelType w:val="multilevel"/>
    <w:tmpl w:val="993073EE"/>
    <w:lvl w:ilvl="0">
      <w:start w:val="1"/>
      <w:numFmt w:val="decimal"/>
      <w:pStyle w:val="CH-URS-H1"/>
      <w:lvlText w:val="%1."/>
      <w:lvlJc w:val="left"/>
      <w:pPr>
        <w:ind w:left="360" w:hanging="360"/>
      </w:pPr>
      <w:rPr>
        <w:rFonts w:hint="eastAsia"/>
      </w:rPr>
    </w:lvl>
    <w:lvl w:ilvl="1">
      <w:start w:val="1"/>
      <w:numFmt w:val="decimal"/>
      <w:pStyle w:val="CH-URS-H2"/>
      <w:lvlText w:val="%1.%2."/>
      <w:lvlJc w:val="left"/>
      <w:pPr>
        <w:ind w:left="79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H-URS-H3"/>
      <w:lvlText w:val="%1.%2.%3."/>
      <w:lvlJc w:val="left"/>
      <w:pPr>
        <w:ind w:left="1134" w:hanging="504"/>
      </w:pPr>
      <w:rPr>
        <w:b w:val="0"/>
        <w:bCs w:val="0"/>
        <w:i w:val="0"/>
        <w:iCs w:val="0"/>
        <w:caps w:val="0"/>
        <w:smallCaps w:val="0"/>
        <w:strike w:val="0"/>
        <w:dstrike w:val="0"/>
        <w:noProof w:val="0"/>
        <w:vanish w:val="0"/>
        <w:color w:val="000000"/>
        <w:spacing w:val="0"/>
        <w:kern w:val="0"/>
        <w:position w:val="0"/>
        <w:sz w:val="20"/>
        <w:szCs w:val="1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8" w15:restartNumberingAfterBreak="0">
    <w:nsid w:val="6CD56B2E"/>
    <w:multiLevelType w:val="multilevel"/>
    <w:tmpl w:val="8BFE185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9" w15:restartNumberingAfterBreak="0">
    <w:nsid w:val="712E5224"/>
    <w:multiLevelType w:val="multilevel"/>
    <w:tmpl w:val="7A94EF42"/>
    <w:lvl w:ilvl="0">
      <w:start w:val="1"/>
      <w:numFmt w:val="decimal"/>
      <w:pStyle w:val="Style4"/>
      <w:lvlText w:val="%1."/>
      <w:lvlJc w:val="left"/>
      <w:pPr>
        <w:ind w:left="866" w:hanging="420"/>
      </w:pPr>
    </w:lvl>
    <w:lvl w:ilvl="1">
      <w:start w:val="1"/>
      <w:numFmt w:val="lowerLetter"/>
      <w:lvlText w:val="%2)"/>
      <w:lvlJc w:val="left"/>
      <w:pPr>
        <w:ind w:left="1286" w:hanging="420"/>
      </w:pPr>
    </w:lvl>
    <w:lvl w:ilvl="2">
      <w:start w:val="1"/>
      <w:numFmt w:val="lowerRoman"/>
      <w:lvlText w:val="%3."/>
      <w:lvlJc w:val="right"/>
      <w:pPr>
        <w:ind w:left="1706" w:hanging="420"/>
      </w:pPr>
    </w:lvl>
    <w:lvl w:ilvl="3">
      <w:start w:val="1"/>
      <w:numFmt w:val="decimal"/>
      <w:lvlText w:val="%4."/>
      <w:lvlJc w:val="left"/>
      <w:pPr>
        <w:ind w:left="2126" w:hanging="420"/>
      </w:pPr>
    </w:lvl>
    <w:lvl w:ilvl="4">
      <w:start w:val="1"/>
      <w:numFmt w:val="lowerLetter"/>
      <w:lvlText w:val="%5)"/>
      <w:lvlJc w:val="left"/>
      <w:pPr>
        <w:ind w:left="2546" w:hanging="420"/>
      </w:pPr>
    </w:lvl>
    <w:lvl w:ilvl="5">
      <w:start w:val="1"/>
      <w:numFmt w:val="lowerRoman"/>
      <w:lvlText w:val="%6."/>
      <w:lvlJc w:val="right"/>
      <w:pPr>
        <w:ind w:left="2966" w:hanging="420"/>
      </w:pPr>
    </w:lvl>
    <w:lvl w:ilvl="6">
      <w:start w:val="1"/>
      <w:numFmt w:val="decimal"/>
      <w:lvlText w:val="%7."/>
      <w:lvlJc w:val="left"/>
      <w:pPr>
        <w:ind w:left="3386" w:hanging="420"/>
      </w:pPr>
    </w:lvl>
    <w:lvl w:ilvl="7">
      <w:start w:val="1"/>
      <w:numFmt w:val="lowerLetter"/>
      <w:lvlText w:val="%8)"/>
      <w:lvlJc w:val="left"/>
      <w:pPr>
        <w:ind w:left="3806" w:hanging="420"/>
      </w:pPr>
    </w:lvl>
    <w:lvl w:ilvl="8">
      <w:start w:val="1"/>
      <w:numFmt w:val="lowerRoman"/>
      <w:lvlText w:val="%9."/>
      <w:lvlJc w:val="right"/>
      <w:pPr>
        <w:ind w:left="4226" w:hanging="420"/>
      </w:pPr>
    </w:lvl>
  </w:abstractNum>
  <w:abstractNum w:abstractNumId="40" w15:restartNumberingAfterBreak="0">
    <w:nsid w:val="75823F80"/>
    <w:multiLevelType w:val="hybridMultilevel"/>
    <w:tmpl w:val="CE2AC684"/>
    <w:lvl w:ilvl="0" w:tplc="04070001">
      <w:start w:val="1"/>
      <w:numFmt w:val="bullet"/>
      <w:pStyle w:val="Enumminus"/>
      <w:lvlText w:val="-"/>
      <w:lvlJc w:val="left"/>
      <w:pPr>
        <w:tabs>
          <w:tab w:val="num" w:pos="360"/>
        </w:tabs>
        <w:ind w:left="360" w:hanging="360"/>
      </w:pPr>
      <w:rPr>
        <w:rFonts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6311651"/>
    <w:multiLevelType w:val="hybridMultilevel"/>
    <w:tmpl w:val="56CA0D0E"/>
    <w:lvl w:ilvl="0" w:tplc="32AA1808">
      <w:start w:val="1"/>
      <w:numFmt w:val="decimal"/>
      <w:lvlText w:val="R%1"/>
      <w:lvlJc w:val="left"/>
      <w:pPr>
        <w:ind w:left="420" w:hanging="420"/>
      </w:pPr>
      <w:rPr>
        <w:rFonts w:ascii="Times New Roman" w:hAnsi="Times New Roman" w:hint="default"/>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79D03E5"/>
    <w:multiLevelType w:val="hybridMultilevel"/>
    <w:tmpl w:val="0C7C611A"/>
    <w:lvl w:ilvl="0" w:tplc="834803AA">
      <w:start w:val="1"/>
      <w:numFmt w:val="bullet"/>
      <w:pStyle w:val="ListePunkt"/>
      <w:lvlText w:val=""/>
      <w:lvlJc w:val="left"/>
      <w:pPr>
        <w:tabs>
          <w:tab w:val="num" w:pos="1494"/>
        </w:tabs>
        <w:ind w:left="1491" w:hanging="357"/>
      </w:pPr>
      <w:rPr>
        <w:rFonts w:ascii="Symbol" w:hAnsi="Symbol" w:hint="default"/>
      </w:rPr>
    </w:lvl>
    <w:lvl w:ilvl="1" w:tplc="04090003">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pStyle w:val="a1"/>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C7470C"/>
    <w:multiLevelType w:val="singleLevel"/>
    <w:tmpl w:val="E39C9332"/>
    <w:lvl w:ilvl="0">
      <w:numFmt w:val="none"/>
      <w:pStyle w:val="ItemList"/>
      <w:lvlText w:val=""/>
      <w:legacy w:legacy="1" w:legacySpace="0" w:legacyIndent="360"/>
      <w:lvlJc w:val="left"/>
      <w:pPr>
        <w:ind w:left="360" w:hanging="360"/>
      </w:pPr>
      <w:rPr>
        <w:rFonts w:ascii="Wingdings" w:hAnsi="Wingdings" w:hint="default"/>
        <w:sz w:val="24"/>
      </w:rPr>
    </w:lvl>
  </w:abstractNum>
  <w:abstractNum w:abstractNumId="44" w15:restartNumberingAfterBreak="0">
    <w:nsid w:val="7CC31867"/>
    <w:multiLevelType w:val="multilevel"/>
    <w:tmpl w:val="D76853F2"/>
    <w:styleLink w:val="4"/>
    <w:lvl w:ilvl="0">
      <w:start w:val="1"/>
      <w:numFmt w:val="decimal"/>
      <w:lvlText w:val="%1."/>
      <w:lvlJc w:val="left"/>
      <w:pPr>
        <w:ind w:left="425" w:hanging="425"/>
      </w:pPr>
      <w:rPr>
        <w:rFonts w:ascii="Times New Roman" w:eastAsia="宋体" w:hAnsi="Times New Roman"/>
        <w:b/>
        <w:i w:val="0"/>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7DC70EF5"/>
    <w:multiLevelType w:val="hybridMultilevel"/>
    <w:tmpl w:val="1E48FF96"/>
    <w:lvl w:ilvl="0" w:tplc="DF78912C">
      <w:start w:val="1"/>
      <w:numFmt w:val="decimal"/>
      <w:lvlText w:val="F%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lvlOverride w:ilvl="0">
      <w:lvl w:ilvl="0">
        <w:start w:val="1"/>
        <w:numFmt w:val="bullet"/>
        <w:pStyle w:val="Indent11"/>
        <w:lvlText w:val=""/>
        <w:legacy w:legacy="1" w:legacySpace="0" w:legacyIndent="283"/>
        <w:lvlJc w:val="left"/>
        <w:pPr>
          <w:ind w:left="351" w:hanging="283"/>
        </w:pPr>
        <w:rPr>
          <w:rFonts w:ascii="Symbol" w:hAnsi="Symbol" w:hint="default"/>
        </w:rPr>
      </w:lvl>
    </w:lvlOverride>
  </w:num>
  <w:num w:numId="2">
    <w:abstractNumId w:val="38"/>
  </w:num>
  <w:num w:numId="3">
    <w:abstractNumId w:val="40"/>
  </w:num>
  <w:num w:numId="4">
    <w:abstractNumId w:val="10"/>
  </w:num>
  <w:num w:numId="5">
    <w:abstractNumId w:val="42"/>
  </w:num>
  <w:num w:numId="6">
    <w:abstractNumId w:val="17"/>
  </w:num>
  <w:num w:numId="7">
    <w:abstractNumId w:val="8"/>
  </w:num>
  <w:num w:numId="8">
    <w:abstractNumId w:val="15"/>
  </w:num>
  <w:num w:numId="9">
    <w:abstractNumId w:val="43"/>
  </w:num>
  <w:num w:numId="10">
    <w:abstractNumId w:val="36"/>
  </w:num>
  <w:num w:numId="11">
    <w:abstractNumId w:val="44"/>
  </w:num>
  <w:num w:numId="12">
    <w:abstractNumId w:val="31"/>
  </w:num>
  <w:num w:numId="13">
    <w:abstractNumId w:val="24"/>
  </w:num>
  <w:num w:numId="14">
    <w:abstractNumId w:val="32"/>
  </w:num>
  <w:num w:numId="15">
    <w:abstractNumId w:val="33"/>
  </w:num>
  <w:num w:numId="16">
    <w:abstractNumId w:val="21"/>
  </w:num>
  <w:num w:numId="17">
    <w:abstractNumId w:val="26"/>
  </w:num>
  <w:num w:numId="18">
    <w:abstractNumId w:val="4"/>
  </w:num>
  <w:num w:numId="19">
    <w:abstractNumId w:val="3"/>
  </w:num>
  <w:num w:numId="20">
    <w:abstractNumId w:val="2"/>
  </w:num>
  <w:num w:numId="21">
    <w:abstractNumId w:val="1"/>
  </w:num>
  <w:num w:numId="22">
    <w:abstractNumId w:val="0"/>
  </w:num>
  <w:num w:numId="23">
    <w:abstractNumId w:val="11"/>
  </w:num>
  <w:num w:numId="24">
    <w:abstractNumId w:val="7"/>
  </w:num>
  <w:num w:numId="25">
    <w:abstractNumId w:val="28"/>
  </w:num>
  <w:num w:numId="26">
    <w:abstractNumId w:val="20"/>
  </w:num>
  <w:num w:numId="27">
    <w:abstractNumId w:val="39"/>
  </w:num>
  <w:num w:numId="28">
    <w:abstractNumId w:val="35"/>
  </w:num>
  <w:num w:numId="29">
    <w:abstractNumId w:val="37"/>
  </w:num>
  <w:num w:numId="30">
    <w:abstractNumId w:val="12"/>
  </w:num>
  <w:num w:numId="31">
    <w:abstractNumId w:val="33"/>
  </w:num>
  <w:num w:numId="32">
    <w:abstractNumId w:val="33"/>
    <w:lvlOverride w:ilvl="0">
      <w:startOverride w:val="1"/>
    </w:lvlOverride>
  </w:num>
  <w:num w:numId="33">
    <w:abstractNumId w:val="33"/>
    <w:lvlOverride w:ilvl="0">
      <w:startOverride w:val="1"/>
    </w:lvlOverride>
  </w:num>
  <w:num w:numId="34">
    <w:abstractNumId w:val="33"/>
    <w:lvlOverride w:ilvl="0">
      <w:startOverride w:val="1"/>
    </w:lvlOverride>
  </w:num>
  <w:num w:numId="35">
    <w:abstractNumId w:val="33"/>
    <w:lvlOverride w:ilvl="0">
      <w:startOverride w:val="1"/>
    </w:lvlOverride>
  </w:num>
  <w:num w:numId="36">
    <w:abstractNumId w:val="33"/>
    <w:lvlOverride w:ilvl="0">
      <w:startOverride w:val="1"/>
    </w:lvlOverride>
  </w:num>
  <w:num w:numId="37">
    <w:abstractNumId w:val="33"/>
    <w:lvlOverride w:ilvl="0">
      <w:startOverride w:val="1"/>
    </w:lvlOverride>
  </w:num>
  <w:num w:numId="38">
    <w:abstractNumId w:val="29"/>
  </w:num>
  <w:num w:numId="39">
    <w:abstractNumId w:val="18"/>
  </w:num>
  <w:num w:numId="40">
    <w:abstractNumId w:val="23"/>
  </w:num>
  <w:num w:numId="41">
    <w:abstractNumId w:val="16"/>
  </w:num>
  <w:num w:numId="42">
    <w:abstractNumId w:val="33"/>
    <w:lvlOverride w:ilvl="0">
      <w:startOverride w:val="1"/>
    </w:lvlOverride>
  </w:num>
  <w:num w:numId="43">
    <w:abstractNumId w:val="33"/>
    <w:lvlOverride w:ilvl="0">
      <w:startOverride w:val="1"/>
    </w:lvlOverride>
  </w:num>
  <w:num w:numId="44">
    <w:abstractNumId w:val="33"/>
    <w:lvlOverride w:ilvl="0">
      <w:startOverride w:val="1"/>
    </w:lvlOverride>
  </w:num>
  <w:num w:numId="45">
    <w:abstractNumId w:val="33"/>
    <w:lvlOverride w:ilvl="0">
      <w:startOverride w:val="1"/>
    </w:lvlOverride>
  </w:num>
  <w:num w:numId="46">
    <w:abstractNumId w:val="33"/>
    <w:lvlOverride w:ilvl="0">
      <w:startOverride w:val="1"/>
    </w:lvlOverride>
  </w:num>
  <w:num w:numId="47">
    <w:abstractNumId w:val="33"/>
    <w:lvlOverride w:ilvl="0">
      <w:startOverride w:val="1"/>
    </w:lvlOverride>
  </w:num>
  <w:num w:numId="48">
    <w:abstractNumId w:val="33"/>
    <w:lvlOverride w:ilvl="0">
      <w:startOverride w:val="1"/>
    </w:lvlOverride>
  </w:num>
  <w:num w:numId="49">
    <w:abstractNumId w:val="33"/>
    <w:lvlOverride w:ilvl="0">
      <w:startOverride w:val="1"/>
    </w:lvlOverride>
  </w:num>
  <w:num w:numId="50">
    <w:abstractNumId w:val="33"/>
    <w:lvlOverride w:ilvl="0">
      <w:startOverride w:val="1"/>
    </w:lvlOverride>
  </w:num>
  <w:num w:numId="51">
    <w:abstractNumId w:val="33"/>
    <w:lvlOverride w:ilvl="0">
      <w:startOverride w:val="1"/>
    </w:lvlOverride>
  </w:num>
  <w:num w:numId="52">
    <w:abstractNumId w:val="33"/>
    <w:lvlOverride w:ilvl="0">
      <w:startOverride w:val="1"/>
    </w:lvlOverride>
  </w:num>
  <w:num w:numId="53">
    <w:abstractNumId w:val="27"/>
  </w:num>
  <w:num w:numId="54">
    <w:abstractNumId w:val="33"/>
    <w:lvlOverride w:ilvl="0">
      <w:startOverride w:val="1"/>
    </w:lvlOverride>
  </w:num>
  <w:num w:numId="55">
    <w:abstractNumId w:val="33"/>
    <w:lvlOverride w:ilvl="0">
      <w:startOverride w:val="1"/>
    </w:lvlOverride>
  </w:num>
  <w:num w:numId="56">
    <w:abstractNumId w:val="33"/>
    <w:lvlOverride w:ilvl="0">
      <w:startOverride w:val="1"/>
    </w:lvlOverride>
  </w:num>
  <w:num w:numId="57">
    <w:abstractNumId w:val="33"/>
    <w:lvlOverride w:ilvl="0">
      <w:startOverride w:val="1"/>
    </w:lvlOverride>
  </w:num>
  <w:num w:numId="58">
    <w:abstractNumId w:val="33"/>
    <w:lvlOverride w:ilvl="0">
      <w:startOverride w:val="1"/>
    </w:lvlOverride>
  </w:num>
  <w:num w:numId="59">
    <w:abstractNumId w:val="33"/>
    <w:lvlOverride w:ilvl="0">
      <w:startOverride w:val="1"/>
    </w:lvlOverride>
  </w:num>
  <w:num w:numId="60">
    <w:abstractNumId w:val="33"/>
    <w:lvlOverride w:ilvl="0">
      <w:startOverride w:val="1"/>
    </w:lvlOverride>
  </w:num>
  <w:num w:numId="61">
    <w:abstractNumId w:val="33"/>
    <w:lvlOverride w:ilvl="0">
      <w:startOverride w:val="1"/>
    </w:lvlOverride>
  </w:num>
  <w:num w:numId="6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5"/>
  </w:num>
  <w:num w:numId="64">
    <w:abstractNumId w:val="41"/>
  </w:num>
  <w:num w:numId="65">
    <w:abstractNumId w:val="9"/>
  </w:num>
  <w:num w:numId="66">
    <w:abstractNumId w:val="33"/>
    <w:lvlOverride w:ilvl="0">
      <w:startOverride w:val="1"/>
    </w:lvlOverride>
  </w:num>
  <w:num w:numId="67">
    <w:abstractNumId w:val="33"/>
    <w:lvlOverride w:ilvl="0">
      <w:startOverride w:val="1"/>
    </w:lvlOverride>
  </w:num>
  <w:num w:numId="68">
    <w:abstractNumId w:val="13"/>
  </w:num>
  <w:num w:numId="69">
    <w:abstractNumId w:val="34"/>
  </w:num>
  <w:num w:numId="70">
    <w:abstractNumId w:val="14"/>
  </w:num>
  <w:num w:numId="71">
    <w:abstractNumId w:val="22"/>
  </w:num>
  <w:num w:numId="72">
    <w:abstractNumId w:val="25"/>
    <w:lvlOverride w:ilvl="0">
      <w:lvl w:ilvl="0">
        <w:start w:val="1"/>
        <w:numFmt w:val="decimal"/>
        <w:pStyle w:val="CH-H1"/>
        <w:lvlText w:val="%1."/>
        <w:lvlJc w:val="left"/>
        <w:pPr>
          <w:ind w:left="360" w:hanging="360"/>
        </w:pPr>
      </w:lvl>
    </w:lvlOverride>
    <w:lvlOverride w:ilvl="1">
      <w:lvl w:ilvl="1">
        <w:start w:val="1"/>
        <w:numFmt w:val="decimal"/>
        <w:pStyle w:val="CH-H2"/>
        <w:lvlText w:val="%1.%2."/>
        <w:lvlJc w:val="left"/>
        <w:pPr>
          <w:ind w:left="792" w:hanging="432"/>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CH-H3"/>
        <w:lvlText w:val="%1.%2.%3."/>
        <w:lvlJc w:val="left"/>
        <w:pPr>
          <w:ind w:left="1224" w:hanging="504"/>
        </w:pPr>
      </w:lvl>
    </w:lvlOverride>
    <w:lvlOverride w:ilvl="3">
      <w:lvl w:ilvl="3">
        <w:start w:val="1"/>
        <w:numFmt w:val="decimal"/>
        <w:pStyle w:val="CH-H4"/>
        <w:lvlText w:val="%1.%2.%3.%4."/>
        <w:lvlJc w:val="left"/>
        <w:pPr>
          <w:ind w:left="1728" w:hanging="648"/>
        </w:pPr>
      </w:lvl>
    </w:lvlOverride>
    <w:lvlOverride w:ilvl="4">
      <w:lvl w:ilvl="4">
        <w:start w:val="1"/>
        <w:numFmt w:val="decimal"/>
        <w:pStyle w:val="CH-H5"/>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3">
    <w:abstractNumId w:val="30"/>
  </w:num>
  <w:num w:numId="74">
    <w:abstractNumId w:val="33"/>
    <w:lvlOverride w:ilvl="0">
      <w:startOverride w:val="1"/>
    </w:lvlOverride>
  </w:num>
  <w:num w:numId="75">
    <w:abstractNumId w:val="33"/>
    <w:lvlOverride w:ilvl="0">
      <w:startOverride w:val="1"/>
    </w:lvlOverride>
  </w:num>
  <w:num w:numId="76">
    <w:abstractNumId w:val="33"/>
    <w:lvlOverride w:ilvl="0">
      <w:startOverride w:val="1"/>
    </w:lvlOverride>
  </w:num>
  <w:num w:numId="77">
    <w:abstractNumId w:val="6"/>
  </w:num>
  <w:num w:numId="78">
    <w:abstractNumId w:val="33"/>
    <w:lvlOverride w:ilvl="0">
      <w:startOverride w:val="1"/>
    </w:lvlOverride>
  </w:num>
  <w:num w:numId="79">
    <w:abstractNumId w:val="33"/>
    <w:lvlOverride w:ilvl="0">
      <w:startOverride w:val="1"/>
    </w:lvlOverride>
  </w:num>
  <w:num w:numId="80">
    <w:abstractNumId w:val="25"/>
    <w:lvlOverride w:ilvl="0">
      <w:lvl w:ilvl="0">
        <w:start w:val="1"/>
        <w:numFmt w:val="decimal"/>
        <w:pStyle w:val="CH-H1"/>
        <w:lvlText w:val="%1."/>
        <w:lvlJc w:val="left"/>
        <w:pPr>
          <w:ind w:left="360" w:hanging="360"/>
        </w:pPr>
      </w:lvl>
    </w:lvlOverride>
    <w:lvlOverride w:ilvl="1">
      <w:lvl w:ilvl="1">
        <w:start w:val="1"/>
        <w:numFmt w:val="decimal"/>
        <w:pStyle w:val="CH-H2"/>
        <w:lvlText w:val="%1.%2."/>
        <w:lvlJc w:val="left"/>
        <w:pPr>
          <w:ind w:left="792" w:hanging="432"/>
        </w:pPr>
      </w:lvl>
    </w:lvlOverride>
    <w:lvlOverride w:ilvl="2">
      <w:lvl w:ilvl="2">
        <w:start w:val="1"/>
        <w:numFmt w:val="decimal"/>
        <w:pStyle w:val="CH-H3"/>
        <w:lvlText w:val="%1.%2.%3."/>
        <w:lvlJc w:val="left"/>
        <w:pPr>
          <w:ind w:left="1224" w:hanging="504"/>
        </w:pPr>
      </w:lvl>
    </w:lvlOverride>
    <w:lvlOverride w:ilvl="3">
      <w:lvl w:ilvl="3">
        <w:start w:val="1"/>
        <w:numFmt w:val="decimal"/>
        <w:pStyle w:val="CH-H4"/>
        <w:lvlText w:val="%1.%2.%3.%4."/>
        <w:lvlJc w:val="left"/>
        <w:pPr>
          <w:ind w:left="1728" w:hanging="648"/>
        </w:pPr>
      </w:lvl>
    </w:lvlOverride>
    <w:lvlOverride w:ilvl="4">
      <w:lvl w:ilvl="4">
        <w:start w:val="1"/>
        <w:numFmt w:val="decimal"/>
        <w:pStyle w:val="CH-H5"/>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81">
    <w:abstractNumId w:val="25"/>
    <w:lvlOverride w:ilvl="0">
      <w:lvl w:ilvl="0">
        <w:start w:val="1"/>
        <w:numFmt w:val="decimal"/>
        <w:pStyle w:val="CH-H1"/>
        <w:lvlText w:val="%1."/>
        <w:lvlJc w:val="left"/>
        <w:pPr>
          <w:ind w:left="360" w:hanging="360"/>
        </w:pPr>
      </w:lvl>
    </w:lvlOverride>
    <w:lvlOverride w:ilvl="1">
      <w:lvl w:ilvl="1">
        <w:start w:val="1"/>
        <w:numFmt w:val="decimal"/>
        <w:pStyle w:val="CH-H2"/>
        <w:lvlText w:val="%1.%2."/>
        <w:lvlJc w:val="left"/>
        <w:pPr>
          <w:ind w:left="792" w:hanging="432"/>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CH-H3"/>
        <w:lvlText w:val="%1.%2.%3."/>
        <w:lvlJc w:val="left"/>
        <w:pPr>
          <w:ind w:left="1224" w:hanging="504"/>
        </w:pPr>
      </w:lvl>
    </w:lvlOverride>
    <w:lvlOverride w:ilvl="3">
      <w:lvl w:ilvl="3">
        <w:start w:val="1"/>
        <w:numFmt w:val="decimal"/>
        <w:pStyle w:val="CH-H4"/>
        <w:lvlText w:val="%1.%2.%3.%4."/>
        <w:lvlJc w:val="left"/>
        <w:pPr>
          <w:ind w:left="1728" w:hanging="648"/>
        </w:pPr>
      </w:lvl>
    </w:lvlOverride>
    <w:lvlOverride w:ilvl="4">
      <w:lvl w:ilvl="4">
        <w:start w:val="1"/>
        <w:numFmt w:val="decimal"/>
        <w:pStyle w:val="CH-H5"/>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82">
    <w:abstractNumId w:val="33"/>
    <w:lvlOverride w:ilvl="0">
      <w:startOverride w:val="1"/>
    </w:lvlOverride>
  </w:num>
  <w:num w:numId="83">
    <w:abstractNumId w:val="33"/>
    <w:lvlOverride w:ilvl="0">
      <w:startOverride w:val="1"/>
    </w:lvlOverride>
  </w:num>
  <w:num w:numId="84">
    <w:abstractNumId w:val="33"/>
    <w:lvlOverride w:ilvl="0">
      <w:startOverride w:val="1"/>
    </w:lvlOverride>
  </w:num>
  <w:num w:numId="85">
    <w:abstractNumId w:val="19"/>
  </w:num>
  <w:numIdMacAtCleanup w:val="7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鲍鹏程(Pengcheng Bao)">
    <w15:presenceInfo w15:providerId="AD" w15:userId="S-1-5-21-832800970-52157282-2519919171-464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bordersDoNotSurroundHeader/>
  <w:bordersDoNotSurroundFooter/>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1" w:cryptProviderType="rsaAES" w:cryptAlgorithmClass="hash" w:cryptAlgorithmType="typeAny" w:cryptAlgorithmSid="14" w:cryptSpinCount="100000" w:hash="hc7/Ne3FpiyoHs3ZKCklhr3qlFxEVN77/JbVC5AVb7tixA7/qx331byD9sukJYA4dAAolF6QVk6r34I4E+8eww==" w:salt="2HusXR8r1aka4zH1NQ/nng=="/>
  <w:defaultTabStop w:val="14"/>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626"/>
    <w:rsid w:val="000004B7"/>
    <w:rsid w:val="00001456"/>
    <w:rsid w:val="0000250D"/>
    <w:rsid w:val="00003DB3"/>
    <w:rsid w:val="0000508D"/>
    <w:rsid w:val="00005406"/>
    <w:rsid w:val="00011183"/>
    <w:rsid w:val="0001191C"/>
    <w:rsid w:val="00011C2F"/>
    <w:rsid w:val="00013E52"/>
    <w:rsid w:val="00014B00"/>
    <w:rsid w:val="00014DDF"/>
    <w:rsid w:val="00015D55"/>
    <w:rsid w:val="0001613F"/>
    <w:rsid w:val="00016A90"/>
    <w:rsid w:val="00016E30"/>
    <w:rsid w:val="00017F12"/>
    <w:rsid w:val="000212BC"/>
    <w:rsid w:val="0002140F"/>
    <w:rsid w:val="000217D0"/>
    <w:rsid w:val="000225DF"/>
    <w:rsid w:val="00024B42"/>
    <w:rsid w:val="00024F3E"/>
    <w:rsid w:val="00024FA6"/>
    <w:rsid w:val="00025DF0"/>
    <w:rsid w:val="00026AB8"/>
    <w:rsid w:val="00027635"/>
    <w:rsid w:val="00030438"/>
    <w:rsid w:val="0003129B"/>
    <w:rsid w:val="000317F4"/>
    <w:rsid w:val="000324E8"/>
    <w:rsid w:val="000329FD"/>
    <w:rsid w:val="00034E7B"/>
    <w:rsid w:val="00036AB9"/>
    <w:rsid w:val="00036BBE"/>
    <w:rsid w:val="0003722D"/>
    <w:rsid w:val="00037576"/>
    <w:rsid w:val="00040EC8"/>
    <w:rsid w:val="000419C0"/>
    <w:rsid w:val="00042FF9"/>
    <w:rsid w:val="00043096"/>
    <w:rsid w:val="00043C20"/>
    <w:rsid w:val="00044427"/>
    <w:rsid w:val="00046B5E"/>
    <w:rsid w:val="00046FB4"/>
    <w:rsid w:val="00053A43"/>
    <w:rsid w:val="00053A5A"/>
    <w:rsid w:val="0005685A"/>
    <w:rsid w:val="00060A23"/>
    <w:rsid w:val="000612A7"/>
    <w:rsid w:val="00061E11"/>
    <w:rsid w:val="00063362"/>
    <w:rsid w:val="0006662D"/>
    <w:rsid w:val="00066A31"/>
    <w:rsid w:val="00066AD6"/>
    <w:rsid w:val="0007084C"/>
    <w:rsid w:val="00072E75"/>
    <w:rsid w:val="0007386B"/>
    <w:rsid w:val="00073E97"/>
    <w:rsid w:val="00074CBC"/>
    <w:rsid w:val="00076827"/>
    <w:rsid w:val="00076AA8"/>
    <w:rsid w:val="00076B05"/>
    <w:rsid w:val="000771FA"/>
    <w:rsid w:val="0007768F"/>
    <w:rsid w:val="00080DB5"/>
    <w:rsid w:val="000818C4"/>
    <w:rsid w:val="00081B25"/>
    <w:rsid w:val="00082354"/>
    <w:rsid w:val="0008669C"/>
    <w:rsid w:val="00087B2F"/>
    <w:rsid w:val="00090DA3"/>
    <w:rsid w:val="00092559"/>
    <w:rsid w:val="000945C9"/>
    <w:rsid w:val="000950D7"/>
    <w:rsid w:val="00097959"/>
    <w:rsid w:val="000A12F6"/>
    <w:rsid w:val="000A4AEA"/>
    <w:rsid w:val="000A54D7"/>
    <w:rsid w:val="000A6D10"/>
    <w:rsid w:val="000B196F"/>
    <w:rsid w:val="000B29EB"/>
    <w:rsid w:val="000B352D"/>
    <w:rsid w:val="000B61B6"/>
    <w:rsid w:val="000C22FD"/>
    <w:rsid w:val="000C2357"/>
    <w:rsid w:val="000C2D70"/>
    <w:rsid w:val="000C2E23"/>
    <w:rsid w:val="000C4553"/>
    <w:rsid w:val="000C6341"/>
    <w:rsid w:val="000C6BA1"/>
    <w:rsid w:val="000D07C0"/>
    <w:rsid w:val="000D10B4"/>
    <w:rsid w:val="000D3804"/>
    <w:rsid w:val="000D394B"/>
    <w:rsid w:val="000D46A8"/>
    <w:rsid w:val="000D4BE2"/>
    <w:rsid w:val="000D4E5B"/>
    <w:rsid w:val="000D5AB4"/>
    <w:rsid w:val="000D5F56"/>
    <w:rsid w:val="000D6B00"/>
    <w:rsid w:val="000D7724"/>
    <w:rsid w:val="000E2637"/>
    <w:rsid w:val="000E34FD"/>
    <w:rsid w:val="000E4E1D"/>
    <w:rsid w:val="000E5321"/>
    <w:rsid w:val="000E550E"/>
    <w:rsid w:val="000E5DDD"/>
    <w:rsid w:val="000E6472"/>
    <w:rsid w:val="000F0B91"/>
    <w:rsid w:val="000F16EF"/>
    <w:rsid w:val="000F16F4"/>
    <w:rsid w:val="000F2592"/>
    <w:rsid w:val="000F2EAD"/>
    <w:rsid w:val="000F41E9"/>
    <w:rsid w:val="000F4DC6"/>
    <w:rsid w:val="000F55B3"/>
    <w:rsid w:val="000F55D0"/>
    <w:rsid w:val="000F567C"/>
    <w:rsid w:val="000F6235"/>
    <w:rsid w:val="000F72F1"/>
    <w:rsid w:val="000F73EC"/>
    <w:rsid w:val="000F7A9B"/>
    <w:rsid w:val="001025F7"/>
    <w:rsid w:val="00103171"/>
    <w:rsid w:val="00103390"/>
    <w:rsid w:val="001039F4"/>
    <w:rsid w:val="001058AD"/>
    <w:rsid w:val="001065D8"/>
    <w:rsid w:val="00106E52"/>
    <w:rsid w:val="00110567"/>
    <w:rsid w:val="001119F3"/>
    <w:rsid w:val="00113956"/>
    <w:rsid w:val="00117580"/>
    <w:rsid w:val="00120BD0"/>
    <w:rsid w:val="0012159C"/>
    <w:rsid w:val="0012167A"/>
    <w:rsid w:val="0012218B"/>
    <w:rsid w:val="00122BCB"/>
    <w:rsid w:val="001248E8"/>
    <w:rsid w:val="0012589F"/>
    <w:rsid w:val="00126417"/>
    <w:rsid w:val="00126EC1"/>
    <w:rsid w:val="00127E1F"/>
    <w:rsid w:val="00130300"/>
    <w:rsid w:val="00130EE6"/>
    <w:rsid w:val="00131559"/>
    <w:rsid w:val="00134C5A"/>
    <w:rsid w:val="001354F8"/>
    <w:rsid w:val="00142BDC"/>
    <w:rsid w:val="001433C5"/>
    <w:rsid w:val="00143782"/>
    <w:rsid w:val="0014557A"/>
    <w:rsid w:val="00146D4F"/>
    <w:rsid w:val="00146FB8"/>
    <w:rsid w:val="00147CA7"/>
    <w:rsid w:val="00150075"/>
    <w:rsid w:val="00152C42"/>
    <w:rsid w:val="00153FC4"/>
    <w:rsid w:val="00155257"/>
    <w:rsid w:val="001570E4"/>
    <w:rsid w:val="00160104"/>
    <w:rsid w:val="001613BC"/>
    <w:rsid w:val="00163F03"/>
    <w:rsid w:val="00164602"/>
    <w:rsid w:val="001647D5"/>
    <w:rsid w:val="00164C29"/>
    <w:rsid w:val="0017137C"/>
    <w:rsid w:val="00172EBA"/>
    <w:rsid w:val="001747DA"/>
    <w:rsid w:val="00175073"/>
    <w:rsid w:val="00177D76"/>
    <w:rsid w:val="00182AD7"/>
    <w:rsid w:val="001831E1"/>
    <w:rsid w:val="0018452C"/>
    <w:rsid w:val="00184660"/>
    <w:rsid w:val="00184DCB"/>
    <w:rsid w:val="00185B35"/>
    <w:rsid w:val="00187E10"/>
    <w:rsid w:val="00190AF1"/>
    <w:rsid w:val="00192CE9"/>
    <w:rsid w:val="0019385D"/>
    <w:rsid w:val="00193A0A"/>
    <w:rsid w:val="00194314"/>
    <w:rsid w:val="0019606A"/>
    <w:rsid w:val="0019695E"/>
    <w:rsid w:val="00197EFE"/>
    <w:rsid w:val="001A2B35"/>
    <w:rsid w:val="001A56D5"/>
    <w:rsid w:val="001A59F6"/>
    <w:rsid w:val="001A63B8"/>
    <w:rsid w:val="001A64DB"/>
    <w:rsid w:val="001A7053"/>
    <w:rsid w:val="001A70CB"/>
    <w:rsid w:val="001A78A5"/>
    <w:rsid w:val="001B1091"/>
    <w:rsid w:val="001B16FC"/>
    <w:rsid w:val="001B295B"/>
    <w:rsid w:val="001B3F57"/>
    <w:rsid w:val="001B4158"/>
    <w:rsid w:val="001B48EE"/>
    <w:rsid w:val="001B521A"/>
    <w:rsid w:val="001B772A"/>
    <w:rsid w:val="001B7EB7"/>
    <w:rsid w:val="001C140D"/>
    <w:rsid w:val="001C1E18"/>
    <w:rsid w:val="001C253E"/>
    <w:rsid w:val="001C4104"/>
    <w:rsid w:val="001C433F"/>
    <w:rsid w:val="001C4AE4"/>
    <w:rsid w:val="001C559D"/>
    <w:rsid w:val="001C6A44"/>
    <w:rsid w:val="001C7263"/>
    <w:rsid w:val="001D187A"/>
    <w:rsid w:val="001D3151"/>
    <w:rsid w:val="001D3884"/>
    <w:rsid w:val="001D43E7"/>
    <w:rsid w:val="001D5D3C"/>
    <w:rsid w:val="001D7701"/>
    <w:rsid w:val="001E309A"/>
    <w:rsid w:val="001E686A"/>
    <w:rsid w:val="001E76AE"/>
    <w:rsid w:val="001E7B26"/>
    <w:rsid w:val="001F039C"/>
    <w:rsid w:val="001F071E"/>
    <w:rsid w:val="001F0DB1"/>
    <w:rsid w:val="001F151E"/>
    <w:rsid w:val="001F2136"/>
    <w:rsid w:val="001F3D29"/>
    <w:rsid w:val="001F5616"/>
    <w:rsid w:val="001F6F6E"/>
    <w:rsid w:val="001F7FB9"/>
    <w:rsid w:val="0020164D"/>
    <w:rsid w:val="00202AF9"/>
    <w:rsid w:val="00202DAE"/>
    <w:rsid w:val="00204B3B"/>
    <w:rsid w:val="002060AC"/>
    <w:rsid w:val="00206343"/>
    <w:rsid w:val="00207189"/>
    <w:rsid w:val="002077B8"/>
    <w:rsid w:val="002101FF"/>
    <w:rsid w:val="00212626"/>
    <w:rsid w:val="00212A11"/>
    <w:rsid w:val="00213516"/>
    <w:rsid w:val="00214150"/>
    <w:rsid w:val="002148B1"/>
    <w:rsid w:val="00214E42"/>
    <w:rsid w:val="0021589A"/>
    <w:rsid w:val="00215B92"/>
    <w:rsid w:val="002202DA"/>
    <w:rsid w:val="0022170A"/>
    <w:rsid w:val="002225D3"/>
    <w:rsid w:val="00223929"/>
    <w:rsid w:val="00227AD4"/>
    <w:rsid w:val="0023036B"/>
    <w:rsid w:val="0023266C"/>
    <w:rsid w:val="00233437"/>
    <w:rsid w:val="00233E2B"/>
    <w:rsid w:val="00233ED1"/>
    <w:rsid w:val="0023450C"/>
    <w:rsid w:val="00234B28"/>
    <w:rsid w:val="00234DC6"/>
    <w:rsid w:val="00234EDC"/>
    <w:rsid w:val="00235224"/>
    <w:rsid w:val="0023563A"/>
    <w:rsid w:val="00235EB0"/>
    <w:rsid w:val="002371EF"/>
    <w:rsid w:val="00237891"/>
    <w:rsid w:val="002379FD"/>
    <w:rsid w:val="00240F5A"/>
    <w:rsid w:val="0024585C"/>
    <w:rsid w:val="002458EA"/>
    <w:rsid w:val="0024693B"/>
    <w:rsid w:val="002511F9"/>
    <w:rsid w:val="00251DAA"/>
    <w:rsid w:val="00252BCD"/>
    <w:rsid w:val="00253B9F"/>
    <w:rsid w:val="00254B45"/>
    <w:rsid w:val="002552DF"/>
    <w:rsid w:val="0026251D"/>
    <w:rsid w:val="0026308E"/>
    <w:rsid w:val="0026713B"/>
    <w:rsid w:val="00267577"/>
    <w:rsid w:val="00270894"/>
    <w:rsid w:val="00270ED6"/>
    <w:rsid w:val="0027337B"/>
    <w:rsid w:val="00273F40"/>
    <w:rsid w:val="00275174"/>
    <w:rsid w:val="00275A6D"/>
    <w:rsid w:val="00275D3D"/>
    <w:rsid w:val="00276AD2"/>
    <w:rsid w:val="0028200F"/>
    <w:rsid w:val="00284FF5"/>
    <w:rsid w:val="00286B1F"/>
    <w:rsid w:val="00287980"/>
    <w:rsid w:val="00291D08"/>
    <w:rsid w:val="002939D2"/>
    <w:rsid w:val="00293B75"/>
    <w:rsid w:val="002955C2"/>
    <w:rsid w:val="00297D0E"/>
    <w:rsid w:val="00297D30"/>
    <w:rsid w:val="002A2C4B"/>
    <w:rsid w:val="002A3BA0"/>
    <w:rsid w:val="002A45CC"/>
    <w:rsid w:val="002A7DB6"/>
    <w:rsid w:val="002B2A69"/>
    <w:rsid w:val="002B390A"/>
    <w:rsid w:val="002B3CDA"/>
    <w:rsid w:val="002B457C"/>
    <w:rsid w:val="002B5F85"/>
    <w:rsid w:val="002C1364"/>
    <w:rsid w:val="002C1B35"/>
    <w:rsid w:val="002C38EA"/>
    <w:rsid w:val="002C3DAA"/>
    <w:rsid w:val="002C4B3D"/>
    <w:rsid w:val="002C4B65"/>
    <w:rsid w:val="002C7A43"/>
    <w:rsid w:val="002C7E89"/>
    <w:rsid w:val="002D1437"/>
    <w:rsid w:val="002D3E99"/>
    <w:rsid w:val="002D520A"/>
    <w:rsid w:val="002E1CC5"/>
    <w:rsid w:val="002E2FE1"/>
    <w:rsid w:val="002E38E1"/>
    <w:rsid w:val="002E5614"/>
    <w:rsid w:val="002E5FE0"/>
    <w:rsid w:val="002E6326"/>
    <w:rsid w:val="002E63E9"/>
    <w:rsid w:val="002E6A45"/>
    <w:rsid w:val="002E77A8"/>
    <w:rsid w:val="002E7803"/>
    <w:rsid w:val="002F1622"/>
    <w:rsid w:val="002F181C"/>
    <w:rsid w:val="002F212D"/>
    <w:rsid w:val="002F21E7"/>
    <w:rsid w:val="002F31B3"/>
    <w:rsid w:val="002F3710"/>
    <w:rsid w:val="002F37A1"/>
    <w:rsid w:val="002F3DD6"/>
    <w:rsid w:val="002F4297"/>
    <w:rsid w:val="002F64B3"/>
    <w:rsid w:val="00303135"/>
    <w:rsid w:val="003032FB"/>
    <w:rsid w:val="003035E7"/>
    <w:rsid w:val="00305E65"/>
    <w:rsid w:val="00310685"/>
    <w:rsid w:val="003116ED"/>
    <w:rsid w:val="00312101"/>
    <w:rsid w:val="003128D9"/>
    <w:rsid w:val="003156E3"/>
    <w:rsid w:val="00315DBC"/>
    <w:rsid w:val="003179DB"/>
    <w:rsid w:val="003213EE"/>
    <w:rsid w:val="003216F1"/>
    <w:rsid w:val="00321F1A"/>
    <w:rsid w:val="00324C1E"/>
    <w:rsid w:val="003303BA"/>
    <w:rsid w:val="00330603"/>
    <w:rsid w:val="00330A8A"/>
    <w:rsid w:val="00330C66"/>
    <w:rsid w:val="00332247"/>
    <w:rsid w:val="00332676"/>
    <w:rsid w:val="00332873"/>
    <w:rsid w:val="00332CAA"/>
    <w:rsid w:val="0034031C"/>
    <w:rsid w:val="00341FEF"/>
    <w:rsid w:val="0034305E"/>
    <w:rsid w:val="00343476"/>
    <w:rsid w:val="00343A17"/>
    <w:rsid w:val="00343E64"/>
    <w:rsid w:val="00346F9D"/>
    <w:rsid w:val="003503AF"/>
    <w:rsid w:val="00352576"/>
    <w:rsid w:val="00352D21"/>
    <w:rsid w:val="003545E1"/>
    <w:rsid w:val="00360DFD"/>
    <w:rsid w:val="00360FB8"/>
    <w:rsid w:val="0036101A"/>
    <w:rsid w:val="0036111B"/>
    <w:rsid w:val="00361FBB"/>
    <w:rsid w:val="00362093"/>
    <w:rsid w:val="00362441"/>
    <w:rsid w:val="0036284A"/>
    <w:rsid w:val="00362BAD"/>
    <w:rsid w:val="003640FB"/>
    <w:rsid w:val="00365F07"/>
    <w:rsid w:val="003663C8"/>
    <w:rsid w:val="003673E4"/>
    <w:rsid w:val="00367A47"/>
    <w:rsid w:val="003707EC"/>
    <w:rsid w:val="00371DEE"/>
    <w:rsid w:val="003721AB"/>
    <w:rsid w:val="003734F7"/>
    <w:rsid w:val="00373E84"/>
    <w:rsid w:val="00375F9A"/>
    <w:rsid w:val="00375FB7"/>
    <w:rsid w:val="00376561"/>
    <w:rsid w:val="003800FB"/>
    <w:rsid w:val="003806BB"/>
    <w:rsid w:val="003806C9"/>
    <w:rsid w:val="003808DC"/>
    <w:rsid w:val="003809EB"/>
    <w:rsid w:val="00381611"/>
    <w:rsid w:val="003820A0"/>
    <w:rsid w:val="00382342"/>
    <w:rsid w:val="00382884"/>
    <w:rsid w:val="0038296F"/>
    <w:rsid w:val="00383222"/>
    <w:rsid w:val="003836B5"/>
    <w:rsid w:val="00383BF5"/>
    <w:rsid w:val="003849A3"/>
    <w:rsid w:val="00384AE3"/>
    <w:rsid w:val="003853BC"/>
    <w:rsid w:val="00391B55"/>
    <w:rsid w:val="00392F4E"/>
    <w:rsid w:val="00393294"/>
    <w:rsid w:val="00395369"/>
    <w:rsid w:val="003966B0"/>
    <w:rsid w:val="00397A16"/>
    <w:rsid w:val="003A009A"/>
    <w:rsid w:val="003A068F"/>
    <w:rsid w:val="003A1B34"/>
    <w:rsid w:val="003A38FF"/>
    <w:rsid w:val="003A469A"/>
    <w:rsid w:val="003A611A"/>
    <w:rsid w:val="003A6F9E"/>
    <w:rsid w:val="003B2198"/>
    <w:rsid w:val="003B24EF"/>
    <w:rsid w:val="003B2A0D"/>
    <w:rsid w:val="003B2FE1"/>
    <w:rsid w:val="003B39C0"/>
    <w:rsid w:val="003B4377"/>
    <w:rsid w:val="003B7278"/>
    <w:rsid w:val="003C2625"/>
    <w:rsid w:val="003C3B78"/>
    <w:rsid w:val="003C4796"/>
    <w:rsid w:val="003C4CEB"/>
    <w:rsid w:val="003C61D5"/>
    <w:rsid w:val="003C7964"/>
    <w:rsid w:val="003D0526"/>
    <w:rsid w:val="003D06A8"/>
    <w:rsid w:val="003D1AB3"/>
    <w:rsid w:val="003D3FEC"/>
    <w:rsid w:val="003D40F0"/>
    <w:rsid w:val="003D5243"/>
    <w:rsid w:val="003D5478"/>
    <w:rsid w:val="003D55FE"/>
    <w:rsid w:val="003D5C79"/>
    <w:rsid w:val="003E3550"/>
    <w:rsid w:val="003E46B1"/>
    <w:rsid w:val="003E5164"/>
    <w:rsid w:val="003F01B5"/>
    <w:rsid w:val="003F1470"/>
    <w:rsid w:val="003F2E42"/>
    <w:rsid w:val="003F3A18"/>
    <w:rsid w:val="003F3DAF"/>
    <w:rsid w:val="003F4BDB"/>
    <w:rsid w:val="003F5ADE"/>
    <w:rsid w:val="003F5D11"/>
    <w:rsid w:val="003F60F2"/>
    <w:rsid w:val="003F7A0B"/>
    <w:rsid w:val="004005CB"/>
    <w:rsid w:val="00400AC6"/>
    <w:rsid w:val="00401FD6"/>
    <w:rsid w:val="004033AD"/>
    <w:rsid w:val="00403D43"/>
    <w:rsid w:val="00405EF4"/>
    <w:rsid w:val="0040764B"/>
    <w:rsid w:val="0041075D"/>
    <w:rsid w:val="004114C3"/>
    <w:rsid w:val="00412AA8"/>
    <w:rsid w:val="00413E39"/>
    <w:rsid w:val="00415E82"/>
    <w:rsid w:val="0041632D"/>
    <w:rsid w:val="0042097A"/>
    <w:rsid w:val="00420A45"/>
    <w:rsid w:val="00421B3E"/>
    <w:rsid w:val="00422380"/>
    <w:rsid w:val="004232C9"/>
    <w:rsid w:val="00423537"/>
    <w:rsid w:val="004236C4"/>
    <w:rsid w:val="004250B2"/>
    <w:rsid w:val="00426733"/>
    <w:rsid w:val="00427243"/>
    <w:rsid w:val="00430AA4"/>
    <w:rsid w:val="00430C17"/>
    <w:rsid w:val="00430F91"/>
    <w:rsid w:val="0043107E"/>
    <w:rsid w:val="00431E8D"/>
    <w:rsid w:val="0043434C"/>
    <w:rsid w:val="00434474"/>
    <w:rsid w:val="00434FDA"/>
    <w:rsid w:val="0043513D"/>
    <w:rsid w:val="004357C8"/>
    <w:rsid w:val="00435C2B"/>
    <w:rsid w:val="00436B06"/>
    <w:rsid w:val="00437B0E"/>
    <w:rsid w:val="00437CC7"/>
    <w:rsid w:val="00442FC4"/>
    <w:rsid w:val="00445A9F"/>
    <w:rsid w:val="004474E6"/>
    <w:rsid w:val="004500A3"/>
    <w:rsid w:val="004507C8"/>
    <w:rsid w:val="00453856"/>
    <w:rsid w:val="00453B3D"/>
    <w:rsid w:val="00454B05"/>
    <w:rsid w:val="00454C88"/>
    <w:rsid w:val="0045534C"/>
    <w:rsid w:val="0045753B"/>
    <w:rsid w:val="00460276"/>
    <w:rsid w:val="00460CE2"/>
    <w:rsid w:val="00461079"/>
    <w:rsid w:val="00462554"/>
    <w:rsid w:val="004625B2"/>
    <w:rsid w:val="004628E5"/>
    <w:rsid w:val="00464E9E"/>
    <w:rsid w:val="00467D7F"/>
    <w:rsid w:val="00472D74"/>
    <w:rsid w:val="00473AE8"/>
    <w:rsid w:val="0047437B"/>
    <w:rsid w:val="00474AD6"/>
    <w:rsid w:val="00475ED0"/>
    <w:rsid w:val="00477093"/>
    <w:rsid w:val="0048063E"/>
    <w:rsid w:val="004808CA"/>
    <w:rsid w:val="004826AA"/>
    <w:rsid w:val="004835E5"/>
    <w:rsid w:val="004856C1"/>
    <w:rsid w:val="004857CE"/>
    <w:rsid w:val="00487EC1"/>
    <w:rsid w:val="00490D25"/>
    <w:rsid w:val="0049250E"/>
    <w:rsid w:val="00494743"/>
    <w:rsid w:val="004A20E1"/>
    <w:rsid w:val="004A2A13"/>
    <w:rsid w:val="004A2A19"/>
    <w:rsid w:val="004A4FD6"/>
    <w:rsid w:val="004A778E"/>
    <w:rsid w:val="004A7AA7"/>
    <w:rsid w:val="004B0DAC"/>
    <w:rsid w:val="004B24DC"/>
    <w:rsid w:val="004B2C61"/>
    <w:rsid w:val="004B35C4"/>
    <w:rsid w:val="004B475E"/>
    <w:rsid w:val="004B4F10"/>
    <w:rsid w:val="004B591E"/>
    <w:rsid w:val="004B5EA0"/>
    <w:rsid w:val="004B5FB1"/>
    <w:rsid w:val="004C1B4B"/>
    <w:rsid w:val="004C32D7"/>
    <w:rsid w:val="004C6D6B"/>
    <w:rsid w:val="004C6FCB"/>
    <w:rsid w:val="004C79FD"/>
    <w:rsid w:val="004C7FD8"/>
    <w:rsid w:val="004D054F"/>
    <w:rsid w:val="004D22F3"/>
    <w:rsid w:val="004D34A4"/>
    <w:rsid w:val="004D39A9"/>
    <w:rsid w:val="004D56EF"/>
    <w:rsid w:val="004D6740"/>
    <w:rsid w:val="004D68EF"/>
    <w:rsid w:val="004D7DF0"/>
    <w:rsid w:val="004E19A5"/>
    <w:rsid w:val="004E1EB6"/>
    <w:rsid w:val="004E2131"/>
    <w:rsid w:val="004E2A18"/>
    <w:rsid w:val="004E2C13"/>
    <w:rsid w:val="004E4FF3"/>
    <w:rsid w:val="004E5F8E"/>
    <w:rsid w:val="004F0381"/>
    <w:rsid w:val="004F4F0A"/>
    <w:rsid w:val="004F5477"/>
    <w:rsid w:val="004F7B58"/>
    <w:rsid w:val="00502B66"/>
    <w:rsid w:val="00502FA8"/>
    <w:rsid w:val="00503D46"/>
    <w:rsid w:val="00504172"/>
    <w:rsid w:val="005042A7"/>
    <w:rsid w:val="0050665D"/>
    <w:rsid w:val="00506F21"/>
    <w:rsid w:val="00507C7E"/>
    <w:rsid w:val="00511545"/>
    <w:rsid w:val="005124EB"/>
    <w:rsid w:val="0051269C"/>
    <w:rsid w:val="0051282E"/>
    <w:rsid w:val="0051379A"/>
    <w:rsid w:val="005141F0"/>
    <w:rsid w:val="00514327"/>
    <w:rsid w:val="00514DDA"/>
    <w:rsid w:val="00516479"/>
    <w:rsid w:val="00521CBE"/>
    <w:rsid w:val="00522962"/>
    <w:rsid w:val="005241C2"/>
    <w:rsid w:val="00526441"/>
    <w:rsid w:val="0052652A"/>
    <w:rsid w:val="00527B7A"/>
    <w:rsid w:val="0053544C"/>
    <w:rsid w:val="00535701"/>
    <w:rsid w:val="005357BD"/>
    <w:rsid w:val="005363FC"/>
    <w:rsid w:val="00537059"/>
    <w:rsid w:val="005371D7"/>
    <w:rsid w:val="00537763"/>
    <w:rsid w:val="00540703"/>
    <w:rsid w:val="00540C6F"/>
    <w:rsid w:val="005421AC"/>
    <w:rsid w:val="00543901"/>
    <w:rsid w:val="00544EC8"/>
    <w:rsid w:val="00546FA8"/>
    <w:rsid w:val="0055007E"/>
    <w:rsid w:val="005503CF"/>
    <w:rsid w:val="0055223E"/>
    <w:rsid w:val="005522DE"/>
    <w:rsid w:val="00555044"/>
    <w:rsid w:val="0055524B"/>
    <w:rsid w:val="00555DC6"/>
    <w:rsid w:val="00557514"/>
    <w:rsid w:val="00560491"/>
    <w:rsid w:val="005608DE"/>
    <w:rsid w:val="00560C41"/>
    <w:rsid w:val="0056301A"/>
    <w:rsid w:val="005635A4"/>
    <w:rsid w:val="00564080"/>
    <w:rsid w:val="005657FE"/>
    <w:rsid w:val="00565968"/>
    <w:rsid w:val="00565ABF"/>
    <w:rsid w:val="005700DE"/>
    <w:rsid w:val="00570854"/>
    <w:rsid w:val="00570EF1"/>
    <w:rsid w:val="00571CD0"/>
    <w:rsid w:val="005720F3"/>
    <w:rsid w:val="00573A7A"/>
    <w:rsid w:val="00576913"/>
    <w:rsid w:val="0057785B"/>
    <w:rsid w:val="00577DEC"/>
    <w:rsid w:val="005838FC"/>
    <w:rsid w:val="005868D9"/>
    <w:rsid w:val="00590965"/>
    <w:rsid w:val="00591327"/>
    <w:rsid w:val="005923C8"/>
    <w:rsid w:val="00593880"/>
    <w:rsid w:val="0059586C"/>
    <w:rsid w:val="005963AF"/>
    <w:rsid w:val="00596B3C"/>
    <w:rsid w:val="005A2395"/>
    <w:rsid w:val="005A59B8"/>
    <w:rsid w:val="005A6A48"/>
    <w:rsid w:val="005B1681"/>
    <w:rsid w:val="005B2A79"/>
    <w:rsid w:val="005B2F4D"/>
    <w:rsid w:val="005B600A"/>
    <w:rsid w:val="005B711D"/>
    <w:rsid w:val="005B798D"/>
    <w:rsid w:val="005C1B30"/>
    <w:rsid w:val="005C4110"/>
    <w:rsid w:val="005C4C35"/>
    <w:rsid w:val="005C5885"/>
    <w:rsid w:val="005C5BB7"/>
    <w:rsid w:val="005C5C1C"/>
    <w:rsid w:val="005C61ED"/>
    <w:rsid w:val="005C63F7"/>
    <w:rsid w:val="005D12FB"/>
    <w:rsid w:val="005D3009"/>
    <w:rsid w:val="005D4956"/>
    <w:rsid w:val="005D4ECC"/>
    <w:rsid w:val="005E1EFC"/>
    <w:rsid w:val="005E2C0D"/>
    <w:rsid w:val="005E3633"/>
    <w:rsid w:val="005E57F7"/>
    <w:rsid w:val="005E6E07"/>
    <w:rsid w:val="005E7759"/>
    <w:rsid w:val="005E7FB2"/>
    <w:rsid w:val="005F05D2"/>
    <w:rsid w:val="005F0B19"/>
    <w:rsid w:val="005F2443"/>
    <w:rsid w:val="005F2A00"/>
    <w:rsid w:val="005F40D4"/>
    <w:rsid w:val="005F55D9"/>
    <w:rsid w:val="005F569E"/>
    <w:rsid w:val="005F603D"/>
    <w:rsid w:val="005F75EB"/>
    <w:rsid w:val="00602B76"/>
    <w:rsid w:val="00602E50"/>
    <w:rsid w:val="00603527"/>
    <w:rsid w:val="006036A7"/>
    <w:rsid w:val="006038D8"/>
    <w:rsid w:val="0060444F"/>
    <w:rsid w:val="006062BB"/>
    <w:rsid w:val="00607024"/>
    <w:rsid w:val="00607528"/>
    <w:rsid w:val="006075CF"/>
    <w:rsid w:val="006115D7"/>
    <w:rsid w:val="006126C4"/>
    <w:rsid w:val="00613BB9"/>
    <w:rsid w:val="006147FD"/>
    <w:rsid w:val="00615F20"/>
    <w:rsid w:val="006162EA"/>
    <w:rsid w:val="006163AA"/>
    <w:rsid w:val="006168ED"/>
    <w:rsid w:val="00617D9A"/>
    <w:rsid w:val="00617F8C"/>
    <w:rsid w:val="0062034F"/>
    <w:rsid w:val="0062298D"/>
    <w:rsid w:val="00622B68"/>
    <w:rsid w:val="00622F15"/>
    <w:rsid w:val="00623437"/>
    <w:rsid w:val="006234FE"/>
    <w:rsid w:val="006242F2"/>
    <w:rsid w:val="006264A8"/>
    <w:rsid w:val="006269EC"/>
    <w:rsid w:val="00626D77"/>
    <w:rsid w:val="00630F14"/>
    <w:rsid w:val="0063481A"/>
    <w:rsid w:val="00636B72"/>
    <w:rsid w:val="00636D30"/>
    <w:rsid w:val="006370B5"/>
    <w:rsid w:val="0063776E"/>
    <w:rsid w:val="0063778C"/>
    <w:rsid w:val="00637C5E"/>
    <w:rsid w:val="00640AB2"/>
    <w:rsid w:val="00643194"/>
    <w:rsid w:val="00644099"/>
    <w:rsid w:val="00644DDA"/>
    <w:rsid w:val="0064595D"/>
    <w:rsid w:val="00645B1D"/>
    <w:rsid w:val="00646651"/>
    <w:rsid w:val="006479C7"/>
    <w:rsid w:val="00651B13"/>
    <w:rsid w:val="0065376E"/>
    <w:rsid w:val="00653960"/>
    <w:rsid w:val="00654000"/>
    <w:rsid w:val="006553AC"/>
    <w:rsid w:val="00657F31"/>
    <w:rsid w:val="00660297"/>
    <w:rsid w:val="00660B2F"/>
    <w:rsid w:val="00661C99"/>
    <w:rsid w:val="00661C9D"/>
    <w:rsid w:val="00662824"/>
    <w:rsid w:val="006659C2"/>
    <w:rsid w:val="00667C30"/>
    <w:rsid w:val="006704D7"/>
    <w:rsid w:val="00670BF6"/>
    <w:rsid w:val="00672228"/>
    <w:rsid w:val="00672663"/>
    <w:rsid w:val="006734D6"/>
    <w:rsid w:val="00673507"/>
    <w:rsid w:val="006738D3"/>
    <w:rsid w:val="006743E4"/>
    <w:rsid w:val="00675198"/>
    <w:rsid w:val="006760C1"/>
    <w:rsid w:val="0067731B"/>
    <w:rsid w:val="00681961"/>
    <w:rsid w:val="00683DA0"/>
    <w:rsid w:val="0068458F"/>
    <w:rsid w:val="006847E9"/>
    <w:rsid w:val="006851FC"/>
    <w:rsid w:val="00685641"/>
    <w:rsid w:val="00685910"/>
    <w:rsid w:val="00685938"/>
    <w:rsid w:val="00687EC4"/>
    <w:rsid w:val="00690D0A"/>
    <w:rsid w:val="0069141A"/>
    <w:rsid w:val="00694F4B"/>
    <w:rsid w:val="006950C5"/>
    <w:rsid w:val="00695B15"/>
    <w:rsid w:val="00696F93"/>
    <w:rsid w:val="00697622"/>
    <w:rsid w:val="006A017D"/>
    <w:rsid w:val="006A122A"/>
    <w:rsid w:val="006A1BC1"/>
    <w:rsid w:val="006A218D"/>
    <w:rsid w:val="006A24C5"/>
    <w:rsid w:val="006A313D"/>
    <w:rsid w:val="006A36EC"/>
    <w:rsid w:val="006A783E"/>
    <w:rsid w:val="006A7BDD"/>
    <w:rsid w:val="006B2E2A"/>
    <w:rsid w:val="006B30FD"/>
    <w:rsid w:val="006B33B9"/>
    <w:rsid w:val="006B5CCF"/>
    <w:rsid w:val="006B64D6"/>
    <w:rsid w:val="006C0F75"/>
    <w:rsid w:val="006C28D2"/>
    <w:rsid w:val="006C47C2"/>
    <w:rsid w:val="006C7857"/>
    <w:rsid w:val="006D1A60"/>
    <w:rsid w:val="006D1F12"/>
    <w:rsid w:val="006D28E9"/>
    <w:rsid w:val="006D499C"/>
    <w:rsid w:val="006D529E"/>
    <w:rsid w:val="006D674D"/>
    <w:rsid w:val="006D7770"/>
    <w:rsid w:val="006E141E"/>
    <w:rsid w:val="006E35D4"/>
    <w:rsid w:val="006E383A"/>
    <w:rsid w:val="006E4254"/>
    <w:rsid w:val="006E4581"/>
    <w:rsid w:val="006E4D9C"/>
    <w:rsid w:val="006E4D9D"/>
    <w:rsid w:val="006E52D8"/>
    <w:rsid w:val="006E59D2"/>
    <w:rsid w:val="006E7203"/>
    <w:rsid w:val="006F0F40"/>
    <w:rsid w:val="006F2319"/>
    <w:rsid w:val="006F26A4"/>
    <w:rsid w:val="006F352C"/>
    <w:rsid w:val="006F4A27"/>
    <w:rsid w:val="006F4B91"/>
    <w:rsid w:val="006F5A02"/>
    <w:rsid w:val="006F5FA8"/>
    <w:rsid w:val="006F6EBD"/>
    <w:rsid w:val="00700F7B"/>
    <w:rsid w:val="00701824"/>
    <w:rsid w:val="007028D7"/>
    <w:rsid w:val="00704351"/>
    <w:rsid w:val="007047F4"/>
    <w:rsid w:val="00704F52"/>
    <w:rsid w:val="00705D3B"/>
    <w:rsid w:val="00707785"/>
    <w:rsid w:val="00710312"/>
    <w:rsid w:val="00710390"/>
    <w:rsid w:val="00711AC7"/>
    <w:rsid w:val="00712726"/>
    <w:rsid w:val="00712D03"/>
    <w:rsid w:val="00712E72"/>
    <w:rsid w:val="00716071"/>
    <w:rsid w:val="00716D30"/>
    <w:rsid w:val="00717C2A"/>
    <w:rsid w:val="00717DB7"/>
    <w:rsid w:val="007209F9"/>
    <w:rsid w:val="00722C96"/>
    <w:rsid w:val="0072308B"/>
    <w:rsid w:val="00725A2F"/>
    <w:rsid w:val="007264DD"/>
    <w:rsid w:val="007276B0"/>
    <w:rsid w:val="00730315"/>
    <w:rsid w:val="00731522"/>
    <w:rsid w:val="0073238A"/>
    <w:rsid w:val="00732F09"/>
    <w:rsid w:val="00733651"/>
    <w:rsid w:val="00734046"/>
    <w:rsid w:val="0073464E"/>
    <w:rsid w:val="00734F4D"/>
    <w:rsid w:val="007359D9"/>
    <w:rsid w:val="00737665"/>
    <w:rsid w:val="00737668"/>
    <w:rsid w:val="00737C11"/>
    <w:rsid w:val="00737F1B"/>
    <w:rsid w:val="0074004E"/>
    <w:rsid w:val="00740A6F"/>
    <w:rsid w:val="007412B6"/>
    <w:rsid w:val="007421AB"/>
    <w:rsid w:val="007428A4"/>
    <w:rsid w:val="00742B25"/>
    <w:rsid w:val="00744808"/>
    <w:rsid w:val="00747E5B"/>
    <w:rsid w:val="007511C5"/>
    <w:rsid w:val="007512A8"/>
    <w:rsid w:val="00751DD3"/>
    <w:rsid w:val="00752057"/>
    <w:rsid w:val="0075324B"/>
    <w:rsid w:val="0075348F"/>
    <w:rsid w:val="007537A7"/>
    <w:rsid w:val="007540FC"/>
    <w:rsid w:val="00754B2E"/>
    <w:rsid w:val="00755A15"/>
    <w:rsid w:val="007571EF"/>
    <w:rsid w:val="00757456"/>
    <w:rsid w:val="0076196A"/>
    <w:rsid w:val="00762165"/>
    <w:rsid w:val="007627E8"/>
    <w:rsid w:val="00762924"/>
    <w:rsid w:val="00762DB6"/>
    <w:rsid w:val="00763135"/>
    <w:rsid w:val="0076327F"/>
    <w:rsid w:val="00763464"/>
    <w:rsid w:val="00764438"/>
    <w:rsid w:val="007650CA"/>
    <w:rsid w:val="007667C2"/>
    <w:rsid w:val="00767DE7"/>
    <w:rsid w:val="00767F6F"/>
    <w:rsid w:val="00770C0A"/>
    <w:rsid w:val="0077372A"/>
    <w:rsid w:val="007737CE"/>
    <w:rsid w:val="00774303"/>
    <w:rsid w:val="00774499"/>
    <w:rsid w:val="007750C4"/>
    <w:rsid w:val="00775B51"/>
    <w:rsid w:val="0077608B"/>
    <w:rsid w:val="00777487"/>
    <w:rsid w:val="00777737"/>
    <w:rsid w:val="00780F69"/>
    <w:rsid w:val="00781E60"/>
    <w:rsid w:val="007851EE"/>
    <w:rsid w:val="00785C5F"/>
    <w:rsid w:val="00785E2D"/>
    <w:rsid w:val="00786B3D"/>
    <w:rsid w:val="00786F07"/>
    <w:rsid w:val="00793FF8"/>
    <w:rsid w:val="007961BE"/>
    <w:rsid w:val="0079663C"/>
    <w:rsid w:val="00796D3A"/>
    <w:rsid w:val="007A057D"/>
    <w:rsid w:val="007A14F0"/>
    <w:rsid w:val="007A2F19"/>
    <w:rsid w:val="007A489B"/>
    <w:rsid w:val="007A4B56"/>
    <w:rsid w:val="007A5016"/>
    <w:rsid w:val="007A6D78"/>
    <w:rsid w:val="007B012B"/>
    <w:rsid w:val="007B2935"/>
    <w:rsid w:val="007B4A4A"/>
    <w:rsid w:val="007B4EE7"/>
    <w:rsid w:val="007B53CA"/>
    <w:rsid w:val="007B7AF8"/>
    <w:rsid w:val="007C12C8"/>
    <w:rsid w:val="007C3F6D"/>
    <w:rsid w:val="007C44EE"/>
    <w:rsid w:val="007D2DD2"/>
    <w:rsid w:val="007D3F57"/>
    <w:rsid w:val="007D6E56"/>
    <w:rsid w:val="007D76AA"/>
    <w:rsid w:val="007E06B4"/>
    <w:rsid w:val="007E0DEE"/>
    <w:rsid w:val="007E10D8"/>
    <w:rsid w:val="007E2198"/>
    <w:rsid w:val="007E4012"/>
    <w:rsid w:val="007E5C99"/>
    <w:rsid w:val="007E629E"/>
    <w:rsid w:val="007F0E18"/>
    <w:rsid w:val="007F15D4"/>
    <w:rsid w:val="007F17DE"/>
    <w:rsid w:val="007F1B01"/>
    <w:rsid w:val="007F1CDB"/>
    <w:rsid w:val="007F293B"/>
    <w:rsid w:val="007F3050"/>
    <w:rsid w:val="007F360B"/>
    <w:rsid w:val="007F3B80"/>
    <w:rsid w:val="007F47E1"/>
    <w:rsid w:val="007F584A"/>
    <w:rsid w:val="007F6544"/>
    <w:rsid w:val="007F6BBB"/>
    <w:rsid w:val="007F6EBB"/>
    <w:rsid w:val="00800762"/>
    <w:rsid w:val="00800C9B"/>
    <w:rsid w:val="008011BF"/>
    <w:rsid w:val="00801ADE"/>
    <w:rsid w:val="00801D52"/>
    <w:rsid w:val="008026D8"/>
    <w:rsid w:val="00802B54"/>
    <w:rsid w:val="00803E40"/>
    <w:rsid w:val="00807C9F"/>
    <w:rsid w:val="00807CE0"/>
    <w:rsid w:val="00807D45"/>
    <w:rsid w:val="00810428"/>
    <w:rsid w:val="00810FA4"/>
    <w:rsid w:val="008112CC"/>
    <w:rsid w:val="00811638"/>
    <w:rsid w:val="0081180A"/>
    <w:rsid w:val="0081196C"/>
    <w:rsid w:val="0081255B"/>
    <w:rsid w:val="00813ECB"/>
    <w:rsid w:val="00816949"/>
    <w:rsid w:val="00821417"/>
    <w:rsid w:val="00823BBC"/>
    <w:rsid w:val="00824135"/>
    <w:rsid w:val="00824378"/>
    <w:rsid w:val="008266DF"/>
    <w:rsid w:val="00826BDF"/>
    <w:rsid w:val="00827B47"/>
    <w:rsid w:val="008302AF"/>
    <w:rsid w:val="008305A3"/>
    <w:rsid w:val="008312BD"/>
    <w:rsid w:val="00831872"/>
    <w:rsid w:val="00831E9C"/>
    <w:rsid w:val="00832593"/>
    <w:rsid w:val="00834CFC"/>
    <w:rsid w:val="00837C98"/>
    <w:rsid w:val="00842D29"/>
    <w:rsid w:val="00844489"/>
    <w:rsid w:val="00844918"/>
    <w:rsid w:val="00844F38"/>
    <w:rsid w:val="00845374"/>
    <w:rsid w:val="00845BE7"/>
    <w:rsid w:val="008471D0"/>
    <w:rsid w:val="00850E64"/>
    <w:rsid w:val="00851A4C"/>
    <w:rsid w:val="00851F34"/>
    <w:rsid w:val="00854901"/>
    <w:rsid w:val="00856A1A"/>
    <w:rsid w:val="00860356"/>
    <w:rsid w:val="008604A7"/>
    <w:rsid w:val="0086093C"/>
    <w:rsid w:val="0086101C"/>
    <w:rsid w:val="008612DD"/>
    <w:rsid w:val="00861FAD"/>
    <w:rsid w:val="00862100"/>
    <w:rsid w:val="008629C6"/>
    <w:rsid w:val="00862FD2"/>
    <w:rsid w:val="008642C0"/>
    <w:rsid w:val="00865E33"/>
    <w:rsid w:val="0086632C"/>
    <w:rsid w:val="0086771D"/>
    <w:rsid w:val="00867A01"/>
    <w:rsid w:val="00867C7D"/>
    <w:rsid w:val="00867DE3"/>
    <w:rsid w:val="0087028F"/>
    <w:rsid w:val="0087057C"/>
    <w:rsid w:val="00870F5B"/>
    <w:rsid w:val="008714E9"/>
    <w:rsid w:val="00871B23"/>
    <w:rsid w:val="00871BC4"/>
    <w:rsid w:val="00874C4B"/>
    <w:rsid w:val="00874E19"/>
    <w:rsid w:val="00875467"/>
    <w:rsid w:val="0087554B"/>
    <w:rsid w:val="00875E52"/>
    <w:rsid w:val="0087607C"/>
    <w:rsid w:val="008760FD"/>
    <w:rsid w:val="008768B7"/>
    <w:rsid w:val="0087776D"/>
    <w:rsid w:val="00877CA4"/>
    <w:rsid w:val="00885452"/>
    <w:rsid w:val="00886177"/>
    <w:rsid w:val="0089049A"/>
    <w:rsid w:val="008908CE"/>
    <w:rsid w:val="00894C47"/>
    <w:rsid w:val="00895D57"/>
    <w:rsid w:val="00897D0B"/>
    <w:rsid w:val="00897E68"/>
    <w:rsid w:val="008A1729"/>
    <w:rsid w:val="008A1AEB"/>
    <w:rsid w:val="008A38B5"/>
    <w:rsid w:val="008A3B79"/>
    <w:rsid w:val="008A4C12"/>
    <w:rsid w:val="008A5224"/>
    <w:rsid w:val="008A59AC"/>
    <w:rsid w:val="008A6536"/>
    <w:rsid w:val="008A7C01"/>
    <w:rsid w:val="008B0F84"/>
    <w:rsid w:val="008B0FF4"/>
    <w:rsid w:val="008B202A"/>
    <w:rsid w:val="008B22A2"/>
    <w:rsid w:val="008B3DA8"/>
    <w:rsid w:val="008B4BFF"/>
    <w:rsid w:val="008B536C"/>
    <w:rsid w:val="008B5E60"/>
    <w:rsid w:val="008B7C6D"/>
    <w:rsid w:val="008B7D23"/>
    <w:rsid w:val="008B7E64"/>
    <w:rsid w:val="008C2B84"/>
    <w:rsid w:val="008C2FA9"/>
    <w:rsid w:val="008C3F9F"/>
    <w:rsid w:val="008C4A32"/>
    <w:rsid w:val="008C4B32"/>
    <w:rsid w:val="008C4C1D"/>
    <w:rsid w:val="008C64F7"/>
    <w:rsid w:val="008C67DC"/>
    <w:rsid w:val="008D225A"/>
    <w:rsid w:val="008D5A00"/>
    <w:rsid w:val="008E0227"/>
    <w:rsid w:val="008E05D4"/>
    <w:rsid w:val="008E330A"/>
    <w:rsid w:val="008E414E"/>
    <w:rsid w:val="008E41EB"/>
    <w:rsid w:val="008E42E3"/>
    <w:rsid w:val="008E44B5"/>
    <w:rsid w:val="008E6A97"/>
    <w:rsid w:val="008E75A5"/>
    <w:rsid w:val="008F150F"/>
    <w:rsid w:val="008F4972"/>
    <w:rsid w:val="008F4EC8"/>
    <w:rsid w:val="00902FED"/>
    <w:rsid w:val="009043C6"/>
    <w:rsid w:val="00904927"/>
    <w:rsid w:val="00906125"/>
    <w:rsid w:val="00907945"/>
    <w:rsid w:val="00907964"/>
    <w:rsid w:val="009115F0"/>
    <w:rsid w:val="0091286A"/>
    <w:rsid w:val="009134DF"/>
    <w:rsid w:val="00915C4F"/>
    <w:rsid w:val="00915E4F"/>
    <w:rsid w:val="00916055"/>
    <w:rsid w:val="009173ED"/>
    <w:rsid w:val="00917977"/>
    <w:rsid w:val="00921AD4"/>
    <w:rsid w:val="0092318B"/>
    <w:rsid w:val="00925433"/>
    <w:rsid w:val="00925B93"/>
    <w:rsid w:val="009262C3"/>
    <w:rsid w:val="0093189B"/>
    <w:rsid w:val="0093231C"/>
    <w:rsid w:val="00933FC2"/>
    <w:rsid w:val="00934AFD"/>
    <w:rsid w:val="00934C45"/>
    <w:rsid w:val="009374D9"/>
    <w:rsid w:val="0093776F"/>
    <w:rsid w:val="009378B4"/>
    <w:rsid w:val="009416BA"/>
    <w:rsid w:val="00941B63"/>
    <w:rsid w:val="009422B7"/>
    <w:rsid w:val="00943BAE"/>
    <w:rsid w:val="009443D4"/>
    <w:rsid w:val="0094479D"/>
    <w:rsid w:val="00944A5E"/>
    <w:rsid w:val="0094502E"/>
    <w:rsid w:val="00945D33"/>
    <w:rsid w:val="00952E39"/>
    <w:rsid w:val="00953596"/>
    <w:rsid w:val="00954B14"/>
    <w:rsid w:val="00954B8D"/>
    <w:rsid w:val="00955593"/>
    <w:rsid w:val="00955AD5"/>
    <w:rsid w:val="0095661D"/>
    <w:rsid w:val="0095682C"/>
    <w:rsid w:val="00960428"/>
    <w:rsid w:val="00961116"/>
    <w:rsid w:val="0096127A"/>
    <w:rsid w:val="00965D7C"/>
    <w:rsid w:val="0096738A"/>
    <w:rsid w:val="00967466"/>
    <w:rsid w:val="009705EF"/>
    <w:rsid w:val="00972C3B"/>
    <w:rsid w:val="00972E49"/>
    <w:rsid w:val="00973355"/>
    <w:rsid w:val="00973AC0"/>
    <w:rsid w:val="00975E1F"/>
    <w:rsid w:val="0097638E"/>
    <w:rsid w:val="00976597"/>
    <w:rsid w:val="00976A9E"/>
    <w:rsid w:val="00976B30"/>
    <w:rsid w:val="00976FF0"/>
    <w:rsid w:val="00980E3D"/>
    <w:rsid w:val="009829AC"/>
    <w:rsid w:val="00982E7D"/>
    <w:rsid w:val="00985087"/>
    <w:rsid w:val="009904F0"/>
    <w:rsid w:val="00991ADF"/>
    <w:rsid w:val="00992BC6"/>
    <w:rsid w:val="00993240"/>
    <w:rsid w:val="00993A38"/>
    <w:rsid w:val="00995CEB"/>
    <w:rsid w:val="00996707"/>
    <w:rsid w:val="00996D50"/>
    <w:rsid w:val="00997557"/>
    <w:rsid w:val="00997680"/>
    <w:rsid w:val="009A010C"/>
    <w:rsid w:val="009A6222"/>
    <w:rsid w:val="009A6861"/>
    <w:rsid w:val="009A723E"/>
    <w:rsid w:val="009A7AAA"/>
    <w:rsid w:val="009B05CE"/>
    <w:rsid w:val="009B1759"/>
    <w:rsid w:val="009B28C9"/>
    <w:rsid w:val="009B34C8"/>
    <w:rsid w:val="009B5E20"/>
    <w:rsid w:val="009B788B"/>
    <w:rsid w:val="009C046E"/>
    <w:rsid w:val="009C16CA"/>
    <w:rsid w:val="009C3C56"/>
    <w:rsid w:val="009D0A0D"/>
    <w:rsid w:val="009D1902"/>
    <w:rsid w:val="009D1AE1"/>
    <w:rsid w:val="009D2838"/>
    <w:rsid w:val="009D2D21"/>
    <w:rsid w:val="009D3569"/>
    <w:rsid w:val="009D4DC0"/>
    <w:rsid w:val="009D7920"/>
    <w:rsid w:val="009E02F3"/>
    <w:rsid w:val="009E0DC3"/>
    <w:rsid w:val="009E172E"/>
    <w:rsid w:val="009E2921"/>
    <w:rsid w:val="009E392C"/>
    <w:rsid w:val="009E414F"/>
    <w:rsid w:val="009E51A2"/>
    <w:rsid w:val="009E5B25"/>
    <w:rsid w:val="009E61B2"/>
    <w:rsid w:val="009E638F"/>
    <w:rsid w:val="009E7DDE"/>
    <w:rsid w:val="009F1E50"/>
    <w:rsid w:val="009F7F90"/>
    <w:rsid w:val="00A00076"/>
    <w:rsid w:val="00A01E8D"/>
    <w:rsid w:val="00A03F80"/>
    <w:rsid w:val="00A04408"/>
    <w:rsid w:val="00A04E6A"/>
    <w:rsid w:val="00A0708A"/>
    <w:rsid w:val="00A11287"/>
    <w:rsid w:val="00A16BFF"/>
    <w:rsid w:val="00A175EA"/>
    <w:rsid w:val="00A17EC2"/>
    <w:rsid w:val="00A2141B"/>
    <w:rsid w:val="00A2160E"/>
    <w:rsid w:val="00A217F0"/>
    <w:rsid w:val="00A24514"/>
    <w:rsid w:val="00A24CB9"/>
    <w:rsid w:val="00A25940"/>
    <w:rsid w:val="00A271E1"/>
    <w:rsid w:val="00A3191C"/>
    <w:rsid w:val="00A31B5B"/>
    <w:rsid w:val="00A32060"/>
    <w:rsid w:val="00A3211D"/>
    <w:rsid w:val="00A3214C"/>
    <w:rsid w:val="00A40504"/>
    <w:rsid w:val="00A41EBB"/>
    <w:rsid w:val="00A421BF"/>
    <w:rsid w:val="00A42FFF"/>
    <w:rsid w:val="00A43610"/>
    <w:rsid w:val="00A436D9"/>
    <w:rsid w:val="00A44345"/>
    <w:rsid w:val="00A44CD7"/>
    <w:rsid w:val="00A456AF"/>
    <w:rsid w:val="00A4588C"/>
    <w:rsid w:val="00A45F56"/>
    <w:rsid w:val="00A4609A"/>
    <w:rsid w:val="00A46139"/>
    <w:rsid w:val="00A46C3D"/>
    <w:rsid w:val="00A4706B"/>
    <w:rsid w:val="00A50DAE"/>
    <w:rsid w:val="00A52BED"/>
    <w:rsid w:val="00A53945"/>
    <w:rsid w:val="00A55C64"/>
    <w:rsid w:val="00A560C9"/>
    <w:rsid w:val="00A60175"/>
    <w:rsid w:val="00A60A08"/>
    <w:rsid w:val="00A60AA4"/>
    <w:rsid w:val="00A61BC1"/>
    <w:rsid w:val="00A63FB3"/>
    <w:rsid w:val="00A64634"/>
    <w:rsid w:val="00A66916"/>
    <w:rsid w:val="00A7161A"/>
    <w:rsid w:val="00A74840"/>
    <w:rsid w:val="00A74B8E"/>
    <w:rsid w:val="00A7599E"/>
    <w:rsid w:val="00A75C3B"/>
    <w:rsid w:val="00A75F8C"/>
    <w:rsid w:val="00A85FB1"/>
    <w:rsid w:val="00A90B61"/>
    <w:rsid w:val="00A9177D"/>
    <w:rsid w:val="00A923DB"/>
    <w:rsid w:val="00A94894"/>
    <w:rsid w:val="00A94E77"/>
    <w:rsid w:val="00A95AA8"/>
    <w:rsid w:val="00A96827"/>
    <w:rsid w:val="00A96A72"/>
    <w:rsid w:val="00AA7906"/>
    <w:rsid w:val="00AA7E62"/>
    <w:rsid w:val="00AB01FC"/>
    <w:rsid w:val="00AB3858"/>
    <w:rsid w:val="00AB40B9"/>
    <w:rsid w:val="00AB4F3A"/>
    <w:rsid w:val="00AC0816"/>
    <w:rsid w:val="00AC0AAF"/>
    <w:rsid w:val="00AC0F99"/>
    <w:rsid w:val="00AC2316"/>
    <w:rsid w:val="00AC2C51"/>
    <w:rsid w:val="00AC3357"/>
    <w:rsid w:val="00AC4420"/>
    <w:rsid w:val="00AC58EC"/>
    <w:rsid w:val="00AC60B2"/>
    <w:rsid w:val="00AC689B"/>
    <w:rsid w:val="00AC6F27"/>
    <w:rsid w:val="00AC7C45"/>
    <w:rsid w:val="00AD0EB7"/>
    <w:rsid w:val="00AD1C9F"/>
    <w:rsid w:val="00AD3252"/>
    <w:rsid w:val="00AD4B53"/>
    <w:rsid w:val="00AD4F69"/>
    <w:rsid w:val="00AD52FF"/>
    <w:rsid w:val="00AD790F"/>
    <w:rsid w:val="00AD7C88"/>
    <w:rsid w:val="00AD7E7D"/>
    <w:rsid w:val="00AE02B7"/>
    <w:rsid w:val="00AE15CE"/>
    <w:rsid w:val="00AE2592"/>
    <w:rsid w:val="00AE3AD6"/>
    <w:rsid w:val="00AE47B4"/>
    <w:rsid w:val="00AF28A9"/>
    <w:rsid w:val="00AF3B85"/>
    <w:rsid w:val="00AF59BF"/>
    <w:rsid w:val="00AF5F1A"/>
    <w:rsid w:val="00AF7669"/>
    <w:rsid w:val="00B02888"/>
    <w:rsid w:val="00B04FDD"/>
    <w:rsid w:val="00B05CA8"/>
    <w:rsid w:val="00B05E94"/>
    <w:rsid w:val="00B061DA"/>
    <w:rsid w:val="00B11381"/>
    <w:rsid w:val="00B118CF"/>
    <w:rsid w:val="00B11BA4"/>
    <w:rsid w:val="00B1271F"/>
    <w:rsid w:val="00B13396"/>
    <w:rsid w:val="00B13825"/>
    <w:rsid w:val="00B1418A"/>
    <w:rsid w:val="00B1455D"/>
    <w:rsid w:val="00B1532A"/>
    <w:rsid w:val="00B15521"/>
    <w:rsid w:val="00B16E0D"/>
    <w:rsid w:val="00B17045"/>
    <w:rsid w:val="00B254CC"/>
    <w:rsid w:val="00B2669E"/>
    <w:rsid w:val="00B279BD"/>
    <w:rsid w:val="00B31478"/>
    <w:rsid w:val="00B314C5"/>
    <w:rsid w:val="00B31D7A"/>
    <w:rsid w:val="00B32CD8"/>
    <w:rsid w:val="00B330AC"/>
    <w:rsid w:val="00B36786"/>
    <w:rsid w:val="00B36C0D"/>
    <w:rsid w:val="00B3761B"/>
    <w:rsid w:val="00B41128"/>
    <w:rsid w:val="00B41FA0"/>
    <w:rsid w:val="00B4263C"/>
    <w:rsid w:val="00B42D71"/>
    <w:rsid w:val="00B43501"/>
    <w:rsid w:val="00B44091"/>
    <w:rsid w:val="00B4442F"/>
    <w:rsid w:val="00B4484E"/>
    <w:rsid w:val="00B448FD"/>
    <w:rsid w:val="00B44A28"/>
    <w:rsid w:val="00B44D51"/>
    <w:rsid w:val="00B4503E"/>
    <w:rsid w:val="00B45B88"/>
    <w:rsid w:val="00B45CDA"/>
    <w:rsid w:val="00B510CC"/>
    <w:rsid w:val="00B52BD7"/>
    <w:rsid w:val="00B543A4"/>
    <w:rsid w:val="00B54572"/>
    <w:rsid w:val="00B54893"/>
    <w:rsid w:val="00B55271"/>
    <w:rsid w:val="00B5661F"/>
    <w:rsid w:val="00B604B1"/>
    <w:rsid w:val="00B614A4"/>
    <w:rsid w:val="00B645FB"/>
    <w:rsid w:val="00B658BE"/>
    <w:rsid w:val="00B67D44"/>
    <w:rsid w:val="00B716F8"/>
    <w:rsid w:val="00B720C6"/>
    <w:rsid w:val="00B721AC"/>
    <w:rsid w:val="00B73FAE"/>
    <w:rsid w:val="00B743A0"/>
    <w:rsid w:val="00B76766"/>
    <w:rsid w:val="00B76891"/>
    <w:rsid w:val="00B8613E"/>
    <w:rsid w:val="00B86B3F"/>
    <w:rsid w:val="00B873F3"/>
    <w:rsid w:val="00B87C4C"/>
    <w:rsid w:val="00B903EA"/>
    <w:rsid w:val="00B90536"/>
    <w:rsid w:val="00B91222"/>
    <w:rsid w:val="00B91A66"/>
    <w:rsid w:val="00B95033"/>
    <w:rsid w:val="00B95E86"/>
    <w:rsid w:val="00B96C3D"/>
    <w:rsid w:val="00B96EB4"/>
    <w:rsid w:val="00BA0E00"/>
    <w:rsid w:val="00BA1E65"/>
    <w:rsid w:val="00BA49F1"/>
    <w:rsid w:val="00BA4E2E"/>
    <w:rsid w:val="00BA5D6F"/>
    <w:rsid w:val="00BA7A89"/>
    <w:rsid w:val="00BB0886"/>
    <w:rsid w:val="00BB0908"/>
    <w:rsid w:val="00BB2623"/>
    <w:rsid w:val="00BB3010"/>
    <w:rsid w:val="00BC2342"/>
    <w:rsid w:val="00BC2485"/>
    <w:rsid w:val="00BC3333"/>
    <w:rsid w:val="00BC37BC"/>
    <w:rsid w:val="00BC5344"/>
    <w:rsid w:val="00BC649F"/>
    <w:rsid w:val="00BC6FE6"/>
    <w:rsid w:val="00BD0B39"/>
    <w:rsid w:val="00BD2C82"/>
    <w:rsid w:val="00BD4333"/>
    <w:rsid w:val="00BD5713"/>
    <w:rsid w:val="00BD57B9"/>
    <w:rsid w:val="00BD6EB6"/>
    <w:rsid w:val="00BD6FCD"/>
    <w:rsid w:val="00BE0097"/>
    <w:rsid w:val="00BE0D5A"/>
    <w:rsid w:val="00BE14E1"/>
    <w:rsid w:val="00BE260A"/>
    <w:rsid w:val="00BE5BC1"/>
    <w:rsid w:val="00BE66B0"/>
    <w:rsid w:val="00BF023A"/>
    <w:rsid w:val="00BF6296"/>
    <w:rsid w:val="00BF743E"/>
    <w:rsid w:val="00C00223"/>
    <w:rsid w:val="00C00FA2"/>
    <w:rsid w:val="00C04755"/>
    <w:rsid w:val="00C06327"/>
    <w:rsid w:val="00C0635B"/>
    <w:rsid w:val="00C0679C"/>
    <w:rsid w:val="00C07EA7"/>
    <w:rsid w:val="00C14402"/>
    <w:rsid w:val="00C156EB"/>
    <w:rsid w:val="00C161BE"/>
    <w:rsid w:val="00C16488"/>
    <w:rsid w:val="00C17D3B"/>
    <w:rsid w:val="00C20399"/>
    <w:rsid w:val="00C204CB"/>
    <w:rsid w:val="00C20FEF"/>
    <w:rsid w:val="00C21336"/>
    <w:rsid w:val="00C229B8"/>
    <w:rsid w:val="00C22C9E"/>
    <w:rsid w:val="00C251E0"/>
    <w:rsid w:val="00C2687B"/>
    <w:rsid w:val="00C30AE7"/>
    <w:rsid w:val="00C315A2"/>
    <w:rsid w:val="00C31786"/>
    <w:rsid w:val="00C32D46"/>
    <w:rsid w:val="00C40C30"/>
    <w:rsid w:val="00C41877"/>
    <w:rsid w:val="00C45F83"/>
    <w:rsid w:val="00C45FDE"/>
    <w:rsid w:val="00C5069C"/>
    <w:rsid w:val="00C51227"/>
    <w:rsid w:val="00C5158D"/>
    <w:rsid w:val="00C56534"/>
    <w:rsid w:val="00C626B0"/>
    <w:rsid w:val="00C62D59"/>
    <w:rsid w:val="00C65011"/>
    <w:rsid w:val="00C670BC"/>
    <w:rsid w:val="00C71A79"/>
    <w:rsid w:val="00C72CEA"/>
    <w:rsid w:val="00C822F9"/>
    <w:rsid w:val="00C8381F"/>
    <w:rsid w:val="00C842CE"/>
    <w:rsid w:val="00C850EA"/>
    <w:rsid w:val="00C8699D"/>
    <w:rsid w:val="00C900E1"/>
    <w:rsid w:val="00C9103F"/>
    <w:rsid w:val="00C91127"/>
    <w:rsid w:val="00C91BEB"/>
    <w:rsid w:val="00C93D51"/>
    <w:rsid w:val="00C9528C"/>
    <w:rsid w:val="00C95B20"/>
    <w:rsid w:val="00C96CAE"/>
    <w:rsid w:val="00CA0B84"/>
    <w:rsid w:val="00CA1431"/>
    <w:rsid w:val="00CA17D5"/>
    <w:rsid w:val="00CA2003"/>
    <w:rsid w:val="00CA3863"/>
    <w:rsid w:val="00CA3CF3"/>
    <w:rsid w:val="00CA5F84"/>
    <w:rsid w:val="00CA605A"/>
    <w:rsid w:val="00CA62E9"/>
    <w:rsid w:val="00CA716E"/>
    <w:rsid w:val="00CA77A4"/>
    <w:rsid w:val="00CB0CDD"/>
    <w:rsid w:val="00CB1BAA"/>
    <w:rsid w:val="00CB2672"/>
    <w:rsid w:val="00CB3D69"/>
    <w:rsid w:val="00CB3DB9"/>
    <w:rsid w:val="00CB5211"/>
    <w:rsid w:val="00CB5E77"/>
    <w:rsid w:val="00CC1781"/>
    <w:rsid w:val="00CC1E74"/>
    <w:rsid w:val="00CC7DC9"/>
    <w:rsid w:val="00CD06BF"/>
    <w:rsid w:val="00CD1D20"/>
    <w:rsid w:val="00CD3496"/>
    <w:rsid w:val="00CD56F6"/>
    <w:rsid w:val="00CD6998"/>
    <w:rsid w:val="00CD71C8"/>
    <w:rsid w:val="00CE097F"/>
    <w:rsid w:val="00CE15DC"/>
    <w:rsid w:val="00CE1E3A"/>
    <w:rsid w:val="00CE22CE"/>
    <w:rsid w:val="00CE2595"/>
    <w:rsid w:val="00CE365A"/>
    <w:rsid w:val="00CE643C"/>
    <w:rsid w:val="00CE6CCF"/>
    <w:rsid w:val="00CE6D35"/>
    <w:rsid w:val="00CE6D68"/>
    <w:rsid w:val="00CE72F1"/>
    <w:rsid w:val="00CF1029"/>
    <w:rsid w:val="00CF115F"/>
    <w:rsid w:val="00CF12D7"/>
    <w:rsid w:val="00CF1D34"/>
    <w:rsid w:val="00CF2170"/>
    <w:rsid w:val="00CF244B"/>
    <w:rsid w:val="00CF339C"/>
    <w:rsid w:val="00CF3CAD"/>
    <w:rsid w:val="00CF6C29"/>
    <w:rsid w:val="00D006E6"/>
    <w:rsid w:val="00D04016"/>
    <w:rsid w:val="00D05853"/>
    <w:rsid w:val="00D058AB"/>
    <w:rsid w:val="00D07801"/>
    <w:rsid w:val="00D1197D"/>
    <w:rsid w:val="00D125F3"/>
    <w:rsid w:val="00D1371E"/>
    <w:rsid w:val="00D13AB5"/>
    <w:rsid w:val="00D14076"/>
    <w:rsid w:val="00D14BFC"/>
    <w:rsid w:val="00D14FF5"/>
    <w:rsid w:val="00D1558E"/>
    <w:rsid w:val="00D17C50"/>
    <w:rsid w:val="00D2100E"/>
    <w:rsid w:val="00D21146"/>
    <w:rsid w:val="00D232DC"/>
    <w:rsid w:val="00D23D83"/>
    <w:rsid w:val="00D25C75"/>
    <w:rsid w:val="00D26173"/>
    <w:rsid w:val="00D30918"/>
    <w:rsid w:val="00D3096A"/>
    <w:rsid w:val="00D31E49"/>
    <w:rsid w:val="00D32605"/>
    <w:rsid w:val="00D32BCA"/>
    <w:rsid w:val="00D3338D"/>
    <w:rsid w:val="00D3479C"/>
    <w:rsid w:val="00D348DD"/>
    <w:rsid w:val="00D34DF2"/>
    <w:rsid w:val="00D35272"/>
    <w:rsid w:val="00D3533B"/>
    <w:rsid w:val="00D355D3"/>
    <w:rsid w:val="00D36DA2"/>
    <w:rsid w:val="00D40326"/>
    <w:rsid w:val="00D42D56"/>
    <w:rsid w:val="00D44928"/>
    <w:rsid w:val="00D45199"/>
    <w:rsid w:val="00D45A30"/>
    <w:rsid w:val="00D47351"/>
    <w:rsid w:val="00D50B1D"/>
    <w:rsid w:val="00D51875"/>
    <w:rsid w:val="00D51977"/>
    <w:rsid w:val="00D51FD5"/>
    <w:rsid w:val="00D52AC6"/>
    <w:rsid w:val="00D53073"/>
    <w:rsid w:val="00D53597"/>
    <w:rsid w:val="00D54743"/>
    <w:rsid w:val="00D557E5"/>
    <w:rsid w:val="00D5799F"/>
    <w:rsid w:val="00D6030A"/>
    <w:rsid w:val="00D616DC"/>
    <w:rsid w:val="00D6223E"/>
    <w:rsid w:val="00D63122"/>
    <w:rsid w:val="00D63986"/>
    <w:rsid w:val="00D6463F"/>
    <w:rsid w:val="00D646DC"/>
    <w:rsid w:val="00D72EF7"/>
    <w:rsid w:val="00D7361E"/>
    <w:rsid w:val="00D761A8"/>
    <w:rsid w:val="00D8057D"/>
    <w:rsid w:val="00D82F2A"/>
    <w:rsid w:val="00D847AB"/>
    <w:rsid w:val="00D851AA"/>
    <w:rsid w:val="00D85E22"/>
    <w:rsid w:val="00D91A06"/>
    <w:rsid w:val="00D9640B"/>
    <w:rsid w:val="00DA0D23"/>
    <w:rsid w:val="00DA1C4D"/>
    <w:rsid w:val="00DA6264"/>
    <w:rsid w:val="00DA7A08"/>
    <w:rsid w:val="00DA7B38"/>
    <w:rsid w:val="00DB289A"/>
    <w:rsid w:val="00DB334A"/>
    <w:rsid w:val="00DB4373"/>
    <w:rsid w:val="00DB4695"/>
    <w:rsid w:val="00DB5851"/>
    <w:rsid w:val="00DB7814"/>
    <w:rsid w:val="00DC12EB"/>
    <w:rsid w:val="00DC1374"/>
    <w:rsid w:val="00DC30EE"/>
    <w:rsid w:val="00DC6F6B"/>
    <w:rsid w:val="00DC7032"/>
    <w:rsid w:val="00DD01BB"/>
    <w:rsid w:val="00DD06A6"/>
    <w:rsid w:val="00DD0D22"/>
    <w:rsid w:val="00DD23F5"/>
    <w:rsid w:val="00DD3551"/>
    <w:rsid w:val="00DD3CB8"/>
    <w:rsid w:val="00DD49BB"/>
    <w:rsid w:val="00DD52CE"/>
    <w:rsid w:val="00DD58D9"/>
    <w:rsid w:val="00DD5CF3"/>
    <w:rsid w:val="00DD7228"/>
    <w:rsid w:val="00DD7284"/>
    <w:rsid w:val="00DE2105"/>
    <w:rsid w:val="00DE27B2"/>
    <w:rsid w:val="00DE2BE6"/>
    <w:rsid w:val="00DE6802"/>
    <w:rsid w:val="00DE71B4"/>
    <w:rsid w:val="00DE7F6D"/>
    <w:rsid w:val="00DF163B"/>
    <w:rsid w:val="00DF2E1A"/>
    <w:rsid w:val="00DF3391"/>
    <w:rsid w:val="00DF5121"/>
    <w:rsid w:val="00DF53FC"/>
    <w:rsid w:val="00DF54E8"/>
    <w:rsid w:val="00DF6E9A"/>
    <w:rsid w:val="00E01F9B"/>
    <w:rsid w:val="00E07759"/>
    <w:rsid w:val="00E07869"/>
    <w:rsid w:val="00E07E90"/>
    <w:rsid w:val="00E11B1B"/>
    <w:rsid w:val="00E1325B"/>
    <w:rsid w:val="00E13741"/>
    <w:rsid w:val="00E148D5"/>
    <w:rsid w:val="00E14DB6"/>
    <w:rsid w:val="00E16848"/>
    <w:rsid w:val="00E16B9A"/>
    <w:rsid w:val="00E16F8A"/>
    <w:rsid w:val="00E200F5"/>
    <w:rsid w:val="00E201BB"/>
    <w:rsid w:val="00E206BF"/>
    <w:rsid w:val="00E235B3"/>
    <w:rsid w:val="00E24299"/>
    <w:rsid w:val="00E24877"/>
    <w:rsid w:val="00E24C92"/>
    <w:rsid w:val="00E279B1"/>
    <w:rsid w:val="00E27F51"/>
    <w:rsid w:val="00E360C7"/>
    <w:rsid w:val="00E367C8"/>
    <w:rsid w:val="00E36D43"/>
    <w:rsid w:val="00E375BF"/>
    <w:rsid w:val="00E37B2B"/>
    <w:rsid w:val="00E402CF"/>
    <w:rsid w:val="00E41A0E"/>
    <w:rsid w:val="00E41B77"/>
    <w:rsid w:val="00E41E15"/>
    <w:rsid w:val="00E42A4A"/>
    <w:rsid w:val="00E4316C"/>
    <w:rsid w:val="00E44031"/>
    <w:rsid w:val="00E443C6"/>
    <w:rsid w:val="00E445FC"/>
    <w:rsid w:val="00E457D0"/>
    <w:rsid w:val="00E478DB"/>
    <w:rsid w:val="00E50077"/>
    <w:rsid w:val="00E5264E"/>
    <w:rsid w:val="00E52939"/>
    <w:rsid w:val="00E53BFB"/>
    <w:rsid w:val="00E53C84"/>
    <w:rsid w:val="00E549E7"/>
    <w:rsid w:val="00E57D8E"/>
    <w:rsid w:val="00E6086A"/>
    <w:rsid w:val="00E61255"/>
    <w:rsid w:val="00E63447"/>
    <w:rsid w:val="00E63A67"/>
    <w:rsid w:val="00E661DD"/>
    <w:rsid w:val="00E66802"/>
    <w:rsid w:val="00E66CD2"/>
    <w:rsid w:val="00E701BB"/>
    <w:rsid w:val="00E71005"/>
    <w:rsid w:val="00E72211"/>
    <w:rsid w:val="00E7375F"/>
    <w:rsid w:val="00E74C22"/>
    <w:rsid w:val="00E7756C"/>
    <w:rsid w:val="00E77925"/>
    <w:rsid w:val="00E82759"/>
    <w:rsid w:val="00E868D8"/>
    <w:rsid w:val="00E8715C"/>
    <w:rsid w:val="00E9005F"/>
    <w:rsid w:val="00E901D9"/>
    <w:rsid w:val="00E9094E"/>
    <w:rsid w:val="00E93202"/>
    <w:rsid w:val="00E94835"/>
    <w:rsid w:val="00E969A6"/>
    <w:rsid w:val="00EA07FA"/>
    <w:rsid w:val="00EA1073"/>
    <w:rsid w:val="00EA2FD9"/>
    <w:rsid w:val="00EA7371"/>
    <w:rsid w:val="00EB3CAE"/>
    <w:rsid w:val="00EB3E5A"/>
    <w:rsid w:val="00EB4321"/>
    <w:rsid w:val="00EB4A7A"/>
    <w:rsid w:val="00EB5827"/>
    <w:rsid w:val="00EB58B7"/>
    <w:rsid w:val="00EB5994"/>
    <w:rsid w:val="00EB602A"/>
    <w:rsid w:val="00EC11F8"/>
    <w:rsid w:val="00EC2102"/>
    <w:rsid w:val="00EC24BC"/>
    <w:rsid w:val="00EC279D"/>
    <w:rsid w:val="00EC48C5"/>
    <w:rsid w:val="00EC58DC"/>
    <w:rsid w:val="00EC5AFA"/>
    <w:rsid w:val="00ED14A7"/>
    <w:rsid w:val="00ED1D04"/>
    <w:rsid w:val="00ED2ADC"/>
    <w:rsid w:val="00ED623F"/>
    <w:rsid w:val="00ED7175"/>
    <w:rsid w:val="00ED78CF"/>
    <w:rsid w:val="00EE3308"/>
    <w:rsid w:val="00EE3A03"/>
    <w:rsid w:val="00EE3DBA"/>
    <w:rsid w:val="00EE407F"/>
    <w:rsid w:val="00EE4432"/>
    <w:rsid w:val="00EE6465"/>
    <w:rsid w:val="00EE69EB"/>
    <w:rsid w:val="00EF0D9A"/>
    <w:rsid w:val="00EF1219"/>
    <w:rsid w:val="00EF4826"/>
    <w:rsid w:val="00EF56BF"/>
    <w:rsid w:val="00EF5A61"/>
    <w:rsid w:val="00EF5CAE"/>
    <w:rsid w:val="00EF63A8"/>
    <w:rsid w:val="00EF7EBC"/>
    <w:rsid w:val="00F002D1"/>
    <w:rsid w:val="00F00DA5"/>
    <w:rsid w:val="00F024BA"/>
    <w:rsid w:val="00F03795"/>
    <w:rsid w:val="00F05460"/>
    <w:rsid w:val="00F06FEF"/>
    <w:rsid w:val="00F078AC"/>
    <w:rsid w:val="00F10D55"/>
    <w:rsid w:val="00F1106A"/>
    <w:rsid w:val="00F11F3A"/>
    <w:rsid w:val="00F16219"/>
    <w:rsid w:val="00F16763"/>
    <w:rsid w:val="00F17C5A"/>
    <w:rsid w:val="00F2541A"/>
    <w:rsid w:val="00F2715B"/>
    <w:rsid w:val="00F27791"/>
    <w:rsid w:val="00F31D48"/>
    <w:rsid w:val="00F3279A"/>
    <w:rsid w:val="00F334FA"/>
    <w:rsid w:val="00F3395F"/>
    <w:rsid w:val="00F36F32"/>
    <w:rsid w:val="00F37515"/>
    <w:rsid w:val="00F379BA"/>
    <w:rsid w:val="00F412BC"/>
    <w:rsid w:val="00F412CD"/>
    <w:rsid w:val="00F41AAF"/>
    <w:rsid w:val="00F4524E"/>
    <w:rsid w:val="00F45DD9"/>
    <w:rsid w:val="00F45E7F"/>
    <w:rsid w:val="00F476FC"/>
    <w:rsid w:val="00F512A2"/>
    <w:rsid w:val="00F51C0E"/>
    <w:rsid w:val="00F54C7B"/>
    <w:rsid w:val="00F5508F"/>
    <w:rsid w:val="00F55508"/>
    <w:rsid w:val="00F560F2"/>
    <w:rsid w:val="00F576F3"/>
    <w:rsid w:val="00F60BFA"/>
    <w:rsid w:val="00F61D42"/>
    <w:rsid w:val="00F62362"/>
    <w:rsid w:val="00F62AE3"/>
    <w:rsid w:val="00F642C9"/>
    <w:rsid w:val="00F64CFF"/>
    <w:rsid w:val="00F65A29"/>
    <w:rsid w:val="00F66241"/>
    <w:rsid w:val="00F67584"/>
    <w:rsid w:val="00F7341E"/>
    <w:rsid w:val="00F7351F"/>
    <w:rsid w:val="00F740E4"/>
    <w:rsid w:val="00F7410C"/>
    <w:rsid w:val="00F74721"/>
    <w:rsid w:val="00F76592"/>
    <w:rsid w:val="00F77977"/>
    <w:rsid w:val="00F801BD"/>
    <w:rsid w:val="00F806B1"/>
    <w:rsid w:val="00F81330"/>
    <w:rsid w:val="00F81496"/>
    <w:rsid w:val="00F814EC"/>
    <w:rsid w:val="00F81F5F"/>
    <w:rsid w:val="00F851D0"/>
    <w:rsid w:val="00F85C98"/>
    <w:rsid w:val="00F86C05"/>
    <w:rsid w:val="00F87F60"/>
    <w:rsid w:val="00F9590D"/>
    <w:rsid w:val="00F9631C"/>
    <w:rsid w:val="00F971B1"/>
    <w:rsid w:val="00F9787F"/>
    <w:rsid w:val="00F979D6"/>
    <w:rsid w:val="00FA0C3C"/>
    <w:rsid w:val="00FA1AE9"/>
    <w:rsid w:val="00FA6C8B"/>
    <w:rsid w:val="00FA7062"/>
    <w:rsid w:val="00FA7AB0"/>
    <w:rsid w:val="00FB0571"/>
    <w:rsid w:val="00FB080A"/>
    <w:rsid w:val="00FB23AA"/>
    <w:rsid w:val="00FB35BD"/>
    <w:rsid w:val="00FB3A74"/>
    <w:rsid w:val="00FB3BFA"/>
    <w:rsid w:val="00FB43C1"/>
    <w:rsid w:val="00FB4F11"/>
    <w:rsid w:val="00FC0CD1"/>
    <w:rsid w:val="00FC1B94"/>
    <w:rsid w:val="00FC316F"/>
    <w:rsid w:val="00FC434B"/>
    <w:rsid w:val="00FC4A17"/>
    <w:rsid w:val="00FC50D6"/>
    <w:rsid w:val="00FC56F4"/>
    <w:rsid w:val="00FD0648"/>
    <w:rsid w:val="00FD0FCC"/>
    <w:rsid w:val="00FD2C3D"/>
    <w:rsid w:val="00FD4212"/>
    <w:rsid w:val="00FD64B8"/>
    <w:rsid w:val="00FD7AC6"/>
    <w:rsid w:val="00FE0582"/>
    <w:rsid w:val="00FE1569"/>
    <w:rsid w:val="00FE2540"/>
    <w:rsid w:val="00FE46EA"/>
    <w:rsid w:val="00FE54D7"/>
    <w:rsid w:val="00FE5EEE"/>
    <w:rsid w:val="00FE6381"/>
    <w:rsid w:val="00FE6532"/>
    <w:rsid w:val="00FE69FE"/>
    <w:rsid w:val="00FE7FFD"/>
    <w:rsid w:val="00FF10A2"/>
    <w:rsid w:val="00FF390B"/>
    <w:rsid w:val="00FF3960"/>
    <w:rsid w:val="00FF4996"/>
    <w:rsid w:val="00FF56C8"/>
    <w:rsid w:val="00FF6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8BAEAB"/>
  <w15:docId w15:val="{447362AC-E36C-469B-B01C-347CC79B7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ind w:left="432"/>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nhideWhenUsed="1" w:qFormat="1"/>
    <w:lsdException w:name="header" w:semiHidden="1" w:unhideWhenUsed="1" w:qFormat="1"/>
    <w:lsdException w:name="footer" w:semiHidden="1" w:uiPriority="99" w:unhideWhenUsed="1" w:qFormat="1"/>
    <w:lsdException w:name="index heading" w:semiHidden="1" w:unhideWhenUsed="1" w:qFormat="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table of authorities" w:semiHidden="1" w:unhideWhenUsed="1"/>
    <w:lsdException w:name="macro"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qFormat="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qFormat="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qFormat="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5073"/>
    <w:rPr>
      <w:rFonts w:ascii="Arial" w:hAnsi="Arial"/>
      <w:noProof/>
      <w:lang w:val="en-GB"/>
    </w:rPr>
  </w:style>
  <w:style w:type="paragraph" w:styleId="Heading1">
    <w:name w:val="heading 1"/>
    <w:aliases w:val="H1,Heading 0,R1,H11,h1,Level 1 Topic Heading,Section Heading,Level 1,dd heading 1,dh1,Section Head,1st level,l1,H12,H13,H14,H15,H16,H17,Fab-1,Datasheet title,PIM 1,Hoofdstuk,1 ghost,g,ghost,Ghost,(SCGM 1),Huvudrubrik,Appendix,§1.,head:1#,g1,X."/>
    <w:basedOn w:val="Normal"/>
    <w:next w:val="Normal"/>
    <w:link w:val="Heading1Char"/>
    <w:uiPriority w:val="9"/>
    <w:qFormat/>
    <w:rsid w:val="00206343"/>
    <w:pPr>
      <w:keepNext/>
      <w:pageBreakBefore/>
      <w:spacing w:before="200" w:after="200"/>
      <w:ind w:left="0"/>
      <w:outlineLvl w:val="0"/>
    </w:pPr>
    <w:rPr>
      <w:rFonts w:ascii="微软雅黑" w:eastAsia="微软雅黑" w:hAnsi="微软雅黑"/>
      <w:b/>
      <w:sz w:val="28"/>
    </w:rPr>
  </w:style>
  <w:style w:type="paragraph" w:styleId="Heading2">
    <w:name w:val="heading 2"/>
    <w:aliases w:val="2nd level,h2,2,Header 2,Second Level,sect 1.2,H2,H21,R2,Level 2 Topic Heading,Reset numbering,Heading 2 Hidden,Heading 2 CCBS,heading 2,l2,UNDERRUBRIK 1-2,Titre3,第一章 标题 2,ISO1,Underrubrik1,prop2,PIM2,sl2,1st Level Head,Major,hello,style2,S&amp;R2"/>
    <w:basedOn w:val="Normal"/>
    <w:next w:val="Normal"/>
    <w:link w:val="Heading2Char"/>
    <w:qFormat/>
    <w:rsid w:val="00626D77"/>
    <w:pPr>
      <w:keepNext/>
      <w:spacing w:before="200" w:after="200"/>
      <w:outlineLvl w:val="1"/>
    </w:pPr>
    <w:rPr>
      <w:rFonts w:ascii="微软雅黑" w:eastAsia="微软雅黑" w:hAnsi="微软雅黑"/>
      <w:b/>
      <w:bCs/>
      <w:sz w:val="28"/>
      <w:szCs w:val="22"/>
      <w:lang w:val="en-US"/>
    </w:rPr>
  </w:style>
  <w:style w:type="paragraph" w:styleId="Heading3">
    <w:name w:val="heading 3"/>
    <w:aliases w:val="H3,H31,H32,H33,Heading 3 - old,h3,level_3,PIM 3,Level 3 Head,l3,CT,sect1.2.3,HeadC,Map,Level 3 Topic Heading,Org Heading 1,Level 1 - 1,3rd level,Heading 3.,ASAPHeading 3,H3&lt;------------------,(A-3),prop3,3heading,heading 3,Heading 31,§1.1.1."/>
    <w:basedOn w:val="Normal"/>
    <w:next w:val="Normal"/>
    <w:link w:val="Heading3Char"/>
    <w:qFormat/>
    <w:rsid w:val="00907945"/>
    <w:pPr>
      <w:keepNext/>
      <w:spacing w:before="240"/>
      <w:outlineLvl w:val="2"/>
    </w:pPr>
    <w:rPr>
      <w:rFonts w:ascii="微软雅黑" w:eastAsia="微软雅黑" w:hAnsi="微软雅黑"/>
      <w:sz w:val="22"/>
      <w:lang w:eastAsia="de-DE"/>
    </w:rPr>
  </w:style>
  <w:style w:type="paragraph" w:styleId="Heading4">
    <w:name w:val="heading 4"/>
    <w:aliases w:val="H4,Ref Heading 1,rh1,Heading sql,sect 1.2.3.4,h4,First Subheading,Level 2 - a,Heading 4.,PIM 4,§1.1.1.1.,4 dash,d,dash,ats-4,head:4#,Head 4,标题1.1,Titre 4 Car,head:4,Subparagraph,表图题,Pre-Heading,PFDL - Heading 4,Heading 4 p,Wyeth - Heading 4"/>
    <w:basedOn w:val="Normal"/>
    <w:next w:val="Normal"/>
    <w:link w:val="Heading4Char"/>
    <w:qFormat/>
    <w:rsid w:val="00823BBC"/>
    <w:pPr>
      <w:keepNext/>
      <w:spacing w:before="100" w:after="100"/>
      <w:outlineLvl w:val="3"/>
    </w:pPr>
    <w:rPr>
      <w:rFonts w:ascii="微软雅黑" w:eastAsia="微软雅黑" w:hAnsi="微软雅黑"/>
      <w:sz w:val="22"/>
    </w:rPr>
  </w:style>
  <w:style w:type="paragraph" w:styleId="Heading5">
    <w:name w:val="heading 5"/>
    <w:aliases w:val="h5,Level 3 - i,H5,PIM 5,5 sub-bullet,sb,ats-5,Î,H51,H52,H53,H54,H55,H56,PR2"/>
    <w:basedOn w:val="Normal"/>
    <w:next w:val="Normal"/>
    <w:link w:val="Heading5Char"/>
    <w:qFormat/>
    <w:pPr>
      <w:spacing w:before="240" w:after="60"/>
      <w:outlineLvl w:val="4"/>
    </w:pPr>
    <w:rPr>
      <w:sz w:val="22"/>
      <w:lang w:eastAsia="de-DE"/>
    </w:rPr>
  </w:style>
  <w:style w:type="paragraph" w:styleId="Heading6">
    <w:name w:val="heading 6"/>
    <w:aliases w:val="Legal Level 1.,sub-dash,sd,ats-6,. (a.),7 sub-dash,H6,H61,H62,H63,H64,H65,Title 1,PR3"/>
    <w:basedOn w:val="Normal"/>
    <w:next w:val="Normal"/>
    <w:link w:val="Heading6Char"/>
    <w:qFormat/>
    <w:pPr>
      <w:numPr>
        <w:ilvl w:val="5"/>
        <w:numId w:val="4"/>
      </w:numPr>
      <w:spacing w:before="240" w:after="60"/>
      <w:outlineLvl w:val="5"/>
    </w:pPr>
    <w:rPr>
      <w:lang w:eastAsia="de-DE"/>
    </w:rPr>
  </w:style>
  <w:style w:type="paragraph" w:styleId="Heading7">
    <w:name w:val="heading 7"/>
    <w:aliases w:val=". [(1)],项标题(1),H7,H71,H72,H73,H74,H75,Appendix Heading1,appendix,Append,PR4"/>
    <w:basedOn w:val="Normal"/>
    <w:next w:val="Normal"/>
    <w:link w:val="Heading7Char"/>
    <w:qFormat/>
    <w:pPr>
      <w:numPr>
        <w:ilvl w:val="6"/>
        <w:numId w:val="2"/>
      </w:numPr>
      <w:spacing w:before="240" w:after="60"/>
      <w:outlineLvl w:val="6"/>
    </w:pPr>
    <w:rPr>
      <w:rFonts w:ascii="Times New Roman" w:hAnsi="Times New Roman"/>
      <w:sz w:val="24"/>
      <w:szCs w:val="24"/>
    </w:rPr>
  </w:style>
  <w:style w:type="paragraph" w:styleId="Heading8">
    <w:name w:val="heading 8"/>
    <w:aliases w:val=". [(a)],H8,H81,H82,H83,H84,H85,Appendix Subheading,Appendix1,PR5"/>
    <w:basedOn w:val="Normal"/>
    <w:next w:val="Normal"/>
    <w:link w:val="Heading8Char"/>
    <w:qFormat/>
    <w:pPr>
      <w:spacing w:before="240" w:after="120"/>
      <w:outlineLvl w:val="7"/>
    </w:pPr>
    <w:rPr>
      <w:rFonts w:cs="Arial"/>
      <w:b/>
      <w:bCs/>
      <w:sz w:val="24"/>
      <w:szCs w:val="24"/>
      <w:u w:val="single"/>
      <w:lang w:val="en-IE"/>
    </w:rPr>
  </w:style>
  <w:style w:type="paragraph" w:styleId="Heading9">
    <w:name w:val="heading 9"/>
    <w:aliases w:val="Legal Level 1.1.1.1.,append,. [(iii)],H9,H91,H92,H93,H94,H95,Appendix Subheading 2,Apdx,Appendix2"/>
    <w:basedOn w:val="Normal"/>
    <w:next w:val="Normal"/>
    <w:link w:val="Heading9Char"/>
    <w:qFormat/>
    <w:pPr>
      <w:numPr>
        <w:ilvl w:val="8"/>
        <w:numId w:val="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H31 Char,H32 Char,H33 Char,Heading 3 - old Char,h3 Char,level_3 Char,PIM 3 Char,Level 3 Head Char,l3 Char,CT Char,sect1.2.3 Char,HeadC Char,Map Char,Level 3 Topic Heading Char,Org Heading 1 Char,Level 1 - 1 Char,3rd level Char"/>
    <w:link w:val="Heading3"/>
    <w:qFormat/>
    <w:rsid w:val="00907945"/>
    <w:rPr>
      <w:rFonts w:ascii="微软雅黑" w:eastAsia="微软雅黑" w:hAnsi="微软雅黑"/>
      <w:noProof/>
      <w:sz w:val="22"/>
      <w:lang w:val="en-GB" w:eastAsia="de-DE"/>
    </w:rPr>
  </w:style>
  <w:style w:type="paragraph" w:styleId="Header">
    <w:name w:val="header"/>
    <w:aliases w:val="hd,even,2nd pg,1st page,页眉 Char,页眉cover,h,Ò³Ã¼,En-tête 1.1,Cover Page,Even,index,Kopfzeile 1,Kopfzeile Zeile 1"/>
    <w:basedOn w:val="Normal"/>
    <w:link w:val="HeaderChar"/>
    <w:qFormat/>
    <w:pPr>
      <w:tabs>
        <w:tab w:val="center" w:pos="4536"/>
        <w:tab w:val="right" w:pos="9072"/>
      </w:tabs>
    </w:pPr>
  </w:style>
  <w:style w:type="character" w:customStyle="1" w:styleId="HeaderChar">
    <w:name w:val="Header Char"/>
    <w:aliases w:val="hd Char,even Char,2nd pg Char,1st page Char,页眉 Char Char,页眉cover Char,h Char,Ò³Ã¼ Char,En-tête 1.1 Char,Cover Page Char,Even Char,index Char,Kopfzeile 1 Char,Kopfzeile Zeile 1 Char"/>
    <w:link w:val="Header"/>
    <w:locked/>
    <w:rPr>
      <w:rFonts w:ascii="Arial" w:hAnsi="Arial"/>
      <w:lang w:val="en-GB" w:eastAsia="en-US"/>
    </w:rPr>
  </w:style>
  <w:style w:type="paragraph" w:styleId="Footer">
    <w:name w:val="footer"/>
    <w:aliases w:val="FußzeileHoch,eersteregel"/>
    <w:basedOn w:val="Normal"/>
    <w:link w:val="FooterChar"/>
    <w:uiPriority w:val="99"/>
    <w:qFormat/>
    <w:pPr>
      <w:tabs>
        <w:tab w:val="center" w:pos="4536"/>
        <w:tab w:val="right" w:pos="9072"/>
      </w:tabs>
    </w:pPr>
  </w:style>
  <w:style w:type="character" w:styleId="PageNumber">
    <w:name w:val="page number"/>
    <w:basedOn w:val="DefaultParagraphFont"/>
    <w:qFormat/>
  </w:style>
  <w:style w:type="paragraph" w:customStyle="1" w:styleId="ChapterTitle">
    <w:name w:val="Chapter Title"/>
    <w:basedOn w:val="Normal"/>
    <w:pPr>
      <w:spacing w:before="240" w:after="120"/>
    </w:pPr>
    <w:rPr>
      <w:bCs/>
      <w:sz w:val="24"/>
      <w:u w:val="single"/>
      <w:lang w:val="en-IE"/>
    </w:rPr>
  </w:style>
  <w:style w:type="paragraph" w:styleId="TOC1">
    <w:name w:val="toc 1"/>
    <w:basedOn w:val="Normal"/>
    <w:next w:val="Normal"/>
    <w:link w:val="TOC1Char"/>
    <w:autoRedefine/>
    <w:uiPriority w:val="39"/>
    <w:qFormat/>
    <w:rsid w:val="00752057"/>
    <w:pPr>
      <w:tabs>
        <w:tab w:val="left" w:pos="851"/>
        <w:tab w:val="right" w:leader="dot" w:pos="9476"/>
      </w:tabs>
      <w:spacing w:before="120" w:after="120"/>
      <w:ind w:left="142"/>
    </w:pPr>
    <w:rPr>
      <w:rFonts w:asciiTheme="minorHAnsi" w:hAnsiTheme="minorHAnsi"/>
      <w:b/>
      <w:bCs/>
      <w:caps/>
    </w:rPr>
  </w:style>
  <w:style w:type="paragraph" w:styleId="TOC2">
    <w:name w:val="toc 2"/>
    <w:basedOn w:val="Normal"/>
    <w:next w:val="Normal"/>
    <w:autoRedefine/>
    <w:uiPriority w:val="39"/>
    <w:qFormat/>
    <w:pPr>
      <w:ind w:left="200"/>
    </w:pPr>
    <w:rPr>
      <w:rFonts w:asciiTheme="minorHAnsi" w:hAnsiTheme="minorHAnsi"/>
      <w:smallCaps/>
    </w:rPr>
  </w:style>
  <w:style w:type="paragraph" w:styleId="TOC3">
    <w:name w:val="toc 3"/>
    <w:basedOn w:val="Normal"/>
    <w:next w:val="Normal"/>
    <w:autoRedefine/>
    <w:uiPriority w:val="39"/>
    <w:qFormat/>
    <w:pPr>
      <w:ind w:left="400"/>
    </w:pPr>
    <w:rPr>
      <w:rFonts w:asciiTheme="minorHAnsi" w:hAnsiTheme="minorHAnsi"/>
      <w:i/>
      <w:iCs/>
    </w:rPr>
  </w:style>
  <w:style w:type="paragraph" w:styleId="TOC4">
    <w:name w:val="toc 4"/>
    <w:basedOn w:val="Normal"/>
    <w:next w:val="Normal"/>
    <w:autoRedefine/>
    <w:uiPriority w:val="39"/>
    <w:qFormat/>
    <w:pPr>
      <w:ind w:left="600"/>
    </w:pPr>
    <w:rPr>
      <w:rFonts w:asciiTheme="minorHAnsi" w:hAnsiTheme="minorHAnsi"/>
      <w:sz w:val="18"/>
      <w:szCs w:val="18"/>
    </w:rPr>
  </w:style>
  <w:style w:type="paragraph" w:styleId="TOC5">
    <w:name w:val="toc 5"/>
    <w:basedOn w:val="Normal"/>
    <w:next w:val="Normal"/>
    <w:autoRedefine/>
    <w:uiPriority w:val="39"/>
    <w:qFormat/>
    <w:pPr>
      <w:ind w:left="800"/>
    </w:pPr>
    <w:rPr>
      <w:rFonts w:asciiTheme="minorHAnsi" w:hAnsiTheme="minorHAnsi"/>
      <w:sz w:val="18"/>
      <w:szCs w:val="18"/>
    </w:rPr>
  </w:style>
  <w:style w:type="paragraph" w:styleId="TOC6">
    <w:name w:val="toc 6"/>
    <w:basedOn w:val="Normal"/>
    <w:next w:val="Normal"/>
    <w:autoRedefine/>
    <w:uiPriority w:val="39"/>
    <w:qFormat/>
    <w:pPr>
      <w:ind w:left="1000"/>
    </w:pPr>
    <w:rPr>
      <w:rFonts w:asciiTheme="minorHAnsi" w:hAnsiTheme="minorHAnsi"/>
      <w:sz w:val="18"/>
      <w:szCs w:val="18"/>
    </w:rPr>
  </w:style>
  <w:style w:type="paragraph" w:styleId="TOC7">
    <w:name w:val="toc 7"/>
    <w:basedOn w:val="Normal"/>
    <w:next w:val="Normal"/>
    <w:autoRedefine/>
    <w:uiPriority w:val="39"/>
    <w:qFormat/>
    <w:pPr>
      <w:ind w:left="1200"/>
    </w:pPr>
    <w:rPr>
      <w:rFonts w:asciiTheme="minorHAnsi" w:hAnsiTheme="minorHAnsi"/>
      <w:sz w:val="18"/>
      <w:szCs w:val="18"/>
    </w:rPr>
  </w:style>
  <w:style w:type="paragraph" w:styleId="TOC8">
    <w:name w:val="toc 8"/>
    <w:basedOn w:val="Normal"/>
    <w:next w:val="Normal"/>
    <w:autoRedefine/>
    <w:uiPriority w:val="39"/>
    <w:qFormat/>
    <w:pPr>
      <w:ind w:left="1400"/>
    </w:pPr>
    <w:rPr>
      <w:rFonts w:asciiTheme="minorHAnsi" w:hAnsiTheme="minorHAnsi"/>
      <w:sz w:val="18"/>
      <w:szCs w:val="18"/>
    </w:rPr>
  </w:style>
  <w:style w:type="paragraph" w:styleId="TOC9">
    <w:name w:val="toc 9"/>
    <w:basedOn w:val="Normal"/>
    <w:next w:val="Normal"/>
    <w:autoRedefine/>
    <w:uiPriority w:val="39"/>
    <w:qFormat/>
    <w:pPr>
      <w:ind w:left="1600"/>
    </w:pPr>
    <w:rPr>
      <w:rFonts w:asciiTheme="minorHAnsi" w:hAnsiTheme="minorHAnsi"/>
      <w:sz w:val="18"/>
      <w:szCs w:val="18"/>
    </w:rPr>
  </w:style>
  <w:style w:type="character" w:styleId="Hyperlink">
    <w:name w:val="Hyperlink"/>
    <w:uiPriority w:val="99"/>
    <w:rPr>
      <w:color w:val="0000FF"/>
      <w:u w:val="single"/>
    </w:rPr>
  </w:style>
  <w:style w:type="paragraph" w:customStyle="1" w:styleId="Enumminus">
    <w:name w:val="Enum_minus"/>
    <w:basedOn w:val="Normal"/>
    <w:pPr>
      <w:numPr>
        <w:numId w:val="3"/>
      </w:numPr>
      <w:tabs>
        <w:tab w:val="num" w:pos="284"/>
        <w:tab w:val="left" w:pos="709"/>
        <w:tab w:val="left" w:pos="4253"/>
      </w:tabs>
      <w:spacing w:before="120" w:line="300" w:lineRule="auto"/>
      <w:ind w:left="284" w:hanging="284"/>
    </w:pPr>
    <w:rPr>
      <w:sz w:val="24"/>
    </w:rPr>
  </w:style>
  <w:style w:type="paragraph" w:styleId="BodyText">
    <w:name w:val="Body Text"/>
    <w:basedOn w:val="Normal"/>
    <w:link w:val="BodyTextChar1"/>
    <w:qFormat/>
    <w:pPr>
      <w:tabs>
        <w:tab w:val="left" w:pos="709"/>
        <w:tab w:val="left" w:pos="4253"/>
      </w:tabs>
      <w:spacing w:after="120" w:line="300" w:lineRule="auto"/>
    </w:pPr>
    <w:rPr>
      <w:sz w:val="24"/>
    </w:rPr>
  </w:style>
  <w:style w:type="paragraph" w:styleId="BodyTextIndent2">
    <w:name w:val="Body Text Indent 2"/>
    <w:basedOn w:val="Normal"/>
    <w:link w:val="BodyTextIndent2Char"/>
    <w:pPr>
      <w:ind w:left="709"/>
    </w:pPr>
  </w:style>
  <w:style w:type="paragraph" w:styleId="ListBullet">
    <w:name w:val="List Bullet"/>
    <w:basedOn w:val="Normal"/>
    <w:autoRedefine/>
    <w:qFormat/>
    <w:rPr>
      <w:color w:val="000000"/>
      <w:lang w:val="en-US"/>
    </w:rPr>
  </w:style>
  <w:style w:type="paragraph" w:customStyle="1" w:styleId="ListePunkt">
    <w:name w:val="Liste:Punkt"/>
    <w:basedOn w:val="Normal"/>
    <w:pPr>
      <w:numPr>
        <w:numId w:val="5"/>
      </w:numPr>
      <w:spacing w:before="120" w:line="240" w:lineRule="atLeast"/>
    </w:pPr>
    <w:rPr>
      <w:color w:val="000000"/>
    </w:rPr>
  </w:style>
  <w:style w:type="paragraph" w:styleId="DocumentMap">
    <w:name w:val="Document Map"/>
    <w:basedOn w:val="Normal"/>
    <w:link w:val="DocumentMapChar"/>
    <w:qFormat/>
    <w:pPr>
      <w:shd w:val="clear" w:color="auto" w:fill="000080"/>
    </w:pPr>
    <w:rPr>
      <w:rFonts w:ascii="Tahoma" w:hAnsi="Tahoma" w:cs="Tahoma"/>
    </w:rPr>
  </w:style>
  <w:style w:type="paragraph" w:customStyle="1" w:styleId="Indent2">
    <w:name w:val="Indent 2"/>
    <w:basedOn w:val="Normal"/>
    <w:pPr>
      <w:spacing w:before="120" w:after="120"/>
      <w:ind w:left="576"/>
    </w:pPr>
    <w:rPr>
      <w:sz w:val="24"/>
      <w:lang w:val="en-AU" w:eastAsia="de-DE"/>
    </w:rPr>
  </w:style>
  <w:style w:type="paragraph" w:customStyle="1" w:styleId="Indent11">
    <w:name w:val="Indent 1_1"/>
    <w:basedOn w:val="Normal"/>
    <w:pPr>
      <w:numPr>
        <w:numId w:val="1"/>
      </w:numPr>
      <w:spacing w:before="40" w:after="40"/>
    </w:pPr>
    <w:rPr>
      <w:sz w:val="24"/>
      <w:szCs w:val="22"/>
      <w:lang w:val="en-AU" w:eastAsia="de-DE"/>
    </w:rPr>
  </w:style>
  <w:style w:type="paragraph" w:styleId="BodyTextIndent">
    <w:name w:val="Body Text Indent"/>
    <w:basedOn w:val="Normal"/>
    <w:link w:val="BodyTextIndentChar"/>
    <w:pPr>
      <w:ind w:left="709" w:firstLine="11"/>
    </w:pPr>
  </w:style>
  <w:style w:type="paragraph" w:styleId="BodyTextIndent3">
    <w:name w:val="Body Text Indent 3"/>
    <w:basedOn w:val="Normal"/>
    <w:link w:val="BodyTextIndent3Char"/>
    <w:qFormat/>
    <w:pPr>
      <w:autoSpaceDE w:val="0"/>
      <w:autoSpaceDN w:val="0"/>
      <w:adjustRightInd w:val="0"/>
      <w:ind w:left="1200"/>
    </w:pPr>
  </w:style>
  <w:style w:type="paragraph" w:styleId="NormalWeb">
    <w:name w:val="Normal (Web)"/>
    <w:aliases w:val="普通 (Web),正文(首行缩进两字),正文(首行缩进两字)1,特点 Char Char Char,标题4 Char Char Char,正文（首行缩进两字） Char Char Char Char Char,正文（首行缩进两字） Char Char Char,正文（首行缩进两字） Char Char Char Char,正文（首行缩进两字）标题1,普通(Web),Normal (Web) Char, Char"/>
    <w:basedOn w:val="Normal"/>
    <w:link w:val="NormalWebChar1"/>
    <w:uiPriority w:val="99"/>
    <w:qFormat/>
    <w:pPr>
      <w:spacing w:before="100" w:beforeAutospacing="1" w:after="100" w:afterAutospacing="1"/>
    </w:pPr>
    <w:rPr>
      <w:rFonts w:ascii="Arial Unicode MS" w:eastAsia="Arial Unicode MS" w:hAnsi="Arial Unicode MS" w:cs="Arial Unicode MS"/>
      <w:sz w:val="24"/>
      <w:szCs w:val="24"/>
      <w:lang w:eastAsia="de-DE"/>
    </w:rPr>
  </w:style>
  <w:style w:type="character" w:styleId="FollowedHyperlink">
    <w:name w:val="FollowedHyperlink"/>
    <w:uiPriority w:val="99"/>
    <w:rPr>
      <w:color w:val="800080"/>
      <w:u w:val="single"/>
    </w:rPr>
  </w:style>
  <w:style w:type="character" w:styleId="Emphasis">
    <w:name w:val="Emphasis"/>
    <w:qFormat/>
    <w:rPr>
      <w:i/>
      <w:iCs/>
    </w:rPr>
  </w:style>
  <w:style w:type="character" w:styleId="Strong">
    <w:name w:val="Strong"/>
    <w:qFormat/>
    <w:rPr>
      <w:b/>
      <w:bCs/>
    </w:rPr>
  </w:style>
  <w:style w:type="character" w:styleId="CommentReference">
    <w:name w:val="annotation reference"/>
    <w:qFormat/>
    <w:rPr>
      <w:sz w:val="16"/>
      <w:szCs w:val="16"/>
    </w:rPr>
  </w:style>
  <w:style w:type="paragraph" w:styleId="CommentText">
    <w:name w:val="annotation text"/>
    <w:basedOn w:val="Normal"/>
    <w:link w:val="CommentTextChar"/>
    <w:qFormat/>
  </w:style>
  <w:style w:type="paragraph" w:styleId="BodyText2">
    <w:name w:val="Body Text 2"/>
    <w:basedOn w:val="Normal"/>
    <w:link w:val="BodyText2Char"/>
    <w:pPr>
      <w:spacing w:before="100" w:beforeAutospacing="1" w:after="100" w:afterAutospacing="1"/>
    </w:pPr>
  </w:style>
  <w:style w:type="paragraph" w:styleId="CommentSubject">
    <w:name w:val="annotation subject"/>
    <w:basedOn w:val="CommentText"/>
    <w:next w:val="CommentText"/>
    <w:link w:val="CommentSubjectChar2"/>
    <w:qFormat/>
    <w:rPr>
      <w:b/>
      <w:bCs/>
    </w:rPr>
  </w:style>
  <w:style w:type="paragraph" w:styleId="BalloonText">
    <w:name w:val="Balloon Text"/>
    <w:basedOn w:val="Normal"/>
    <w:link w:val="BalloonTextChar"/>
    <w:qFormat/>
    <w:rPr>
      <w:rFonts w:ascii="Tahoma" w:hAnsi="Tahoma" w:cs="Tahoma"/>
      <w:sz w:val="16"/>
      <w:szCs w:val="16"/>
    </w:rPr>
  </w:style>
  <w:style w:type="paragraph" w:styleId="Caption">
    <w:name w:val="caption"/>
    <w:aliases w:val="Caption Char1 Char,Caption Char Char Char,Handbuch Beschriftung,图标,信息主题,信息主题1,题注(图注) + 居中,图1-1,Fig &amp; Table Title,Char Char Char Char Char, Char Char Char Char Char, Char2 Char,题注-QBPT,题注-QBPT Char,Char2 Char,题注格式, Char3,table"/>
    <w:basedOn w:val="Normal"/>
    <w:next w:val="Normal"/>
    <w:link w:val="CaptionChar"/>
    <w:qFormat/>
    <w:pPr>
      <w:jc w:val="center"/>
    </w:pPr>
    <w:rPr>
      <w:rFonts w:ascii="微软雅黑" w:hAnsi="微软雅黑"/>
      <w:b/>
      <w:bCs/>
      <w:lang w:val="en-US"/>
    </w:rPr>
  </w:style>
  <w:style w:type="paragraph" w:styleId="List">
    <w:name w:val="List"/>
    <w:basedOn w:val="Normal"/>
    <w:pPr>
      <w:adjustRightInd w:val="0"/>
      <w:ind w:left="360" w:hanging="360"/>
    </w:pPr>
    <w:rPr>
      <w:rFonts w:ascii="Times New Roman" w:hAnsi="Times New Roman"/>
      <w:bCs/>
      <w:lang w:val="en-US"/>
    </w:rPr>
  </w:style>
  <w:style w:type="table" w:styleId="TableGrid">
    <w:name w:val="Table Grid"/>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ceHeading4">
    <w:name w:val="Trace Heading 4"/>
    <w:basedOn w:val="Heading4"/>
    <w:pPr>
      <w:keepLines/>
      <w:tabs>
        <w:tab w:val="num" w:pos="864"/>
      </w:tabs>
      <w:spacing w:before="0" w:after="120"/>
      <w:ind w:left="864" w:hanging="864"/>
    </w:pPr>
    <w:rPr>
      <w:rFonts w:ascii="Sabon" w:hAnsi="Sabon"/>
      <w:b/>
      <w:szCs w:val="22"/>
      <w:lang w:eastAsia="en-US"/>
    </w:rPr>
  </w:style>
  <w:style w:type="paragraph" w:customStyle="1" w:styleId="Text">
    <w:name w:val="Text"/>
    <w:basedOn w:val="Normal"/>
    <w:link w:val="TextCharChar"/>
    <w:pPr>
      <w:spacing w:before="120"/>
    </w:pPr>
    <w:rPr>
      <w:rFonts w:ascii="Sabon" w:hAnsi="Sabon"/>
      <w:sz w:val="24"/>
      <w:lang w:val="en-US"/>
    </w:rPr>
  </w:style>
  <w:style w:type="paragraph" w:customStyle="1" w:styleId="TableText">
    <w:name w:val="Table Text"/>
    <w:basedOn w:val="Normal"/>
    <w:pPr>
      <w:keepNext/>
    </w:pPr>
    <w:rPr>
      <w:rFonts w:ascii="Sabon" w:hAnsi="Sabon"/>
    </w:rPr>
  </w:style>
  <w:style w:type="paragraph" w:customStyle="1" w:styleId="TableHeader">
    <w:name w:val="Table Header"/>
    <w:basedOn w:val="TableText"/>
    <w:next w:val="TableText"/>
    <w:pPr>
      <w:keepLines/>
    </w:pPr>
    <w:rPr>
      <w:b/>
    </w:rPr>
  </w:style>
  <w:style w:type="paragraph" w:customStyle="1" w:styleId="FS">
    <w:name w:val="FS"/>
    <w:basedOn w:val="Normal"/>
    <w:link w:val="FSChar"/>
    <w:pPr>
      <w:autoSpaceDE w:val="0"/>
      <w:autoSpaceDN w:val="0"/>
      <w:adjustRightInd w:val="0"/>
      <w:ind w:left="1276" w:hangingChars="638" w:hanging="1276"/>
    </w:pPr>
    <w:rPr>
      <w:color w:val="000000"/>
    </w:rPr>
  </w:style>
  <w:style w:type="character" w:customStyle="1" w:styleId="FSChar">
    <w:name w:val="FS Char"/>
    <w:link w:val="FS"/>
    <w:rPr>
      <w:rFonts w:ascii="Arial" w:eastAsia="宋体" w:hAnsi="Arial"/>
      <w:color w:val="000000"/>
      <w:lang w:val="en-GB" w:eastAsia="zh-CN" w:bidi="ar-SA"/>
    </w:rPr>
  </w:style>
  <w:style w:type="paragraph" w:customStyle="1" w:styleId="StyleHeading2Left">
    <w:name w:val="Style Heading 2 + Left"/>
    <w:basedOn w:val="Heading2"/>
    <w:rPr>
      <w:rFonts w:cs="宋体"/>
      <w:bCs w:val="0"/>
    </w:rPr>
  </w:style>
  <w:style w:type="paragraph" w:styleId="FootnoteText">
    <w:name w:val="footnote text"/>
    <w:basedOn w:val="Normal"/>
    <w:link w:val="FootnoteTextChar"/>
  </w:style>
  <w:style w:type="character" w:styleId="FootnoteReference">
    <w:name w:val="footnote reference"/>
    <w:rPr>
      <w:vertAlign w:val="superscript"/>
    </w:rPr>
  </w:style>
  <w:style w:type="paragraph" w:styleId="TableofFigures">
    <w:name w:val="table of figures"/>
    <w:basedOn w:val="Normal"/>
    <w:next w:val="Normal"/>
    <w:uiPriority w:val="99"/>
  </w:style>
  <w:style w:type="paragraph" w:customStyle="1" w:styleId="Comment2">
    <w:name w:val="Comment 2"/>
    <w:basedOn w:val="Normal"/>
    <w:uiPriority w:val="99"/>
    <w:pPr>
      <w:numPr>
        <w:numId w:val="6"/>
      </w:numPr>
      <w:spacing w:before="40" w:after="20"/>
    </w:pPr>
    <w:rPr>
      <w:rFonts w:ascii="Times New Roman" w:hAnsi="Times New Roman"/>
      <w:i/>
      <w:sz w:val="24"/>
      <w:lang w:val="en-US"/>
    </w:rPr>
  </w:style>
  <w:style w:type="paragraph" w:customStyle="1" w:styleId="a2">
    <w:name w:val="列出段落"/>
    <w:basedOn w:val="Normal"/>
    <w:uiPriority w:val="34"/>
    <w:qFormat/>
    <w:pPr>
      <w:ind w:left="708"/>
    </w:pPr>
  </w:style>
  <w:style w:type="paragraph" w:customStyle="1" w:styleId="StyleHeader12ptLeftBefore2ptAfter2pt">
    <w:name w:val="Style Header + 12 pt Left Before:  2 pt After:  2 pt"/>
    <w:basedOn w:val="Header"/>
    <w:pPr>
      <w:spacing w:before="40" w:after="40"/>
    </w:pPr>
    <w:rPr>
      <w:rFonts w:eastAsia="Times New Roman"/>
      <w:sz w:val="24"/>
    </w:rPr>
  </w:style>
  <w:style w:type="paragraph" w:customStyle="1" w:styleId="Default">
    <w:name w:val="Default"/>
    <w:qFormat/>
    <w:pPr>
      <w:autoSpaceDE w:val="0"/>
      <w:autoSpaceDN w:val="0"/>
      <w:adjustRightInd w:val="0"/>
    </w:pPr>
    <w:rPr>
      <w:rFonts w:ascii="Arial" w:eastAsia="Times New Roman" w:hAnsi="Arial" w:cs="Arial"/>
      <w:color w:val="000000"/>
      <w:sz w:val="24"/>
      <w:szCs w:val="24"/>
      <w:lang w:eastAsia="en-US"/>
    </w:rPr>
  </w:style>
  <w:style w:type="character" w:customStyle="1" w:styleId="shorttext">
    <w:name w:val="short_text"/>
    <w:basedOn w:val="DefaultParagraphFont"/>
    <w:qFormat/>
  </w:style>
  <w:style w:type="paragraph" w:styleId="EndnoteText">
    <w:name w:val="endnote text"/>
    <w:basedOn w:val="Normal"/>
    <w:link w:val="EndnoteTextChar"/>
  </w:style>
  <w:style w:type="character" w:customStyle="1" w:styleId="EndnoteTextChar">
    <w:name w:val="Endnote Text Char"/>
    <w:link w:val="EndnoteText"/>
    <w:rPr>
      <w:rFonts w:ascii="Arial" w:hAnsi="Arial"/>
      <w:lang w:val="en-GB" w:eastAsia="en-US"/>
    </w:rPr>
  </w:style>
  <w:style w:type="character" w:styleId="EndnoteReference">
    <w:name w:val="endnote reference"/>
    <w:rPr>
      <w:vertAlign w:val="superscript"/>
    </w:rPr>
  </w:style>
  <w:style w:type="table" w:styleId="TableClassic2">
    <w:name w:val="Table Classic 2"/>
    <w:basedOn w:val="TableNormal"/>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4">
    <w:name w:val="Table Classic 4"/>
    <w:basedOn w:val="TableNormal"/>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PlainText">
    <w:name w:val="Plain Text"/>
    <w:basedOn w:val="Normal"/>
    <w:link w:val="PlainTextChar"/>
    <w:uiPriority w:val="99"/>
    <w:unhideWhenUsed/>
    <w:rPr>
      <w:rFonts w:ascii="Calibri" w:hAnsi="Calibri"/>
      <w:sz w:val="22"/>
      <w:szCs w:val="21"/>
    </w:rPr>
  </w:style>
  <w:style w:type="character" w:customStyle="1" w:styleId="PlainTextChar">
    <w:name w:val="Plain Text Char"/>
    <w:link w:val="PlainText"/>
    <w:rPr>
      <w:rFonts w:ascii="Calibri" w:hAnsi="Calibri"/>
      <w:sz w:val="22"/>
      <w:szCs w:val="21"/>
    </w:rPr>
  </w:style>
  <w:style w:type="paragraph" w:styleId="Revision">
    <w:name w:val="Revision"/>
    <w:hidden/>
    <w:uiPriority w:val="99"/>
    <w:rPr>
      <w:rFonts w:ascii="Arial" w:hAnsi="Arial"/>
      <w:lang w:val="en-GB" w:eastAsia="en-US"/>
    </w:rPr>
  </w:style>
  <w:style w:type="paragraph" w:customStyle="1" w:styleId="font5">
    <w:name w:val="font5"/>
    <w:basedOn w:val="Normal"/>
    <w:pPr>
      <w:spacing w:before="100" w:beforeAutospacing="1" w:after="100" w:afterAutospacing="1"/>
    </w:pPr>
    <w:rPr>
      <w:rFonts w:ascii="Tahoma" w:eastAsia="Times New Roman" w:hAnsi="Tahoma" w:cs="Tahoma"/>
      <w:b/>
      <w:bCs/>
      <w:color w:val="000000"/>
      <w:sz w:val="18"/>
      <w:szCs w:val="18"/>
      <w:lang w:val="en-US"/>
    </w:rPr>
  </w:style>
  <w:style w:type="paragraph" w:customStyle="1" w:styleId="font6">
    <w:name w:val="font6"/>
    <w:basedOn w:val="Normal"/>
    <w:pPr>
      <w:spacing w:before="100" w:beforeAutospacing="1" w:after="100" w:afterAutospacing="1"/>
    </w:pPr>
    <w:rPr>
      <w:rFonts w:ascii="Tahoma" w:eastAsia="Times New Roman" w:hAnsi="Tahoma" w:cs="Tahoma"/>
      <w:color w:val="000000"/>
      <w:sz w:val="18"/>
      <w:szCs w:val="18"/>
      <w:lang w:val="en-US"/>
    </w:rPr>
  </w:style>
  <w:style w:type="paragraph" w:customStyle="1" w:styleId="xl65">
    <w:name w:val="xl65"/>
    <w:basedOn w:val="Normal"/>
    <w:pPr>
      <w:spacing w:before="100" w:beforeAutospacing="1" w:after="100" w:afterAutospacing="1"/>
    </w:pPr>
    <w:rPr>
      <w:rFonts w:ascii="Times New Roman" w:eastAsia="Times New Roman" w:hAnsi="Times New Roman"/>
      <w:sz w:val="24"/>
      <w:szCs w:val="24"/>
      <w:lang w:val="en-US"/>
    </w:rPr>
  </w:style>
  <w:style w:type="paragraph" w:customStyle="1" w:styleId="xl66">
    <w:name w:val="xl66"/>
    <w:basedOn w:val="Normal"/>
    <w:pPr>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67">
    <w:name w:val="xl67"/>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68">
    <w:name w:val="xl68"/>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pPr>
    <w:rPr>
      <w:rFonts w:ascii="Times New Roman" w:eastAsia="Times New Roman" w:hAnsi="Times New Roman"/>
      <w:sz w:val="24"/>
      <w:szCs w:val="24"/>
      <w:lang w:val="en-US"/>
    </w:rPr>
  </w:style>
  <w:style w:type="paragraph" w:customStyle="1" w:styleId="xl69">
    <w:name w:val="xl69"/>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pPr>
    <w:rPr>
      <w:rFonts w:ascii="Times New Roman" w:eastAsia="Times New Roman" w:hAnsi="Times New Roman"/>
      <w:sz w:val="24"/>
      <w:szCs w:val="24"/>
      <w:lang w:val="en-US"/>
    </w:rPr>
  </w:style>
  <w:style w:type="paragraph" w:customStyle="1" w:styleId="xl70">
    <w:name w:val="xl70"/>
    <w:basedOn w:val="Normal"/>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71">
    <w:name w:val="xl71"/>
    <w:basedOn w:val="Normal"/>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pPr>
    <w:rPr>
      <w:rFonts w:ascii="Times New Roman" w:eastAsia="Times New Roman" w:hAnsi="Times New Roman"/>
      <w:sz w:val="24"/>
      <w:szCs w:val="24"/>
      <w:lang w:val="en-US"/>
    </w:rPr>
  </w:style>
  <w:style w:type="paragraph" w:customStyle="1" w:styleId="xl72">
    <w:name w:val="xl72"/>
    <w:basedOn w:val="Normal"/>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pPr>
    <w:rPr>
      <w:rFonts w:ascii="Times New Roman" w:eastAsia="Times New Roman" w:hAnsi="Times New Roman"/>
      <w:sz w:val="24"/>
      <w:szCs w:val="24"/>
      <w:lang w:val="en-US"/>
    </w:rPr>
  </w:style>
  <w:style w:type="paragraph" w:customStyle="1" w:styleId="xl73">
    <w:name w:val="xl73"/>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74">
    <w:name w:val="xl74"/>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rPr>
      <w:rFonts w:ascii="Times New Roman" w:eastAsia="Times New Roman" w:hAnsi="Times New Roman"/>
      <w:sz w:val="24"/>
      <w:szCs w:val="24"/>
      <w:lang w:val="en-US"/>
    </w:rPr>
  </w:style>
  <w:style w:type="paragraph" w:customStyle="1" w:styleId="xl75">
    <w:name w:val="xl75"/>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rPr>
      <w:rFonts w:ascii="Times New Roman" w:eastAsia="Times New Roman" w:hAnsi="Times New Roman"/>
      <w:sz w:val="24"/>
      <w:szCs w:val="24"/>
      <w:lang w:val="en-US"/>
    </w:rPr>
  </w:style>
  <w:style w:type="paragraph" w:customStyle="1" w:styleId="xl76">
    <w:name w:val="xl76"/>
    <w:basedOn w:val="Normal"/>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77">
    <w:name w:val="xl77"/>
    <w:basedOn w:val="Normal"/>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pPr>
    <w:rPr>
      <w:rFonts w:ascii="Times New Roman" w:eastAsia="Times New Roman" w:hAnsi="Times New Roman"/>
      <w:sz w:val="24"/>
      <w:szCs w:val="24"/>
      <w:lang w:val="en-US"/>
    </w:rPr>
  </w:style>
  <w:style w:type="paragraph" w:customStyle="1" w:styleId="xl78">
    <w:name w:val="xl78"/>
    <w:basedOn w:val="Normal"/>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pPr>
    <w:rPr>
      <w:rFonts w:ascii="Times New Roman" w:eastAsia="Times New Roman" w:hAnsi="Times New Roman"/>
      <w:sz w:val="24"/>
      <w:szCs w:val="24"/>
      <w:lang w:val="en-US"/>
    </w:rPr>
  </w:style>
  <w:style w:type="paragraph" w:customStyle="1" w:styleId="xl79">
    <w:name w:val="xl79"/>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eastAsia="Times New Roman" w:hAnsi="Times New Roman"/>
      <w:sz w:val="24"/>
      <w:szCs w:val="24"/>
      <w:lang w:val="en-US"/>
    </w:rPr>
  </w:style>
  <w:style w:type="paragraph" w:customStyle="1" w:styleId="xl80">
    <w:name w:val="xl80"/>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81">
    <w:name w:val="xl81"/>
    <w:basedOn w:val="Normal"/>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82">
    <w:name w:val="xl82"/>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83">
    <w:name w:val="xl83"/>
    <w:basedOn w:val="Normal"/>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pPr>
    <w:rPr>
      <w:rFonts w:ascii="Times New Roman" w:eastAsia="Times New Roman" w:hAnsi="Times New Roman"/>
      <w:sz w:val="24"/>
      <w:szCs w:val="24"/>
      <w:lang w:val="en-US"/>
    </w:rPr>
  </w:style>
  <w:style w:type="paragraph" w:customStyle="1" w:styleId="xl84">
    <w:name w:val="xl84"/>
    <w:basedOn w:val="Normal"/>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85">
    <w:name w:val="xl85"/>
    <w:basedOn w:val="Normal"/>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pPr>
    <w:rPr>
      <w:rFonts w:ascii="Times New Roman" w:eastAsia="Times New Roman" w:hAnsi="Times New Roman"/>
      <w:sz w:val="24"/>
      <w:szCs w:val="24"/>
      <w:lang w:val="en-US"/>
    </w:rPr>
  </w:style>
  <w:style w:type="paragraph" w:customStyle="1" w:styleId="xl86">
    <w:name w:val="xl86"/>
    <w:basedOn w:val="Normal"/>
    <w:pPr>
      <w:shd w:val="clear" w:color="000000" w:fill="00B050"/>
      <w:spacing w:before="100" w:beforeAutospacing="1" w:after="100" w:afterAutospacing="1"/>
    </w:pPr>
    <w:rPr>
      <w:rFonts w:ascii="Times New Roman" w:eastAsia="Times New Roman" w:hAnsi="Times New Roman"/>
      <w:sz w:val="24"/>
      <w:szCs w:val="24"/>
      <w:lang w:val="en-US"/>
    </w:rPr>
  </w:style>
  <w:style w:type="paragraph" w:customStyle="1" w:styleId="xl87">
    <w:name w:val="xl87"/>
    <w:basedOn w:val="Normal"/>
    <w:pPr>
      <w:shd w:val="clear" w:color="000000" w:fill="00B05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88">
    <w:name w:val="xl88"/>
    <w:basedOn w:val="Normal"/>
    <w:pPr>
      <w:shd w:val="clear" w:color="000000" w:fill="00B050"/>
      <w:spacing w:before="100" w:beforeAutospacing="1" w:after="100" w:afterAutospacing="1"/>
    </w:pPr>
    <w:rPr>
      <w:rFonts w:ascii="Times New Roman" w:eastAsia="Times New Roman" w:hAnsi="Times New Roman"/>
      <w:sz w:val="24"/>
      <w:szCs w:val="24"/>
      <w:lang w:val="en-US"/>
    </w:rPr>
  </w:style>
  <w:style w:type="paragraph" w:customStyle="1" w:styleId="xl89">
    <w:name w:val="xl89"/>
    <w:basedOn w:val="Normal"/>
    <w:pPr>
      <w:shd w:val="clear" w:color="000000" w:fill="00B0F0"/>
      <w:spacing w:before="100" w:beforeAutospacing="1" w:after="100" w:afterAutospacing="1"/>
    </w:pPr>
    <w:rPr>
      <w:rFonts w:ascii="Times New Roman" w:eastAsia="Times New Roman" w:hAnsi="Times New Roman"/>
      <w:sz w:val="24"/>
      <w:szCs w:val="24"/>
      <w:lang w:val="en-US"/>
    </w:rPr>
  </w:style>
  <w:style w:type="paragraph" w:customStyle="1" w:styleId="xl90">
    <w:name w:val="xl90"/>
    <w:basedOn w:val="Normal"/>
    <w:pPr>
      <w:shd w:val="clear" w:color="000000" w:fill="00B0F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91">
    <w:name w:val="xl91"/>
    <w:basedOn w:val="Normal"/>
    <w:pPr>
      <w:shd w:val="clear" w:color="000000" w:fill="00B0F0"/>
      <w:spacing w:before="100" w:beforeAutospacing="1" w:after="100" w:afterAutospacing="1"/>
    </w:pPr>
    <w:rPr>
      <w:rFonts w:ascii="Times New Roman" w:eastAsia="Times New Roman" w:hAnsi="Times New Roman"/>
      <w:sz w:val="24"/>
      <w:szCs w:val="24"/>
      <w:lang w:val="en-US"/>
    </w:rPr>
  </w:style>
  <w:style w:type="paragraph" w:customStyle="1" w:styleId="xl92">
    <w:name w:val="xl92"/>
    <w:basedOn w:val="Normal"/>
    <w:pPr>
      <w:shd w:val="clear" w:color="000000" w:fill="FFFF00"/>
      <w:spacing w:before="100" w:beforeAutospacing="1" w:after="100" w:afterAutospacing="1"/>
    </w:pPr>
    <w:rPr>
      <w:rFonts w:ascii="Times New Roman" w:eastAsia="Times New Roman" w:hAnsi="Times New Roman"/>
      <w:sz w:val="24"/>
      <w:szCs w:val="24"/>
      <w:lang w:val="en-US"/>
    </w:rPr>
  </w:style>
  <w:style w:type="paragraph" w:customStyle="1" w:styleId="xl93">
    <w:name w:val="xl93"/>
    <w:basedOn w:val="Normal"/>
    <w:pPr>
      <w:shd w:val="clear" w:color="000000" w:fill="FFFF0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94">
    <w:name w:val="xl94"/>
    <w:basedOn w:val="Normal"/>
    <w:pPr>
      <w:shd w:val="clear" w:color="000000" w:fill="FFFF00"/>
      <w:spacing w:before="100" w:beforeAutospacing="1" w:after="100" w:afterAutospacing="1"/>
    </w:pPr>
    <w:rPr>
      <w:rFonts w:ascii="Times New Roman" w:eastAsia="Times New Roman" w:hAnsi="Times New Roman"/>
      <w:sz w:val="24"/>
      <w:szCs w:val="24"/>
      <w:lang w:val="en-US"/>
    </w:rPr>
  </w:style>
  <w:style w:type="paragraph" w:customStyle="1" w:styleId="xl95">
    <w:name w:val="xl95"/>
    <w:basedOn w:val="Normal"/>
    <w:pPr>
      <w:shd w:val="clear" w:color="000000" w:fill="FF0000"/>
      <w:spacing w:before="100" w:beforeAutospacing="1" w:after="100" w:afterAutospacing="1"/>
    </w:pPr>
    <w:rPr>
      <w:rFonts w:ascii="Times New Roman" w:eastAsia="Times New Roman" w:hAnsi="Times New Roman"/>
      <w:sz w:val="24"/>
      <w:szCs w:val="24"/>
      <w:lang w:val="en-US"/>
    </w:rPr>
  </w:style>
  <w:style w:type="paragraph" w:customStyle="1" w:styleId="xl96">
    <w:name w:val="xl96"/>
    <w:basedOn w:val="Normal"/>
    <w:pPr>
      <w:shd w:val="clear" w:color="000000" w:fill="FF000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97">
    <w:name w:val="xl97"/>
    <w:basedOn w:val="Normal"/>
    <w:pPr>
      <w:shd w:val="clear" w:color="000000" w:fill="FF0000"/>
      <w:spacing w:before="100" w:beforeAutospacing="1" w:after="100" w:afterAutospacing="1"/>
    </w:pPr>
    <w:rPr>
      <w:rFonts w:ascii="Times New Roman" w:eastAsia="Times New Roman" w:hAnsi="Times New Roman"/>
      <w:sz w:val="24"/>
      <w:szCs w:val="24"/>
      <w:lang w:val="en-US"/>
    </w:rPr>
  </w:style>
  <w:style w:type="paragraph" w:customStyle="1" w:styleId="xl98">
    <w:name w:val="xl98"/>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sz w:val="24"/>
      <w:szCs w:val="24"/>
      <w:lang w:val="en-US"/>
    </w:rPr>
  </w:style>
  <w:style w:type="paragraph" w:customStyle="1" w:styleId="xl99">
    <w:name w:val="xl99"/>
    <w:basedOn w:val="Normal"/>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textAlignment w:val="top"/>
    </w:pPr>
    <w:rPr>
      <w:rFonts w:ascii="Times New Roman" w:eastAsia="Times New Roman" w:hAnsi="Times New Roman"/>
      <w:sz w:val="24"/>
      <w:szCs w:val="24"/>
      <w:lang w:val="en-US"/>
    </w:rPr>
  </w:style>
  <w:style w:type="paragraph" w:customStyle="1" w:styleId="xl100">
    <w:name w:val="xl100"/>
    <w:basedOn w:val="Normal"/>
    <w:pPr>
      <w:pBdr>
        <w:top w:val="single" w:sz="4" w:space="0" w:color="auto"/>
        <w:left w:val="single" w:sz="4" w:space="0" w:color="auto"/>
        <w:right w:val="single" w:sz="4" w:space="0" w:color="auto"/>
      </w:pBdr>
      <w:shd w:val="clear" w:color="000000" w:fill="00B0F0"/>
      <w:spacing w:before="100" w:beforeAutospacing="1" w:after="100" w:afterAutospacing="1"/>
      <w:textAlignment w:val="top"/>
    </w:pPr>
    <w:rPr>
      <w:rFonts w:ascii="Times New Roman" w:eastAsia="Times New Roman" w:hAnsi="Times New Roman"/>
      <w:sz w:val="24"/>
      <w:szCs w:val="24"/>
      <w:lang w:val="en-US"/>
    </w:rPr>
  </w:style>
  <w:style w:type="paragraph" w:customStyle="1" w:styleId="xl101">
    <w:name w:val="xl101"/>
    <w:basedOn w:val="Normal"/>
    <w:pPr>
      <w:pBdr>
        <w:left w:val="single" w:sz="4" w:space="0" w:color="auto"/>
        <w:right w:val="single" w:sz="4" w:space="0" w:color="auto"/>
      </w:pBdr>
      <w:shd w:val="clear" w:color="000000" w:fill="00B0F0"/>
      <w:spacing w:before="100" w:beforeAutospacing="1" w:after="100" w:afterAutospacing="1"/>
      <w:textAlignment w:val="top"/>
    </w:pPr>
    <w:rPr>
      <w:rFonts w:ascii="Times New Roman" w:eastAsia="Times New Roman" w:hAnsi="Times New Roman"/>
      <w:sz w:val="24"/>
      <w:szCs w:val="24"/>
      <w:lang w:val="en-US"/>
    </w:rPr>
  </w:style>
  <w:style w:type="paragraph" w:customStyle="1" w:styleId="xl102">
    <w:name w:val="xl102"/>
    <w:basedOn w:val="Normal"/>
    <w:pPr>
      <w:pBdr>
        <w:left w:val="single" w:sz="4" w:space="0" w:color="auto"/>
        <w:bottom w:val="single" w:sz="4" w:space="0" w:color="auto"/>
        <w:right w:val="single" w:sz="4" w:space="0" w:color="auto"/>
      </w:pBdr>
      <w:shd w:val="clear" w:color="000000" w:fill="00B0F0"/>
      <w:spacing w:before="100" w:beforeAutospacing="1" w:after="100" w:afterAutospacing="1"/>
      <w:textAlignment w:val="top"/>
    </w:pPr>
    <w:rPr>
      <w:rFonts w:ascii="Times New Roman" w:eastAsia="Times New Roman" w:hAnsi="Times New Roman"/>
      <w:sz w:val="24"/>
      <w:szCs w:val="24"/>
      <w:lang w:val="en-US"/>
    </w:rPr>
  </w:style>
  <w:style w:type="paragraph" w:customStyle="1" w:styleId="xl103">
    <w:name w:val="xl103"/>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textAlignment w:val="center"/>
    </w:pPr>
    <w:rPr>
      <w:rFonts w:ascii="Times New Roman" w:eastAsia="Times New Roman" w:hAnsi="Times New Roman"/>
      <w:sz w:val="24"/>
      <w:szCs w:val="24"/>
      <w:lang w:val="en-US"/>
    </w:rPr>
  </w:style>
  <w:style w:type="paragraph" w:customStyle="1" w:styleId="xl104">
    <w:name w:val="xl104"/>
    <w:basedOn w:val="Normal"/>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en-US"/>
    </w:rPr>
  </w:style>
  <w:style w:type="paragraph" w:customStyle="1" w:styleId="xl105">
    <w:name w:val="xl105"/>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eastAsia="Times New Roman" w:hAnsi="Times New Roman"/>
      <w:sz w:val="24"/>
      <w:szCs w:val="24"/>
      <w:lang w:val="en-US"/>
    </w:rPr>
  </w:style>
  <w:style w:type="paragraph" w:customStyle="1" w:styleId="xl106">
    <w:name w:val="xl106"/>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Arial"/>
      <w:sz w:val="24"/>
      <w:szCs w:val="24"/>
      <w:lang w:val="en-US"/>
    </w:rPr>
  </w:style>
  <w:style w:type="paragraph" w:customStyle="1" w:styleId="xl107">
    <w:name w:val="xl107"/>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Arial"/>
      <w:sz w:val="24"/>
      <w:szCs w:val="24"/>
      <w:lang w:val="en-US"/>
    </w:rPr>
  </w:style>
  <w:style w:type="paragraph" w:customStyle="1" w:styleId="xl108">
    <w:name w:val="xl108"/>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Arial"/>
      <w:sz w:val="24"/>
      <w:szCs w:val="24"/>
      <w:lang w:val="en-US"/>
    </w:rPr>
  </w:style>
  <w:style w:type="paragraph" w:customStyle="1" w:styleId="xl109">
    <w:name w:val="xl109"/>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cs="Arial"/>
      <w:sz w:val="24"/>
      <w:szCs w:val="24"/>
      <w:lang w:val="en-US"/>
    </w:rPr>
  </w:style>
  <w:style w:type="paragraph" w:customStyle="1" w:styleId="Body">
    <w:name w:val="Body"/>
    <w:basedOn w:val="Normal"/>
    <w:pPr>
      <w:spacing w:after="60"/>
    </w:pPr>
    <w:rPr>
      <w:rFonts w:eastAsia="Calibri" w:cs="Arial"/>
      <w:sz w:val="24"/>
      <w:szCs w:val="24"/>
      <w:lang w:val="en-US"/>
    </w:rPr>
  </w:style>
  <w:style w:type="paragraph" w:styleId="ListParagraph">
    <w:name w:val="List Paragraph"/>
    <w:aliases w:val="1级列出段落,S4一级,head 2,符号列表,lp1,正文段落1"/>
    <w:basedOn w:val="Normal"/>
    <w:link w:val="ListParagraphChar"/>
    <w:uiPriority w:val="34"/>
    <w:qFormat/>
    <w:pPr>
      <w:spacing w:after="200" w:line="276" w:lineRule="auto"/>
      <w:ind w:left="720"/>
      <w:contextualSpacing/>
    </w:pPr>
    <w:rPr>
      <w:rFonts w:ascii="Calibri" w:hAnsi="Calibri"/>
      <w:sz w:val="22"/>
      <w:szCs w:val="22"/>
      <w:lang w:val="en-US"/>
    </w:rPr>
  </w:style>
  <w:style w:type="paragraph" w:styleId="Title">
    <w:name w:val="Title"/>
    <w:basedOn w:val="Normal"/>
    <w:next w:val="Normal"/>
    <w:link w:val="TitleChar"/>
    <w:qFormat/>
    <w:pPr>
      <w:pBdr>
        <w:bottom w:val="single" w:sz="8" w:space="4" w:color="4F81BD"/>
      </w:pBdr>
      <w:spacing w:after="300"/>
      <w:contextualSpacing/>
    </w:pPr>
    <w:rPr>
      <w:rFonts w:ascii="Cambria" w:hAnsi="Cambria"/>
      <w:color w:val="17365D"/>
      <w:spacing w:val="5"/>
      <w:kern w:val="28"/>
      <w:sz w:val="52"/>
      <w:szCs w:val="52"/>
      <w:lang w:val="en-US"/>
    </w:rPr>
  </w:style>
  <w:style w:type="character" w:customStyle="1" w:styleId="TitleChar">
    <w:name w:val="Title Char"/>
    <w:basedOn w:val="DefaultParagraphFont"/>
    <w:link w:val="Title"/>
    <w:rPr>
      <w:rFonts w:ascii="Cambria" w:hAnsi="Cambria"/>
      <w:color w:val="17365D"/>
      <w:spacing w:val="5"/>
      <w:kern w:val="28"/>
      <w:sz w:val="52"/>
      <w:szCs w:val="52"/>
    </w:rPr>
  </w:style>
  <w:style w:type="character" w:customStyle="1" w:styleId="Heading1Char">
    <w:name w:val="Heading 1 Char"/>
    <w:aliases w:val="H1 Char1,Heading 0 Char1,R1 Char,H11 Char1,h1 Char1,Level 1 Topic Heading Char1,Section Heading Char,Level 1 Char,dd heading 1 Char,dh1 Char,Section Head Char1,1st level Char1,l1 Char1,H12 Char1,H13 Char1,H14 Char1,H15 Char1,H16 Char1"/>
    <w:link w:val="Heading1"/>
    <w:uiPriority w:val="9"/>
    <w:rsid w:val="00206343"/>
    <w:rPr>
      <w:rFonts w:ascii="微软雅黑" w:eastAsia="微软雅黑" w:hAnsi="微软雅黑"/>
      <w:b/>
      <w:noProof/>
      <w:sz w:val="28"/>
      <w:lang w:val="en-GB"/>
    </w:rPr>
  </w:style>
  <w:style w:type="character" w:customStyle="1" w:styleId="Heading2Char">
    <w:name w:val="Heading 2 Char"/>
    <w:aliases w:val="2nd level Char1,h2 Char1,2 Char1,Header 2 Char1,Second Level Char,sect 1.2 Char1,H2 Char1,H21 Char,R2 Char,Level 2 Topic Heading Char1,Reset numbering Char,Heading 2 Hidden Char,Heading 2 CCBS Char,heading 2 Char,l2 Char1,Titre3 Char"/>
    <w:link w:val="Heading2"/>
    <w:rsid w:val="00626D77"/>
    <w:rPr>
      <w:rFonts w:ascii="微软雅黑" w:eastAsia="微软雅黑" w:hAnsi="微软雅黑"/>
      <w:b/>
      <w:bCs/>
      <w:noProof/>
      <w:sz w:val="28"/>
      <w:szCs w:val="22"/>
    </w:rPr>
  </w:style>
  <w:style w:type="character" w:customStyle="1" w:styleId="Heading4Char">
    <w:name w:val="Heading 4 Char"/>
    <w:aliases w:val="H4 Char,Ref Heading 1 Char,rh1 Char,Heading sql Char,sect 1.2.3.4 Char,h4 Char,First Subheading Char,Level 2 - a Char,Heading 4. Char,PIM 4 Char,§1.1.1.1. Char,4 dash Char,d Char,dash Char,ats-4 Char,head:4# Char,Head 4 Char,标题1.1 Char"/>
    <w:link w:val="Heading4"/>
    <w:rsid w:val="00823BBC"/>
    <w:rPr>
      <w:rFonts w:ascii="微软雅黑" w:eastAsia="微软雅黑" w:hAnsi="微软雅黑"/>
      <w:noProof/>
      <w:sz w:val="22"/>
      <w:lang w:val="en-GB"/>
    </w:rPr>
  </w:style>
  <w:style w:type="character" w:customStyle="1" w:styleId="BalloonTextChar">
    <w:name w:val="Balloon Text Char"/>
    <w:link w:val="BalloonText"/>
    <w:qFormat/>
    <w:rPr>
      <w:rFonts w:ascii="Tahoma" w:hAnsi="Tahoma" w:cs="Tahoma"/>
      <w:sz w:val="16"/>
      <w:szCs w:val="16"/>
      <w:lang w:val="en-GB" w:eastAsia="en-US"/>
    </w:rPr>
  </w:style>
  <w:style w:type="paragraph" w:styleId="TOCHeading">
    <w:name w:val="TOC Heading"/>
    <w:basedOn w:val="Heading1"/>
    <w:next w:val="Normal"/>
    <w:uiPriority w:val="39"/>
    <w:unhideWhenUsed/>
    <w:qFormat/>
    <w:pPr>
      <w:keepLines/>
      <w:pageBreakBefore w:val="0"/>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character" w:customStyle="1" w:styleId="FooterChar">
    <w:name w:val="Footer Char"/>
    <w:aliases w:val="FußzeileHoch Char,eersteregel Char1"/>
    <w:basedOn w:val="DefaultParagraphFont"/>
    <w:link w:val="Footer"/>
    <w:uiPriority w:val="99"/>
    <w:qFormat/>
    <w:rPr>
      <w:rFonts w:ascii="Arial" w:hAnsi="Arial"/>
      <w:lang w:val="en-GB" w:eastAsia="en-US"/>
    </w:rPr>
  </w:style>
  <w:style w:type="character" w:customStyle="1" w:styleId="CommentTextChar">
    <w:name w:val="Comment Text Char"/>
    <w:basedOn w:val="DefaultParagraphFont"/>
    <w:link w:val="CommentText"/>
    <w:qFormat/>
    <w:rPr>
      <w:rFonts w:ascii="Arial" w:hAnsi="Arial"/>
      <w:lang w:val="en-GB" w:eastAsia="en-US"/>
    </w:rPr>
  </w:style>
  <w:style w:type="paragraph" w:customStyle="1" w:styleId="p15">
    <w:name w:val="p15"/>
    <w:basedOn w:val="Normal"/>
    <w:rPr>
      <w:rFonts w:ascii="Times New Roman" w:hAnsi="Times New Roman" w:cs="宋体"/>
      <w:szCs w:val="19"/>
      <w:lang w:val="en-US"/>
    </w:rPr>
  </w:style>
  <w:style w:type="character" w:customStyle="1" w:styleId="NornalJustifiedChar">
    <w:name w:val="Nornal + Justified Char"/>
    <w:link w:val="NornalJustified"/>
    <w:locked/>
    <w:rPr>
      <w:rFonts w:ascii="Arial" w:hAnsi="Arial" w:cs="Arial"/>
      <w:sz w:val="22"/>
      <w:szCs w:val="22"/>
      <w:lang w:eastAsia="en-US"/>
    </w:rPr>
  </w:style>
  <w:style w:type="paragraph" w:customStyle="1" w:styleId="NornalJustified">
    <w:name w:val="Nornal + Justified"/>
    <w:basedOn w:val="Normal"/>
    <w:link w:val="NornalJustifiedChar"/>
    <w:pPr>
      <w:spacing w:before="100" w:beforeAutospacing="1" w:after="100" w:afterAutospacing="1"/>
      <w:ind w:left="720"/>
    </w:pPr>
    <w:rPr>
      <w:rFonts w:cs="Arial"/>
      <w:sz w:val="22"/>
      <w:szCs w:val="22"/>
      <w:lang w:val="en-US"/>
    </w:rPr>
  </w:style>
  <w:style w:type="character" w:customStyle="1" w:styleId="labellist">
    <w:name w:val="label_list"/>
  </w:style>
  <w:style w:type="paragraph" w:customStyle="1" w:styleId="Tablesmall">
    <w:name w:val="Table_small"/>
    <w:basedOn w:val="Normal"/>
    <w:link w:val="TablesmallChar"/>
    <w:rPr>
      <w:rFonts w:ascii="Invensys Andale" w:hAnsi="Invensys Andale"/>
      <w:sz w:val="16"/>
      <w:szCs w:val="16"/>
    </w:rPr>
  </w:style>
  <w:style w:type="character" w:customStyle="1" w:styleId="TablesmallChar">
    <w:name w:val="Table_small Char"/>
    <w:link w:val="Tablesmall"/>
    <w:rPr>
      <w:rFonts w:ascii="Invensys Andale" w:hAnsi="Invensys Andale"/>
      <w:sz w:val="16"/>
      <w:szCs w:val="16"/>
      <w:lang w:eastAsia="en-US"/>
    </w:rPr>
  </w:style>
  <w:style w:type="character" w:customStyle="1" w:styleId="CaptionChar">
    <w:name w:val="Caption Char"/>
    <w:aliases w:val="Caption Char1 Char Char,Caption Char Char Char Char,Handbuch Beschriftung Char,图标 Char,信息主题 Char,信息主题1 Char,题注(图注) + 居中 Char,图1-1 Char,Fig &amp; Table Title Char,Char Char Char Char Char Char1, Char Char Char Char Char Char, Char2 Char Char"/>
    <w:link w:val="Caption"/>
    <w:rPr>
      <w:rFonts w:ascii="微软雅黑" w:hAnsi="微软雅黑"/>
      <w:b/>
      <w:bCs/>
      <w:lang w:eastAsia="en-US"/>
    </w:rPr>
  </w:style>
  <w:style w:type="character" w:customStyle="1" w:styleId="ListParagraphChar">
    <w:name w:val="List Paragraph Char"/>
    <w:aliases w:val="1级列出段落 Char,S4一级 Char,head 2 Char,符号列表 Char,lp1 Char,正文段落1 Char"/>
    <w:link w:val="ListParagraph"/>
    <w:uiPriority w:val="34"/>
    <w:qFormat/>
    <w:rPr>
      <w:rFonts w:ascii="Calibri" w:hAnsi="Calibri"/>
      <w:sz w:val="22"/>
      <w:szCs w:val="22"/>
    </w:rPr>
  </w:style>
  <w:style w:type="character" w:customStyle="1" w:styleId="NormalWebChar1">
    <w:name w:val="Normal (Web) Char1"/>
    <w:aliases w:val="普通 (Web) Char,正文(首行缩进两字) Char,正文(首行缩进两字)1 Char,特点 Char Char Char Char,标题4 Char Char Char Char,正文（首行缩进两字） Char Char Char Char Char Char,正文（首行缩进两字） Char Char Char Char1,正文（首行缩进两字） Char Char Char Char Char1,正文（首行缩进两字）标题1 Char, Char Char"/>
    <w:basedOn w:val="DefaultParagraphFont"/>
    <w:link w:val="NormalWeb"/>
    <w:uiPriority w:val="99"/>
    <w:locked/>
    <w:rPr>
      <w:rFonts w:ascii="Arial Unicode MS" w:eastAsia="Arial Unicode MS" w:hAnsi="Arial Unicode MS" w:cs="Arial Unicode MS"/>
      <w:sz w:val="24"/>
      <w:szCs w:val="24"/>
      <w:lang w:val="en-GB" w:eastAsia="de-DE"/>
    </w:rPr>
  </w:style>
  <w:style w:type="paragraph" w:customStyle="1" w:styleId="21">
    <w:name w:val="正文首行缩进 21"/>
    <w:basedOn w:val="Normal"/>
    <w:uiPriority w:val="99"/>
    <w:qFormat/>
    <w:pPr>
      <w:widowControl w:val="0"/>
      <w:spacing w:after="120"/>
      <w:ind w:leftChars="200" w:left="420" w:firstLineChars="200" w:firstLine="420"/>
    </w:pPr>
    <w:rPr>
      <w:rFonts w:ascii="Times New Roman" w:hAnsi="Times New Roman"/>
      <w:sz w:val="21"/>
      <w:szCs w:val="24"/>
      <w:lang w:val="en-US"/>
    </w:rPr>
  </w:style>
  <w:style w:type="character" w:customStyle="1" w:styleId="Char">
    <w:name w:val="表格 Char"/>
    <w:basedOn w:val="DefaultParagraphFont"/>
    <w:link w:val="a3"/>
    <w:locked/>
    <w:rsid w:val="000F55B3"/>
    <w:rPr>
      <w:rFonts w:ascii="微软雅黑" w:eastAsia="微软雅黑" w:hAnsi="微软雅黑"/>
      <w:noProof/>
      <w:sz w:val="18"/>
      <w:szCs w:val="18"/>
    </w:rPr>
  </w:style>
  <w:style w:type="paragraph" w:customStyle="1" w:styleId="a3">
    <w:name w:val="表格"/>
    <w:basedOn w:val="Normal"/>
    <w:link w:val="Char"/>
    <w:qFormat/>
    <w:rsid w:val="000F55B3"/>
    <w:pPr>
      <w:widowControl w:val="0"/>
      <w:ind w:left="0"/>
    </w:pPr>
    <w:rPr>
      <w:rFonts w:ascii="微软雅黑" w:eastAsia="微软雅黑" w:hAnsi="微软雅黑"/>
      <w:sz w:val="18"/>
      <w:szCs w:val="18"/>
      <w:lang w:val="en-US"/>
    </w:rPr>
  </w:style>
  <w:style w:type="paragraph" w:customStyle="1" w:styleId="TextNormal">
    <w:name w:val="Text Normal"/>
    <w:basedOn w:val="Normal"/>
    <w:link w:val="TextNormalChar"/>
    <w:qFormat/>
    <w:rsid w:val="00C8699D"/>
    <w:pPr>
      <w:widowControl w:val="0"/>
      <w:suppressAutoHyphens/>
      <w:ind w:firstLine="288"/>
    </w:pPr>
    <w:rPr>
      <w:rFonts w:ascii="微软雅黑" w:eastAsia="微软雅黑" w:hAnsi="微软雅黑"/>
      <w:sz w:val="22"/>
      <w:szCs w:val="24"/>
      <w:lang w:val="fr-FR"/>
    </w:rPr>
  </w:style>
  <w:style w:type="character" w:customStyle="1" w:styleId="TextNormalChar">
    <w:name w:val="Text Normal Char"/>
    <w:link w:val="TextNormal"/>
    <w:qFormat/>
    <w:rsid w:val="00C8699D"/>
    <w:rPr>
      <w:rFonts w:ascii="微软雅黑" w:eastAsia="微软雅黑" w:hAnsi="微软雅黑"/>
      <w:noProof/>
      <w:sz w:val="22"/>
      <w:szCs w:val="24"/>
      <w:lang w:val="fr-FR"/>
    </w:rPr>
  </w:style>
  <w:style w:type="paragraph" w:customStyle="1" w:styleId="Normalter">
    <w:name w:val="Normal ter"/>
    <w:basedOn w:val="Normal"/>
    <w:pPr>
      <w:numPr>
        <w:numId w:val="7"/>
      </w:numPr>
    </w:pPr>
    <w:rPr>
      <w:rFonts w:ascii="Palatino" w:hAnsi="Palatino"/>
      <w:sz w:val="24"/>
      <w:lang w:val="en-US"/>
    </w:rPr>
  </w:style>
  <w:style w:type="paragraph" w:styleId="NoSpacing">
    <w:name w:val="No Spacing"/>
    <w:link w:val="NoSpacingChar"/>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rPr>
      <w:rFonts w:asciiTheme="minorHAnsi" w:eastAsiaTheme="minorEastAsia" w:hAnsiTheme="minorHAnsi" w:cstheme="minorBidi"/>
      <w:sz w:val="22"/>
      <w:szCs w:val="22"/>
      <w:lang w:eastAsia="ja-JP"/>
    </w:rPr>
  </w:style>
  <w:style w:type="paragraph" w:customStyle="1" w:styleId="Cover-Sheet-1">
    <w:name w:val="Cover-Sheet-1"/>
    <w:basedOn w:val="Normal"/>
    <w:rsid w:val="00CB3D69"/>
    <w:pPr>
      <w:spacing w:after="360" w:line="360" w:lineRule="auto"/>
    </w:pPr>
    <w:rPr>
      <w:rFonts w:ascii="Siemens Sans" w:eastAsia="Times New Roman" w:hAnsi="Siemens Sans"/>
      <w:b/>
      <w:sz w:val="28"/>
      <w:lang w:val="en-US" w:eastAsia="ja-JP"/>
    </w:rPr>
  </w:style>
  <w:style w:type="paragraph" w:customStyle="1" w:styleId="Cover-Sheet-2">
    <w:name w:val="Cover-Sheet-2"/>
    <w:basedOn w:val="Cover-Sheet-1"/>
    <w:rsid w:val="00CB3D69"/>
    <w:pPr>
      <w:spacing w:after="120"/>
    </w:pPr>
    <w:rPr>
      <w:bCs/>
      <w:sz w:val="24"/>
    </w:rPr>
  </w:style>
  <w:style w:type="character" w:styleId="SubtleEmphasis">
    <w:name w:val="Subtle Emphasis"/>
    <w:qFormat/>
    <w:rsid w:val="00700F7B"/>
    <w:rPr>
      <w:i/>
      <w:iCs/>
      <w:color w:val="5A5A5A"/>
    </w:rPr>
  </w:style>
  <w:style w:type="character" w:customStyle="1" w:styleId="1">
    <w:name w:val="未处理的提及1"/>
    <w:uiPriority w:val="99"/>
    <w:unhideWhenUsed/>
    <w:rsid w:val="00700F7B"/>
    <w:rPr>
      <w:color w:val="808080"/>
      <w:shd w:val="clear" w:color="auto" w:fill="E6E6E6"/>
    </w:rPr>
  </w:style>
  <w:style w:type="character" w:customStyle="1" w:styleId="BalloonTextCharChar">
    <w:name w:val="Balloon Text Char Char"/>
    <w:rsid w:val="00700F7B"/>
    <w:rPr>
      <w:rFonts w:ascii="Calibri" w:eastAsia="宋体" w:hAnsi="Calibri"/>
      <w:sz w:val="18"/>
    </w:rPr>
  </w:style>
  <w:style w:type="character" w:customStyle="1" w:styleId="10">
    <w:name w:val="批注引用1"/>
    <w:rsid w:val="00700F7B"/>
    <w:rPr>
      <w:sz w:val="21"/>
      <w:szCs w:val="21"/>
    </w:rPr>
  </w:style>
  <w:style w:type="character" w:customStyle="1" w:styleId="apple-style-span">
    <w:name w:val="apple-style-span"/>
    <w:basedOn w:val="DefaultParagraphFont"/>
    <w:rsid w:val="00700F7B"/>
  </w:style>
  <w:style w:type="character" w:customStyle="1" w:styleId="QuoteChar">
    <w:name w:val="Quote Char"/>
    <w:link w:val="Quote"/>
    <w:rsid w:val="00700F7B"/>
    <w:rPr>
      <w:rFonts w:ascii="Cambria" w:hAnsi="Cambria"/>
      <w:i/>
      <w:iCs/>
      <w:color w:val="5A5A5A"/>
      <w:kern w:val="2"/>
      <w:sz w:val="21"/>
      <w:szCs w:val="24"/>
    </w:rPr>
  </w:style>
  <w:style w:type="character" w:customStyle="1" w:styleId="BodyTextIndentCharChar">
    <w:name w:val="Body Text Indent Char Char"/>
    <w:rsid w:val="00700F7B"/>
    <w:rPr>
      <w:sz w:val="21"/>
      <w:szCs w:val="21"/>
    </w:rPr>
  </w:style>
  <w:style w:type="character" w:customStyle="1" w:styleId="Char0">
    <w:name w:val="批注主题 Char"/>
    <w:link w:val="11"/>
    <w:rsid w:val="00700F7B"/>
    <w:rPr>
      <w:b/>
      <w:bCs/>
      <w:kern w:val="2"/>
      <w:sz w:val="21"/>
      <w:szCs w:val="24"/>
    </w:rPr>
  </w:style>
  <w:style w:type="character" w:customStyle="1" w:styleId="A10">
    <w:name w:val="A1"/>
    <w:rsid w:val="00700F7B"/>
    <w:rPr>
      <w:b/>
      <w:color w:val="000000"/>
      <w:sz w:val="48"/>
    </w:rPr>
  </w:style>
  <w:style w:type="character" w:customStyle="1" w:styleId="CharChar11">
    <w:name w:val="Char Char11"/>
    <w:rsid w:val="00700F7B"/>
    <w:rPr>
      <w:rFonts w:ascii="宋体" w:hAnsi="宋体" w:cs="宋体"/>
      <w:b/>
      <w:kern w:val="0"/>
      <w:sz w:val="28"/>
      <w:szCs w:val="28"/>
      <w:lang w:val="en-US" w:eastAsia="en-US"/>
    </w:rPr>
  </w:style>
  <w:style w:type="character" w:customStyle="1" w:styleId="Char1">
    <w:name w:val="纯文本 Char1"/>
    <w:aliases w:val="孙普文字 Char,普通文字1 Char,正 文 1 Char,0921 Char,一般文字 字元 Char,一般文字 字元 字元 字元 字元 Char,一般文字 字元 字元 字元 字元 字元 字元 字元 字元 Char,一般文字 字元 字元 字元 字元 字元 字元 字元 Char,一般文字 字元 字元 字元 Char,一般文字 字元 字元 字元 字元 字元 字元 Char,一般文字 字元 字元 字元 字元 字元 字元 字元 字元 字元 字元 字元 字元 Char"/>
    <w:rsid w:val="00700F7B"/>
    <w:rPr>
      <w:rFonts w:ascii="宋体" w:hAnsi="Courier New"/>
      <w:kern w:val="2"/>
      <w:sz w:val="21"/>
    </w:rPr>
  </w:style>
  <w:style w:type="character" w:customStyle="1" w:styleId="IntenseQuoteChar">
    <w:name w:val="Intense Quote Char"/>
    <w:link w:val="IntenseQuote"/>
    <w:rsid w:val="00700F7B"/>
    <w:rPr>
      <w:rFonts w:ascii="Cambria" w:hAnsi="Cambria"/>
      <w:i/>
      <w:iCs/>
      <w:color w:val="FFFFFF"/>
      <w:kern w:val="2"/>
      <w:sz w:val="24"/>
      <w:szCs w:val="24"/>
      <w:shd w:val="clear" w:color="auto" w:fill="4F81BD"/>
    </w:rPr>
  </w:style>
  <w:style w:type="character" w:customStyle="1" w:styleId="2Char">
    <w:name w:val="正文文本缩进 2 Char"/>
    <w:aliases w:val="正文文字缩进 2 Char"/>
    <w:link w:val="210"/>
    <w:rsid w:val="00700F7B"/>
    <w:rPr>
      <w:rFonts w:eastAsia="楷体_GB2312"/>
      <w:kern w:val="2"/>
      <w:sz w:val="24"/>
      <w:szCs w:val="24"/>
    </w:rPr>
  </w:style>
  <w:style w:type="character" w:customStyle="1" w:styleId="4CharChar">
    <w:name w:val="标题4 Char Char"/>
    <w:rsid w:val="00700F7B"/>
    <w:rPr>
      <w:rFonts w:eastAsia="宋体"/>
      <w:b/>
      <w:bCs/>
      <w:kern w:val="2"/>
      <w:sz w:val="32"/>
      <w:szCs w:val="32"/>
      <w:lang w:val="en-US" w:eastAsia="zh-CN" w:bidi="ar-SA"/>
    </w:rPr>
  </w:style>
  <w:style w:type="character" w:customStyle="1" w:styleId="tpccontent1">
    <w:name w:val="tpc_content1"/>
    <w:rsid w:val="00700F7B"/>
    <w:rPr>
      <w:rFonts w:ascii="Arial" w:eastAsia="SimHei" w:hAnsi="Arial"/>
      <w:snapToGrid w:val="0"/>
      <w:sz w:val="20"/>
      <w:szCs w:val="20"/>
      <w:lang w:val="en-US" w:eastAsia="zh-CN"/>
    </w:rPr>
  </w:style>
  <w:style w:type="character" w:customStyle="1" w:styleId="CommentSubjectChar1">
    <w:name w:val="Comment Subject Char1"/>
    <w:rsid w:val="00700F7B"/>
    <w:rPr>
      <w:rFonts w:ascii="Calibri" w:eastAsia="宋体" w:hAnsi="Calibri" w:cs="Calibri"/>
      <w:b/>
      <w:bCs/>
      <w:sz w:val="21"/>
      <w:szCs w:val="21"/>
    </w:rPr>
  </w:style>
  <w:style w:type="character" w:customStyle="1" w:styleId="Char10">
    <w:name w:val="文档结构图 Char1"/>
    <w:rsid w:val="00700F7B"/>
    <w:rPr>
      <w:kern w:val="2"/>
      <w:sz w:val="21"/>
      <w:shd w:val="clear" w:color="auto" w:fill="000080"/>
    </w:rPr>
  </w:style>
  <w:style w:type="character" w:customStyle="1" w:styleId="12">
    <w:name w:val="明显参考1"/>
    <w:rsid w:val="00700F7B"/>
    <w:rPr>
      <w:rFonts w:ascii="Arial" w:eastAsia="SimHei" w:hAnsi="Arial" w:cs="Arial" w:hint="default"/>
      <w:b/>
      <w:snapToGrid/>
      <w:color w:val="76923C"/>
      <w:sz w:val="21"/>
      <w:u w:val="single" w:color="9BBB59"/>
      <w:lang w:val="en-US" w:eastAsia="zh-CN"/>
    </w:rPr>
  </w:style>
  <w:style w:type="character" w:customStyle="1" w:styleId="DateCharChar">
    <w:name w:val="Date Char Char"/>
    <w:rsid w:val="00700F7B"/>
    <w:rPr>
      <w:rFonts w:ascii="Calibri" w:eastAsia="宋体" w:hAnsi="Calibri" w:cs="Calibri"/>
    </w:rPr>
  </w:style>
  <w:style w:type="character" w:customStyle="1" w:styleId="BodyTextIndent2Char">
    <w:name w:val="Body Text Indent 2 Char"/>
    <w:link w:val="BodyTextIndent2"/>
    <w:rsid w:val="00700F7B"/>
    <w:rPr>
      <w:rFonts w:ascii="Arial" w:hAnsi="Arial"/>
      <w:lang w:val="en-GB" w:eastAsia="en-US"/>
    </w:rPr>
  </w:style>
  <w:style w:type="character" w:customStyle="1" w:styleId="DocumentMapChar1">
    <w:name w:val="Document Map Char1"/>
    <w:rsid w:val="00700F7B"/>
    <w:rPr>
      <w:rFonts w:ascii="Times New Roman" w:hAnsi="Times New Roman" w:cs="Times New Roman"/>
      <w:sz w:val="2"/>
      <w:szCs w:val="2"/>
    </w:rPr>
  </w:style>
  <w:style w:type="character" w:customStyle="1" w:styleId="1CharChar">
    <w:name w:val="样式1 Char Char"/>
    <w:link w:val="13"/>
    <w:rsid w:val="00700F7B"/>
    <w:rPr>
      <w:rFonts w:ascii="Arial" w:eastAsia="SimHei" w:hAnsi="Arial"/>
      <w:b/>
      <w:kern w:val="2"/>
      <w:sz w:val="28"/>
    </w:rPr>
  </w:style>
  <w:style w:type="character" w:customStyle="1" w:styleId="14">
    <w:name w:val="页码1"/>
    <w:basedOn w:val="DefaultParagraphFont"/>
    <w:rsid w:val="00700F7B"/>
  </w:style>
  <w:style w:type="character" w:customStyle="1" w:styleId="Char2">
    <w:name w:val="文档正文 Char"/>
    <w:link w:val="a4"/>
    <w:rsid w:val="00700F7B"/>
    <w:rPr>
      <w:rFonts w:ascii="宋体" w:hAnsi="Arial"/>
      <w:snapToGrid w:val="0"/>
      <w:sz w:val="24"/>
    </w:rPr>
  </w:style>
  <w:style w:type="character" w:customStyle="1" w:styleId="2Char2">
    <w:name w:val="正文文本缩进 2 Char2"/>
    <w:uiPriority w:val="99"/>
    <w:semiHidden/>
    <w:rsid w:val="00700F7B"/>
    <w:rPr>
      <w:kern w:val="2"/>
      <w:sz w:val="21"/>
      <w:szCs w:val="22"/>
    </w:rPr>
  </w:style>
  <w:style w:type="character" w:customStyle="1" w:styleId="Char11">
    <w:name w:val="批注文字 Char1"/>
    <w:uiPriority w:val="99"/>
    <w:semiHidden/>
    <w:rsid w:val="00700F7B"/>
    <w:rPr>
      <w:kern w:val="2"/>
      <w:sz w:val="21"/>
      <w:szCs w:val="22"/>
    </w:rPr>
  </w:style>
  <w:style w:type="character" w:customStyle="1" w:styleId="Heading4Char1">
    <w:name w:val="Heading 4 Char1"/>
    <w:rsid w:val="00700F7B"/>
    <w:rPr>
      <w:b/>
      <w:bCs w:val="0"/>
      <w:spacing w:val="20"/>
      <w:sz w:val="24"/>
    </w:rPr>
  </w:style>
  <w:style w:type="character" w:customStyle="1" w:styleId="DocumentMapChar">
    <w:name w:val="Document Map Char"/>
    <w:link w:val="DocumentMap"/>
    <w:qFormat/>
    <w:rsid w:val="00700F7B"/>
    <w:rPr>
      <w:rFonts w:ascii="Tahoma" w:hAnsi="Tahoma" w:cs="Tahoma"/>
      <w:shd w:val="clear" w:color="auto" w:fill="000080"/>
      <w:lang w:val="en-GB" w:eastAsia="en-US"/>
    </w:rPr>
  </w:style>
  <w:style w:type="character" w:styleId="SubtleReference">
    <w:name w:val="Subtle Reference"/>
    <w:qFormat/>
    <w:rsid w:val="00700F7B"/>
    <w:rPr>
      <w:color w:val="auto"/>
      <w:u w:val="single" w:color="9BBB59"/>
    </w:rPr>
  </w:style>
  <w:style w:type="character" w:customStyle="1" w:styleId="Char3">
    <w:name w:val="正文文本 Char"/>
    <w:aliases w:val="正文文字 Char"/>
    <w:rsid w:val="00700F7B"/>
    <w:rPr>
      <w:rFonts w:ascii="Tahoma" w:hAnsi="Tahoma"/>
      <w:bCs/>
      <w:sz w:val="16"/>
    </w:rPr>
  </w:style>
  <w:style w:type="character" w:customStyle="1" w:styleId="A40">
    <w:name w:val="A4"/>
    <w:rsid w:val="00700F7B"/>
    <w:rPr>
      <w:color w:val="000000"/>
      <w:sz w:val="18"/>
    </w:rPr>
  </w:style>
  <w:style w:type="character" w:customStyle="1" w:styleId="BodyText3Char">
    <w:name w:val="Body Text 3 Char"/>
    <w:link w:val="BodyText3"/>
    <w:rsid w:val="00700F7B"/>
    <w:rPr>
      <w:kern w:val="2"/>
      <w:sz w:val="21"/>
    </w:rPr>
  </w:style>
  <w:style w:type="character" w:customStyle="1" w:styleId="DocumentMapCharChar">
    <w:name w:val="Document Map Char Char"/>
    <w:rsid w:val="00700F7B"/>
    <w:rPr>
      <w:rFonts w:ascii="Calibri" w:eastAsia="宋体" w:hAnsi="Calibri"/>
      <w:shd w:val="clear" w:color="auto" w:fill="000080"/>
    </w:rPr>
  </w:style>
  <w:style w:type="character" w:customStyle="1" w:styleId="TextCharChar">
    <w:name w:val="Text Char Char"/>
    <w:link w:val="Text"/>
    <w:rsid w:val="00700F7B"/>
    <w:rPr>
      <w:rFonts w:ascii="Sabon" w:hAnsi="Sabon"/>
      <w:sz w:val="24"/>
      <w:lang w:eastAsia="en-US"/>
    </w:rPr>
  </w:style>
  <w:style w:type="character" w:customStyle="1" w:styleId="DateChar">
    <w:name w:val="Date Char"/>
    <w:link w:val="Date"/>
    <w:qFormat/>
    <w:rsid w:val="00700F7B"/>
    <w:rPr>
      <w:rFonts w:ascii="Arial" w:hAnsi="Arial"/>
      <w:kern w:val="2"/>
      <w:sz w:val="24"/>
    </w:rPr>
  </w:style>
  <w:style w:type="character" w:styleId="BookTitle">
    <w:name w:val="Book Title"/>
    <w:qFormat/>
    <w:rsid w:val="00700F7B"/>
    <w:rPr>
      <w:rFonts w:ascii="Cambria" w:eastAsia="宋体" w:hAnsi="Cambria" w:cs="Times New Roman"/>
      <w:b/>
      <w:bCs/>
      <w:i/>
      <w:iCs/>
      <w:snapToGrid w:val="0"/>
      <w:color w:val="auto"/>
      <w:sz w:val="21"/>
      <w:lang w:val="en-US" w:eastAsia="zh-CN"/>
    </w:rPr>
  </w:style>
  <w:style w:type="character" w:customStyle="1" w:styleId="BodyTextChar">
    <w:name w:val="Body Text Char"/>
    <w:rsid w:val="00700F7B"/>
    <w:rPr>
      <w:kern w:val="2"/>
      <w:sz w:val="21"/>
    </w:rPr>
  </w:style>
  <w:style w:type="character" w:customStyle="1" w:styleId="Char4">
    <w:name w:val="纯文本 Char"/>
    <w:uiPriority w:val="99"/>
    <w:rsid w:val="00700F7B"/>
    <w:rPr>
      <w:rFonts w:ascii="宋体" w:hAnsi="Courier New" w:cs="Courier New"/>
      <w:kern w:val="2"/>
      <w:sz w:val="21"/>
      <w:szCs w:val="21"/>
    </w:rPr>
  </w:style>
  <w:style w:type="character" w:customStyle="1" w:styleId="A30">
    <w:name w:val="A3"/>
    <w:rsid w:val="00700F7B"/>
    <w:rPr>
      <w:b/>
      <w:color w:val="000000"/>
      <w:sz w:val="32"/>
    </w:rPr>
  </w:style>
  <w:style w:type="character" w:customStyle="1" w:styleId="2Char1">
    <w:name w:val="正文文本缩进 2 Char1"/>
    <w:link w:val="BodyTextIndent21"/>
    <w:rsid w:val="00700F7B"/>
    <w:rPr>
      <w:kern w:val="2"/>
      <w:sz w:val="21"/>
      <w:szCs w:val="24"/>
    </w:rPr>
  </w:style>
  <w:style w:type="character" w:customStyle="1" w:styleId="HTMLPreformattedChar">
    <w:name w:val="HTML Preformatted Char"/>
    <w:link w:val="HTMLPreformatted"/>
    <w:rsid w:val="00700F7B"/>
    <w:rPr>
      <w:rFonts w:ascii="SimHei" w:eastAsia="SimHei" w:hAnsi="Courier New" w:cs="Courier New"/>
    </w:rPr>
  </w:style>
  <w:style w:type="character" w:customStyle="1" w:styleId="A5">
    <w:name w:val="A5"/>
    <w:rsid w:val="00700F7B"/>
    <w:rPr>
      <w:color w:val="000000"/>
      <w:sz w:val="17"/>
    </w:rPr>
  </w:style>
  <w:style w:type="character" w:customStyle="1" w:styleId="15">
    <w:name w:val="不明显参考1"/>
    <w:rsid w:val="00700F7B"/>
    <w:rPr>
      <w:color w:val="auto"/>
      <w:u w:val="single" w:color="9BBB59"/>
    </w:rPr>
  </w:style>
  <w:style w:type="character" w:customStyle="1" w:styleId="4Char">
    <w:name w:val="标题 4 Char"/>
    <w:aliases w:val="标题 xx Char"/>
    <w:rsid w:val="00700F7B"/>
    <w:rPr>
      <w:rFonts w:ascii="Times New Roman" w:hAnsi="Times New Roman"/>
      <w:b/>
      <w:spacing w:val="20"/>
      <w:sz w:val="24"/>
    </w:rPr>
  </w:style>
  <w:style w:type="character" w:customStyle="1" w:styleId="javascript">
    <w:name w:val="javascript"/>
    <w:qFormat/>
    <w:rsid w:val="00700F7B"/>
  </w:style>
  <w:style w:type="character" w:customStyle="1" w:styleId="16">
    <w:name w:val="不明显强调1"/>
    <w:rsid w:val="00700F7B"/>
    <w:rPr>
      <w:i/>
      <w:color w:val="5A5A5A"/>
    </w:rPr>
  </w:style>
  <w:style w:type="character" w:styleId="IntenseEmphasis">
    <w:name w:val="Intense Emphasis"/>
    <w:qFormat/>
    <w:rsid w:val="00700F7B"/>
    <w:rPr>
      <w:b/>
      <w:bCs/>
      <w:i/>
      <w:iCs/>
      <w:color w:val="4F81BD"/>
      <w:sz w:val="22"/>
      <w:szCs w:val="22"/>
    </w:rPr>
  </w:style>
  <w:style w:type="character" w:customStyle="1" w:styleId="DeltaViewInsertion">
    <w:name w:val="DeltaView Insertion"/>
    <w:rsid w:val="00700F7B"/>
  </w:style>
  <w:style w:type="character" w:customStyle="1" w:styleId="UnresolvedMention1">
    <w:name w:val="Unresolved Mention1"/>
    <w:rsid w:val="00700F7B"/>
    <w:rPr>
      <w:color w:val="808080"/>
      <w:shd w:val="clear" w:color="auto" w:fill="E6E6E6"/>
    </w:rPr>
  </w:style>
  <w:style w:type="character" w:customStyle="1" w:styleId="17">
    <w:name w:val="书籍标题1"/>
    <w:rsid w:val="00700F7B"/>
    <w:rPr>
      <w:rFonts w:ascii="Cambria" w:eastAsia="宋体" w:hAnsi="Cambria" w:cs="Times New Roman" w:hint="default"/>
      <w:b/>
      <w:i/>
      <w:snapToGrid/>
      <w:color w:val="auto"/>
      <w:sz w:val="21"/>
      <w:lang w:val="en-US" w:eastAsia="zh-CN"/>
    </w:rPr>
  </w:style>
  <w:style w:type="character" w:customStyle="1" w:styleId="CharChar1">
    <w:name w:val="Char Char1"/>
    <w:rsid w:val="00700F7B"/>
    <w:rPr>
      <w:rFonts w:eastAsia="宋体"/>
      <w:kern w:val="2"/>
      <w:sz w:val="18"/>
      <w:szCs w:val="18"/>
      <w:lang w:bidi="ar-SA"/>
    </w:rPr>
  </w:style>
  <w:style w:type="character" w:customStyle="1" w:styleId="Heading8Char">
    <w:name w:val="Heading 8 Char"/>
    <w:aliases w:val=". [(a)] Char,H8 Char,H81 Char,H82 Char,H83 Char,H84 Char,H85 Char,Appendix Subheading Char,Appendix1 Char,PR5 Char"/>
    <w:link w:val="Heading8"/>
    <w:rsid w:val="00700F7B"/>
    <w:rPr>
      <w:rFonts w:ascii="Arial" w:hAnsi="Arial" w:cs="Arial"/>
      <w:b/>
      <w:bCs/>
      <w:sz w:val="24"/>
      <w:szCs w:val="24"/>
      <w:u w:val="single"/>
      <w:lang w:val="en-IE" w:eastAsia="en-US"/>
    </w:rPr>
  </w:style>
  <w:style w:type="character" w:customStyle="1" w:styleId="NoteHeadingChar">
    <w:name w:val="Note Heading Char"/>
    <w:link w:val="NoteHeading"/>
    <w:rsid w:val="00700F7B"/>
    <w:rPr>
      <w:kern w:val="2"/>
      <w:sz w:val="21"/>
    </w:rPr>
  </w:style>
  <w:style w:type="character" w:customStyle="1" w:styleId="FootnoteTextChar">
    <w:name w:val="Footnote Text Char"/>
    <w:link w:val="FootnoteText"/>
    <w:rsid w:val="00700F7B"/>
    <w:rPr>
      <w:rFonts w:ascii="Arial" w:hAnsi="Arial"/>
      <w:lang w:val="en-GB" w:eastAsia="en-US"/>
    </w:rPr>
  </w:style>
  <w:style w:type="character" w:customStyle="1" w:styleId="CharChar2">
    <w:name w:val="Char Char2"/>
    <w:rsid w:val="00700F7B"/>
    <w:rPr>
      <w:rFonts w:ascii="Cambria" w:eastAsia="SimHei" w:hAnsi="Cambria" w:cs="Times New Roman"/>
      <w:b/>
      <w:bCs/>
      <w:snapToGrid/>
      <w:kern w:val="2"/>
      <w:sz w:val="32"/>
      <w:szCs w:val="32"/>
      <w:lang w:val="en-US" w:eastAsia="zh-CN"/>
    </w:rPr>
  </w:style>
  <w:style w:type="character" w:customStyle="1" w:styleId="2Char0">
    <w:name w:val="标题 2 Char"/>
    <w:aliases w:val="标题 1.1 Char,2nd level Char,h2 Char,2 Char,Header 2 Char,H2 Char,l2 Char,LN2 Char,título 2 Char,DO NOT USE_h2 Char,chn Char,Chapter Number/Appendix Letter Char,sect 1.2 Char,Titre2 Char,Underrubrik1 Char,prop2 Char,Level 2 Topic Heading Char"/>
    <w:rsid w:val="00700F7B"/>
    <w:rPr>
      <w:rFonts w:ascii="仿宋_GB2312" w:eastAsia="仿宋_GB2312" w:hAnsi="宋体"/>
      <w:b/>
      <w:sz w:val="52"/>
    </w:rPr>
  </w:style>
  <w:style w:type="character" w:customStyle="1" w:styleId="CharChar7">
    <w:name w:val="Char Char7"/>
    <w:rsid w:val="00700F7B"/>
    <w:rPr>
      <w:rFonts w:ascii="宋体" w:eastAsia="宋体" w:hAnsi="Courier New"/>
      <w:snapToGrid w:val="0"/>
      <w:kern w:val="2"/>
      <w:sz w:val="21"/>
      <w:lang w:val="en-US" w:eastAsia="zh-CN" w:bidi="ar-SA"/>
    </w:rPr>
  </w:style>
  <w:style w:type="character" w:customStyle="1" w:styleId="Char12">
    <w:name w:val="标题 Char1"/>
    <w:uiPriority w:val="10"/>
    <w:rsid w:val="00700F7B"/>
    <w:rPr>
      <w:rFonts w:ascii="Cambria" w:hAnsi="Cambria" w:cs="Times New Roman"/>
      <w:b/>
      <w:bCs/>
      <w:kern w:val="2"/>
      <w:sz w:val="32"/>
      <w:szCs w:val="32"/>
    </w:rPr>
  </w:style>
  <w:style w:type="character" w:customStyle="1" w:styleId="Heading5Char">
    <w:name w:val="Heading 5 Char"/>
    <w:aliases w:val="h5 Char,Level 3 - i Char,H5 Char,PIM 5 Char,5 sub-bullet Char,sb Char,ats-5 Char,Î Char,H51 Char,H52 Char,H53 Char,H54 Char,H55 Char,H56 Char,PR2 Char"/>
    <w:link w:val="Heading5"/>
    <w:rsid w:val="00700F7B"/>
    <w:rPr>
      <w:rFonts w:ascii="Arial" w:hAnsi="Arial"/>
      <w:noProof/>
      <w:sz w:val="22"/>
      <w:lang w:val="en-GB" w:eastAsia="de-DE"/>
    </w:rPr>
  </w:style>
  <w:style w:type="character" w:customStyle="1" w:styleId="SubtitleChar">
    <w:name w:val="Subtitle Char"/>
    <w:link w:val="Subtitle"/>
    <w:rsid w:val="00700F7B"/>
    <w:rPr>
      <w:rFonts w:ascii="宋体" w:hAnsi="宋体"/>
      <w:snapToGrid w:val="0"/>
      <w:sz w:val="24"/>
      <w:szCs w:val="24"/>
    </w:rPr>
  </w:style>
  <w:style w:type="character" w:customStyle="1" w:styleId="CommentSubjectChar">
    <w:name w:val="Comment Subject Char"/>
    <w:qFormat/>
    <w:rsid w:val="00700F7B"/>
    <w:rPr>
      <w:rFonts w:ascii="Calibri" w:eastAsia="宋体" w:hAnsi="Calibri"/>
      <w:b/>
    </w:rPr>
  </w:style>
  <w:style w:type="character" w:customStyle="1" w:styleId="BodyTextIndent3Char">
    <w:name w:val="Body Text Indent 3 Char"/>
    <w:link w:val="BodyTextIndent3"/>
    <w:rsid w:val="00700F7B"/>
    <w:rPr>
      <w:rFonts w:ascii="Arial" w:hAnsi="Arial"/>
      <w:lang w:val="en-GB" w:eastAsia="en-US"/>
    </w:rPr>
  </w:style>
  <w:style w:type="character" w:customStyle="1" w:styleId="Char13">
    <w:name w:val="正文文本缩进 Char1"/>
    <w:uiPriority w:val="99"/>
    <w:semiHidden/>
    <w:rsid w:val="00700F7B"/>
    <w:rPr>
      <w:kern w:val="2"/>
      <w:sz w:val="21"/>
      <w:szCs w:val="22"/>
    </w:rPr>
  </w:style>
  <w:style w:type="character" w:customStyle="1" w:styleId="HTMLChar1">
    <w:name w:val="HTML 预设格式 Char1"/>
    <w:uiPriority w:val="99"/>
    <w:semiHidden/>
    <w:rsid w:val="00700F7B"/>
    <w:rPr>
      <w:rFonts w:ascii="Courier New" w:hAnsi="Courier New" w:cs="Courier New"/>
      <w:kern w:val="2"/>
    </w:rPr>
  </w:style>
  <w:style w:type="character" w:customStyle="1" w:styleId="Char14">
    <w:name w:val="正文文本 Char1"/>
    <w:aliases w:val="正文文字 Char1"/>
    <w:rsid w:val="00700F7B"/>
    <w:rPr>
      <w:rFonts w:ascii="Times New Roman" w:eastAsia="Times New Roman" w:hAnsi="Times New Roman" w:cs="Times New Roman" w:hint="default"/>
      <w:color w:val="FF0000"/>
      <w:kern w:val="2"/>
      <w:sz w:val="22"/>
    </w:rPr>
  </w:style>
  <w:style w:type="character" w:customStyle="1" w:styleId="18">
    <w:name w:val="明显强调1"/>
    <w:rsid w:val="00700F7B"/>
    <w:rPr>
      <w:b/>
      <w:i/>
      <w:color w:val="4F81BD"/>
      <w:sz w:val="22"/>
      <w:szCs w:val="22"/>
    </w:rPr>
  </w:style>
  <w:style w:type="character" w:styleId="IntenseReference">
    <w:name w:val="Intense Reference"/>
    <w:qFormat/>
    <w:rsid w:val="00700F7B"/>
    <w:rPr>
      <w:rFonts w:ascii="Arial" w:eastAsia="SimHei" w:hAnsi="Arial"/>
      <w:b/>
      <w:bCs/>
      <w:snapToGrid w:val="0"/>
      <w:color w:val="76923C"/>
      <w:sz w:val="21"/>
      <w:u w:val="single" w:color="9BBB59"/>
      <w:lang w:val="en-US" w:eastAsia="zh-CN"/>
    </w:rPr>
  </w:style>
  <w:style w:type="character" w:customStyle="1" w:styleId="BodyTextIndentChar">
    <w:name w:val="Body Text Indent Char"/>
    <w:link w:val="BodyTextIndent"/>
    <w:rsid w:val="00700F7B"/>
    <w:rPr>
      <w:rFonts w:ascii="Arial" w:hAnsi="Arial"/>
      <w:lang w:val="en-GB" w:eastAsia="en-US"/>
    </w:rPr>
  </w:style>
  <w:style w:type="character" w:customStyle="1" w:styleId="19">
    <w:name w:val="已访问的超链接1"/>
    <w:rsid w:val="00700F7B"/>
    <w:rPr>
      <w:color w:val="800080"/>
      <w:u w:val="single"/>
    </w:rPr>
  </w:style>
  <w:style w:type="character" w:customStyle="1" w:styleId="BodyText2Char">
    <w:name w:val="Body Text 2 Char"/>
    <w:link w:val="BodyText2"/>
    <w:rsid w:val="00700F7B"/>
    <w:rPr>
      <w:rFonts w:ascii="Arial" w:hAnsi="Arial"/>
      <w:lang w:val="en-GB" w:eastAsia="en-US"/>
    </w:rPr>
  </w:style>
  <w:style w:type="character" w:customStyle="1" w:styleId="Char15">
    <w:name w:val="副标题 Char1"/>
    <w:rsid w:val="00700F7B"/>
    <w:rPr>
      <w:rFonts w:ascii="Cambria" w:eastAsia="SimHei" w:hAnsi="Cambria" w:cs="Times New Roman"/>
      <w:b/>
      <w:bCs/>
      <w:snapToGrid w:val="0"/>
      <w:kern w:val="28"/>
      <w:sz w:val="32"/>
      <w:szCs w:val="32"/>
      <w:lang w:val="en-US" w:eastAsia="zh-CN"/>
    </w:rPr>
  </w:style>
  <w:style w:type="character" w:customStyle="1" w:styleId="hps">
    <w:name w:val="hps"/>
    <w:rsid w:val="00700F7B"/>
  </w:style>
  <w:style w:type="character" w:customStyle="1" w:styleId="webdict1">
    <w:name w:val="webdict1"/>
    <w:rsid w:val="00700F7B"/>
    <w:rPr>
      <w:b/>
      <w:bCs/>
    </w:rPr>
  </w:style>
  <w:style w:type="character" w:customStyle="1" w:styleId="Char5">
    <w:name w:val="正文文本缩进 Char"/>
    <w:aliases w:val="正文文字缩进 Char"/>
    <w:link w:val="1a"/>
    <w:rsid w:val="00700F7B"/>
    <w:rPr>
      <w:rFonts w:eastAsia="楷体_GB2312"/>
      <w:kern w:val="2"/>
      <w:sz w:val="24"/>
      <w:szCs w:val="24"/>
    </w:rPr>
  </w:style>
  <w:style w:type="character" w:customStyle="1" w:styleId="Char6">
    <w:name w:val="页脚 Char"/>
    <w:aliases w:val="eersteregel Char"/>
    <w:uiPriority w:val="99"/>
    <w:rsid w:val="00700F7B"/>
    <w:rPr>
      <w:sz w:val="18"/>
      <w:szCs w:val="18"/>
    </w:rPr>
  </w:style>
  <w:style w:type="character" w:customStyle="1" w:styleId="CommentSubjectChar2">
    <w:name w:val="Comment Subject Char2"/>
    <w:link w:val="CommentSubject"/>
    <w:rsid w:val="00700F7B"/>
    <w:rPr>
      <w:rFonts w:ascii="Arial" w:hAnsi="Arial"/>
      <w:b/>
      <w:bCs/>
      <w:lang w:val="en-GB" w:eastAsia="en-US"/>
    </w:rPr>
  </w:style>
  <w:style w:type="character" w:customStyle="1" w:styleId="Heading6Char">
    <w:name w:val="Heading 6 Char"/>
    <w:aliases w:val="Legal Level 1. Char,sub-dash Char,sd Char,ats-6 Char,. (a.) Char,7 sub-dash Char,H6 Char,H61 Char,H62 Char,H63 Char,H64 Char,H65 Char,Title 1 Char,PR3 Char"/>
    <w:link w:val="Heading6"/>
    <w:rsid w:val="00700F7B"/>
    <w:rPr>
      <w:rFonts w:ascii="Arial" w:hAnsi="Arial"/>
      <w:noProof/>
      <w:lang w:val="en-GB" w:eastAsia="de-DE"/>
    </w:rPr>
  </w:style>
  <w:style w:type="character" w:customStyle="1" w:styleId="BodyTextFirstIndentChar">
    <w:name w:val="Body Text First Indent Char"/>
    <w:link w:val="BodyTextFirstIndent"/>
    <w:rsid w:val="00700F7B"/>
    <w:rPr>
      <w:bCs/>
      <w:kern w:val="2"/>
      <w:sz w:val="21"/>
    </w:rPr>
  </w:style>
  <w:style w:type="character" w:customStyle="1" w:styleId="hpsatn">
    <w:name w:val="hps atn"/>
    <w:rsid w:val="00700F7B"/>
  </w:style>
  <w:style w:type="character" w:customStyle="1" w:styleId="TextChar">
    <w:name w:val="Text Char"/>
    <w:rsid w:val="00700F7B"/>
    <w:rPr>
      <w:rFonts w:eastAsia="宋体"/>
      <w:sz w:val="24"/>
      <w:lang w:val="en-US" w:eastAsia="en-US" w:bidi="ar-SA"/>
    </w:rPr>
  </w:style>
  <w:style w:type="character" w:customStyle="1" w:styleId="Heading9Char">
    <w:name w:val="Heading 9 Char"/>
    <w:aliases w:val="Legal Level 1.1.1.1. Char,append Char,. [(iii)] Char,H9 Char,H91 Char,H92 Char,H93 Char,H94 Char,H95 Char,Appendix Subheading 2 Char,Apdx Char,Appendix2 Char"/>
    <w:link w:val="Heading9"/>
    <w:rsid w:val="00700F7B"/>
    <w:rPr>
      <w:rFonts w:ascii="Arial" w:hAnsi="Arial" w:cs="Arial"/>
      <w:noProof/>
      <w:sz w:val="22"/>
      <w:szCs w:val="22"/>
      <w:lang w:val="en-GB"/>
    </w:rPr>
  </w:style>
  <w:style w:type="character" w:customStyle="1" w:styleId="Heading7Char">
    <w:name w:val="Heading 7 Char"/>
    <w:aliases w:val=". [(1)] Char,项标题(1) Char,H7 Char,H71 Char,H72 Char,H73 Char,H74 Char,H75 Char,Appendix Heading1 Char,appendix Char,Append Char,PR4 Char"/>
    <w:link w:val="Heading7"/>
    <w:rsid w:val="00700F7B"/>
    <w:rPr>
      <w:noProof/>
      <w:sz w:val="24"/>
      <w:szCs w:val="24"/>
      <w:lang w:val="en-GB"/>
    </w:rPr>
  </w:style>
  <w:style w:type="character" w:customStyle="1" w:styleId="1Char">
    <w:name w:val="标题 1 Char"/>
    <w:aliases w:val="标题 1 1 Char,H1 Char,LN Char,h1 Char,1st level Char,Section Head Char,l1 Char,Heading 0 Char,123321 Char,合同标题 Char,卷标题 Char,TITRE1 Char,Header1 Char,H11 Char,H12 Char,H13 Char,H14 Char,H15 Char,H16 Char,H17 Char,Level 1 Topic Heading Char"/>
    <w:rsid w:val="00700F7B"/>
    <w:rPr>
      <w:rFonts w:ascii="Times New Roman" w:hAnsi="Times New Roman"/>
      <w:b/>
      <w:bCs/>
      <w:kern w:val="44"/>
      <w:sz w:val="44"/>
      <w:szCs w:val="44"/>
    </w:rPr>
  </w:style>
  <w:style w:type="character" w:customStyle="1" w:styleId="1Char1Char">
    <w:name w:val="正文样式1 Char1 Char"/>
    <w:link w:val="1Char1"/>
    <w:rsid w:val="00700F7B"/>
    <w:rPr>
      <w:snapToGrid w:val="0"/>
      <w:position w:val="-12"/>
      <w:sz w:val="24"/>
    </w:rPr>
  </w:style>
  <w:style w:type="paragraph" w:customStyle="1" w:styleId="3">
    <w:name w:val="3"/>
    <w:basedOn w:val="Normal"/>
    <w:next w:val="NormalIndent"/>
    <w:rsid w:val="00700F7B"/>
    <w:pPr>
      <w:widowControl w:val="0"/>
      <w:adjustRightInd w:val="0"/>
      <w:snapToGrid w:val="0"/>
      <w:spacing w:line="360" w:lineRule="auto"/>
      <w:ind w:firstLineChars="200" w:firstLine="480"/>
    </w:pPr>
    <w:rPr>
      <w:rFonts w:ascii="Times New Roman" w:hAnsi="Times New Roman"/>
      <w:sz w:val="24"/>
      <w:szCs w:val="24"/>
      <w:lang w:val="en-US"/>
    </w:rPr>
  </w:style>
  <w:style w:type="paragraph" w:customStyle="1" w:styleId="xl24">
    <w:name w:val="xl24"/>
    <w:basedOn w:val="Normal"/>
    <w:rsid w:val="00700F7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b/>
      <w:lang w:val="en-US"/>
    </w:rPr>
  </w:style>
  <w:style w:type="paragraph" w:customStyle="1" w:styleId="a6">
    <w:name w:val="正文(首行缩进）"/>
    <w:basedOn w:val="Normal"/>
    <w:rsid w:val="00700F7B"/>
    <w:pPr>
      <w:widowControl w:val="0"/>
      <w:adjustRightInd w:val="0"/>
      <w:snapToGrid w:val="0"/>
      <w:spacing w:line="300" w:lineRule="auto"/>
      <w:ind w:firstLineChars="200" w:firstLine="525"/>
      <w:textAlignment w:val="baseline"/>
    </w:pPr>
    <w:rPr>
      <w:rFonts w:ascii="Times New Roman" w:hAnsi="Times New Roman"/>
      <w:w w:val="110"/>
      <w:sz w:val="24"/>
      <w:lang w:val="en-US"/>
    </w:rPr>
  </w:style>
  <w:style w:type="paragraph" w:styleId="ListBullet2">
    <w:name w:val="List Bullet 2"/>
    <w:basedOn w:val="Normal"/>
    <w:qFormat/>
    <w:rsid w:val="00700F7B"/>
    <w:pPr>
      <w:tabs>
        <w:tab w:val="left" w:pos="360"/>
        <w:tab w:val="left" w:pos="5529"/>
      </w:tabs>
      <w:ind w:left="351" w:hanging="283"/>
    </w:pPr>
    <w:rPr>
      <w:sz w:val="21"/>
      <w:szCs w:val="21"/>
      <w:lang w:val="it-IT" w:eastAsia="it-IT"/>
    </w:rPr>
  </w:style>
  <w:style w:type="paragraph" w:customStyle="1" w:styleId="NewNewNewNewNewNewNewNewNewNewNew">
    <w:name w:val="页脚 New New New New New New New New New New New"/>
    <w:basedOn w:val="NewNewNewNewNewNewNewNewNewNewNew0"/>
    <w:rsid w:val="00700F7B"/>
    <w:pPr>
      <w:tabs>
        <w:tab w:val="center" w:pos="4153"/>
        <w:tab w:val="right" w:pos="8306"/>
      </w:tabs>
      <w:snapToGrid w:val="0"/>
      <w:jc w:val="left"/>
    </w:pPr>
    <w:rPr>
      <w:sz w:val="18"/>
      <w:szCs w:val="18"/>
    </w:rPr>
  </w:style>
  <w:style w:type="paragraph" w:styleId="IntenseQuote">
    <w:name w:val="Intense Quote"/>
    <w:basedOn w:val="Normal"/>
    <w:next w:val="Normal"/>
    <w:link w:val="IntenseQuoteChar"/>
    <w:qFormat/>
    <w:rsid w:val="00700F7B"/>
    <w:pPr>
      <w:widowControl w:val="0"/>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hAnsi="Cambria"/>
      <w:i/>
      <w:iCs/>
      <w:color w:val="FFFFFF"/>
      <w:kern w:val="2"/>
      <w:sz w:val="24"/>
      <w:szCs w:val="24"/>
      <w:lang w:val="en-US"/>
    </w:rPr>
  </w:style>
  <w:style w:type="character" w:customStyle="1" w:styleId="IntenseQuoteChar1">
    <w:name w:val="Intense Quote Char1"/>
    <w:basedOn w:val="DefaultParagraphFont"/>
    <w:uiPriority w:val="30"/>
    <w:rsid w:val="00700F7B"/>
    <w:rPr>
      <w:rFonts w:ascii="Arial" w:hAnsi="Arial"/>
      <w:b/>
      <w:bCs/>
      <w:i/>
      <w:iCs/>
      <w:color w:val="4F81BD" w:themeColor="accent1"/>
      <w:lang w:val="en-GB" w:eastAsia="en-US"/>
    </w:rPr>
  </w:style>
  <w:style w:type="paragraph" w:styleId="List3">
    <w:name w:val="List 3"/>
    <w:basedOn w:val="Normal"/>
    <w:qFormat/>
    <w:rsid w:val="00700F7B"/>
    <w:pPr>
      <w:widowControl w:val="0"/>
      <w:ind w:leftChars="400" w:left="100" w:hangingChars="200" w:hanging="200"/>
    </w:pPr>
    <w:rPr>
      <w:rFonts w:ascii="Times New Roman" w:hAnsi="Times New Roman"/>
      <w:kern w:val="2"/>
      <w:sz w:val="21"/>
      <w:lang w:val="en-US"/>
    </w:rPr>
  </w:style>
  <w:style w:type="paragraph" w:customStyle="1" w:styleId="topic">
    <w:name w:val="topic"/>
    <w:basedOn w:val="Normal"/>
    <w:next w:val="singletopic"/>
    <w:rsid w:val="00700F7B"/>
    <w:pPr>
      <w:keepNext/>
      <w:keepLines/>
    </w:pPr>
    <w:rPr>
      <w:rFonts w:ascii="AvantGarde CondDemi" w:hAnsi="AvantGarde CondDemi"/>
      <w:sz w:val="24"/>
      <w:lang w:val="de-DE"/>
    </w:rPr>
  </w:style>
  <w:style w:type="paragraph" w:customStyle="1" w:styleId="Char20">
    <w:name w:val="Char2"/>
    <w:basedOn w:val="Normal"/>
    <w:rsid w:val="00700F7B"/>
    <w:pPr>
      <w:widowControl w:val="0"/>
    </w:pPr>
    <w:rPr>
      <w:rFonts w:ascii="Tahoma" w:hAnsi="Tahoma"/>
      <w:kern w:val="2"/>
      <w:sz w:val="24"/>
      <w:lang w:val="en-US"/>
    </w:rPr>
  </w:style>
  <w:style w:type="paragraph" w:styleId="NormalIndent">
    <w:name w:val="Normal Indent"/>
    <w:aliases w:val="ind:txt,表正文,正文非缩进,正文不缩进,ALT+Z,缩进,标题四,正文双线,正文双线 Char,特点,段1,正文编号,四号,首行缩进,四号 Char Char Char Char Char,正文缩进1,正文（首行缩进两字）1,表正文1,正文非缩进1,特点1,首行缩进1,四号1,段11,样式31,缩进1,ALT+Z1,标题41,正文不缩进 Char Char Char Char1,正文不缩进 Char Char Char1,正文不缩进 Char,PI,HS-正文1"/>
    <w:basedOn w:val="Normal"/>
    <w:link w:val="NormalIndentChar"/>
    <w:qFormat/>
    <w:rsid w:val="00700F7B"/>
    <w:pPr>
      <w:widowControl w:val="0"/>
      <w:ind w:firstLineChars="200" w:firstLine="200"/>
    </w:pPr>
    <w:rPr>
      <w:rFonts w:ascii="Times New Roman" w:hAnsi="Times New Roman"/>
      <w:kern w:val="2"/>
      <w:sz w:val="21"/>
      <w:lang w:val="en-US"/>
    </w:rPr>
  </w:style>
  <w:style w:type="paragraph" w:customStyle="1" w:styleId="NewNewNewNewNewNewNewNewNewNewNewNewNewNewNewNewNew">
    <w:name w:val="页眉 New New New New New New New New New New New New New New New New New"/>
    <w:basedOn w:val="NewNewNewNewNewNewNewNewNewNewNewNewNewNewNew"/>
    <w:rsid w:val="00700F7B"/>
    <w:pPr>
      <w:pBdr>
        <w:bottom w:val="single" w:sz="6" w:space="1" w:color="auto"/>
      </w:pBdr>
      <w:tabs>
        <w:tab w:val="center" w:pos="4153"/>
        <w:tab w:val="right" w:pos="8306"/>
      </w:tabs>
      <w:snapToGrid w:val="0"/>
      <w:jc w:val="center"/>
    </w:pPr>
    <w:rPr>
      <w:sz w:val="18"/>
      <w:szCs w:val="18"/>
    </w:rPr>
  </w:style>
  <w:style w:type="paragraph" w:customStyle="1" w:styleId="NormalIndented4">
    <w:name w:val="Normal Indented 4"/>
    <w:basedOn w:val="Normal"/>
    <w:rsid w:val="00700F7B"/>
    <w:pPr>
      <w:spacing w:after="120"/>
      <w:ind w:left="1987"/>
    </w:pPr>
    <w:rPr>
      <w:rFonts w:ascii="Times New Roman" w:hAnsi="Times New Roman"/>
      <w:sz w:val="24"/>
      <w:szCs w:val="24"/>
      <w:lang w:val="en-US"/>
    </w:rPr>
  </w:style>
  <w:style w:type="paragraph" w:customStyle="1" w:styleId="1b">
    <w:name w:val="日期1"/>
    <w:basedOn w:val="Normal"/>
    <w:next w:val="Normal"/>
    <w:rsid w:val="00700F7B"/>
    <w:pPr>
      <w:widowControl w:val="0"/>
      <w:ind w:leftChars="2500" w:left="100"/>
    </w:pPr>
    <w:rPr>
      <w:rFonts w:ascii="Times New Roman" w:hAnsi="Times New Roman"/>
      <w:szCs w:val="24"/>
      <w:lang w:val="en-US"/>
    </w:rPr>
  </w:style>
  <w:style w:type="paragraph" w:styleId="BodyText3">
    <w:name w:val="Body Text 3"/>
    <w:basedOn w:val="Normal"/>
    <w:link w:val="BodyText3Char"/>
    <w:rsid w:val="00700F7B"/>
    <w:pPr>
      <w:widowControl w:val="0"/>
      <w:jc w:val="center"/>
    </w:pPr>
    <w:rPr>
      <w:rFonts w:ascii="Times New Roman" w:hAnsi="Times New Roman"/>
      <w:kern w:val="2"/>
      <w:sz w:val="21"/>
      <w:lang w:val="en-US"/>
    </w:rPr>
  </w:style>
  <w:style w:type="character" w:customStyle="1" w:styleId="BodyText3Char1">
    <w:name w:val="Body Text 3 Char1"/>
    <w:basedOn w:val="DefaultParagraphFont"/>
    <w:rsid w:val="00700F7B"/>
    <w:rPr>
      <w:rFonts w:ascii="Arial" w:hAnsi="Arial"/>
      <w:sz w:val="16"/>
      <w:szCs w:val="16"/>
      <w:lang w:val="en-GB" w:eastAsia="en-US"/>
    </w:rPr>
  </w:style>
  <w:style w:type="paragraph" w:customStyle="1" w:styleId="a7">
    <w:name w:val="表格内容"/>
    <w:basedOn w:val="Normal"/>
    <w:rsid w:val="00700F7B"/>
    <w:pPr>
      <w:widowControl w:val="0"/>
      <w:adjustRightInd w:val="0"/>
      <w:snapToGrid w:val="0"/>
      <w:jc w:val="center"/>
      <w:textAlignment w:val="baseline"/>
    </w:pPr>
    <w:rPr>
      <w:rFonts w:ascii="Times New Roman" w:hAnsi="Times New Roman"/>
      <w:sz w:val="21"/>
      <w:lang w:val="en-US"/>
    </w:rPr>
  </w:style>
  <w:style w:type="paragraph" w:styleId="ListNumber">
    <w:name w:val="List Number"/>
    <w:basedOn w:val="Normal"/>
    <w:qFormat/>
    <w:rsid w:val="00700F7B"/>
    <w:pPr>
      <w:widowControl w:val="0"/>
      <w:tabs>
        <w:tab w:val="left" w:pos="360"/>
        <w:tab w:val="left" w:pos="720"/>
      </w:tabs>
      <w:ind w:left="720" w:hanging="360"/>
    </w:pPr>
    <w:rPr>
      <w:rFonts w:ascii="Times New Roman" w:hAnsi="Times New Roman"/>
      <w:kern w:val="2"/>
      <w:sz w:val="21"/>
      <w:lang w:val="en-US"/>
    </w:rPr>
  </w:style>
  <w:style w:type="paragraph" w:customStyle="1" w:styleId="NormalIndented5">
    <w:name w:val="Normal Indented 5"/>
    <w:basedOn w:val="Normal"/>
    <w:rsid w:val="00700F7B"/>
    <w:pPr>
      <w:spacing w:after="120"/>
      <w:ind w:left="4320"/>
    </w:pPr>
    <w:rPr>
      <w:rFonts w:ascii="Times New Roman" w:hAnsi="Times New Roman"/>
      <w:sz w:val="24"/>
      <w:szCs w:val="24"/>
      <w:lang w:val="en-US"/>
    </w:rPr>
  </w:style>
  <w:style w:type="paragraph" w:customStyle="1" w:styleId="BodyTextIndent21">
    <w:name w:val="Body Text Indent 21"/>
    <w:basedOn w:val="Normal"/>
    <w:link w:val="2Char1"/>
    <w:rsid w:val="00700F7B"/>
    <w:pPr>
      <w:widowControl w:val="0"/>
      <w:spacing w:after="120" w:line="480" w:lineRule="auto"/>
      <w:ind w:leftChars="200" w:left="420"/>
    </w:pPr>
    <w:rPr>
      <w:rFonts w:ascii="Times New Roman" w:hAnsi="Times New Roman"/>
      <w:kern w:val="2"/>
      <w:sz w:val="21"/>
      <w:szCs w:val="24"/>
      <w:lang w:val="en-US"/>
    </w:rPr>
  </w:style>
  <w:style w:type="paragraph" w:customStyle="1" w:styleId="HTML1">
    <w:name w:val="HTML 预设格式1"/>
    <w:basedOn w:val="Normal"/>
    <w:rsid w:val="00700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Hei" w:eastAsia="SimHei" w:hAnsi="Courier New" w:cs="Courier New"/>
      <w:lang w:val="en-US"/>
    </w:rPr>
  </w:style>
  <w:style w:type="paragraph" w:customStyle="1" w:styleId="2H2sect12H21sect121H22sect122H211sect1211">
    <w:name w:val="样式 标题 2H2sect 1.2H21sect 1.21H22sect 1.22H211sect 1.211..."/>
    <w:basedOn w:val="Heading3"/>
    <w:rsid w:val="00700F7B"/>
    <w:pPr>
      <w:keepLines/>
      <w:widowControl w:val="0"/>
      <w:tabs>
        <w:tab w:val="left" w:pos="709"/>
      </w:tabs>
      <w:adjustRightInd w:val="0"/>
      <w:ind w:left="709" w:right="210" w:hanging="709"/>
      <w:textAlignment w:val="baseline"/>
    </w:pPr>
    <w:rPr>
      <w:rFonts w:ascii="Times New Roman" w:eastAsia="仿宋_GB2312" w:hAnsi="Times New Roman"/>
      <w:b/>
      <w:color w:val="000000"/>
      <w:sz w:val="30"/>
      <w:lang w:val="en-US"/>
    </w:rPr>
  </w:style>
  <w:style w:type="paragraph" w:customStyle="1" w:styleId="NewNewNewNewNewNewNewNewNewNewNewNewNewNewNew">
    <w:name w:val="正文 New New New New New New New New New New New New New New New"/>
    <w:rsid w:val="00700F7B"/>
    <w:pPr>
      <w:widowControl w:val="0"/>
      <w:jc w:val="both"/>
    </w:pPr>
    <w:rPr>
      <w:rFonts w:cs="Calibri"/>
      <w:kern w:val="2"/>
      <w:sz w:val="21"/>
      <w:szCs w:val="21"/>
    </w:rPr>
  </w:style>
  <w:style w:type="paragraph" w:styleId="HTMLPreformatted">
    <w:name w:val="HTML Preformatted"/>
    <w:basedOn w:val="Normal"/>
    <w:link w:val="HTMLPreformattedChar"/>
    <w:rsid w:val="00700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Hei" w:eastAsia="SimHei" w:hAnsi="Courier New" w:cs="Courier New"/>
      <w:lang w:val="en-US"/>
    </w:rPr>
  </w:style>
  <w:style w:type="character" w:customStyle="1" w:styleId="HTMLPreformattedChar1">
    <w:name w:val="HTML Preformatted Char1"/>
    <w:basedOn w:val="DefaultParagraphFont"/>
    <w:rsid w:val="00700F7B"/>
    <w:rPr>
      <w:rFonts w:ascii="Consolas" w:hAnsi="Consolas"/>
      <w:lang w:val="en-GB" w:eastAsia="en-US"/>
    </w:rPr>
  </w:style>
  <w:style w:type="paragraph" w:styleId="Subtitle">
    <w:name w:val="Subtitle"/>
    <w:basedOn w:val="Normal"/>
    <w:next w:val="Normal"/>
    <w:link w:val="SubtitleChar"/>
    <w:qFormat/>
    <w:rsid w:val="00700F7B"/>
    <w:pPr>
      <w:widowControl w:val="0"/>
      <w:spacing w:before="240" w:after="60" w:line="312" w:lineRule="auto"/>
      <w:jc w:val="center"/>
      <w:outlineLvl w:val="1"/>
    </w:pPr>
    <w:rPr>
      <w:rFonts w:ascii="宋体" w:hAnsi="宋体"/>
      <w:snapToGrid w:val="0"/>
      <w:sz w:val="24"/>
      <w:szCs w:val="24"/>
      <w:lang w:val="en-US"/>
    </w:rPr>
  </w:style>
  <w:style w:type="character" w:customStyle="1" w:styleId="SubtitleChar1">
    <w:name w:val="Subtitle Char1"/>
    <w:basedOn w:val="DefaultParagraphFont"/>
    <w:rsid w:val="00700F7B"/>
    <w:rPr>
      <w:rFonts w:asciiTheme="majorHAnsi" w:eastAsiaTheme="majorEastAsia" w:hAnsiTheme="majorHAnsi" w:cstheme="majorBidi"/>
      <w:i/>
      <w:iCs/>
      <w:color w:val="4F81BD" w:themeColor="accent1"/>
      <w:spacing w:val="15"/>
      <w:sz w:val="24"/>
      <w:szCs w:val="24"/>
      <w:lang w:val="en-GB" w:eastAsia="en-US"/>
    </w:rPr>
  </w:style>
  <w:style w:type="paragraph" w:customStyle="1" w:styleId="ParaChar">
    <w:name w:val="默认段落字体 Para Char"/>
    <w:basedOn w:val="Normal"/>
    <w:next w:val="Normal"/>
    <w:rsid w:val="00700F7B"/>
    <w:pPr>
      <w:widowControl w:val="0"/>
      <w:spacing w:line="360" w:lineRule="auto"/>
      <w:ind w:firstLineChars="200" w:firstLine="200"/>
    </w:pPr>
    <w:rPr>
      <w:rFonts w:ascii="Times New Roman" w:hAnsi="Times New Roman"/>
      <w:kern w:val="2"/>
      <w:sz w:val="21"/>
      <w:lang w:val="en-US"/>
    </w:rPr>
  </w:style>
  <w:style w:type="paragraph" w:customStyle="1" w:styleId="NewNew">
    <w:name w:val="正文 New New"/>
    <w:rsid w:val="00700F7B"/>
    <w:pPr>
      <w:widowControl w:val="0"/>
      <w:jc w:val="both"/>
    </w:pPr>
    <w:rPr>
      <w:rFonts w:cs="Calibri"/>
      <w:kern w:val="2"/>
      <w:sz w:val="21"/>
      <w:szCs w:val="21"/>
    </w:rPr>
  </w:style>
  <w:style w:type="paragraph" w:styleId="BlockText">
    <w:name w:val="Block Text"/>
    <w:basedOn w:val="Normal"/>
    <w:rsid w:val="00700F7B"/>
    <w:pPr>
      <w:widowControl w:val="0"/>
      <w:adjustRightInd w:val="0"/>
      <w:spacing w:after="120" w:line="300" w:lineRule="auto"/>
      <w:ind w:leftChars="700" w:left="1440" w:rightChars="700" w:right="700" w:firstLineChars="200" w:firstLine="200"/>
      <w:textAlignment w:val="baseline"/>
    </w:pPr>
    <w:rPr>
      <w:rFonts w:ascii="Times New Roman" w:hAnsi="Times New Roman"/>
      <w:kern w:val="2"/>
      <w:sz w:val="24"/>
      <w:lang w:val="en-US"/>
    </w:rPr>
  </w:style>
  <w:style w:type="paragraph" w:customStyle="1" w:styleId="font0">
    <w:name w:val="font0"/>
    <w:basedOn w:val="Normal"/>
    <w:rsid w:val="00700F7B"/>
    <w:pPr>
      <w:spacing w:before="100" w:beforeAutospacing="1" w:after="100" w:afterAutospacing="1"/>
    </w:pPr>
    <w:rPr>
      <w:rFonts w:ascii="宋体" w:hAnsi="宋体" w:hint="eastAsia"/>
      <w:sz w:val="24"/>
      <w:lang w:val="en-US"/>
    </w:rPr>
  </w:style>
  <w:style w:type="paragraph" w:styleId="ListBullet3">
    <w:name w:val="List Bullet 3"/>
    <w:basedOn w:val="Normal"/>
    <w:qFormat/>
    <w:rsid w:val="00700F7B"/>
    <w:pPr>
      <w:widowControl w:val="0"/>
      <w:tabs>
        <w:tab w:val="left" w:pos="735"/>
      </w:tabs>
      <w:ind w:left="735" w:hanging="735"/>
    </w:pPr>
    <w:rPr>
      <w:rFonts w:ascii="Times New Roman" w:hAnsi="Times New Roman"/>
      <w:kern w:val="2"/>
      <w:sz w:val="21"/>
      <w:lang w:val="en-US"/>
    </w:rPr>
  </w:style>
  <w:style w:type="paragraph" w:styleId="NoteHeading">
    <w:name w:val="Note Heading"/>
    <w:basedOn w:val="Normal"/>
    <w:next w:val="Normal"/>
    <w:link w:val="NoteHeadingChar"/>
    <w:rsid w:val="00700F7B"/>
    <w:pPr>
      <w:widowControl w:val="0"/>
      <w:jc w:val="center"/>
    </w:pPr>
    <w:rPr>
      <w:rFonts w:ascii="Times New Roman" w:hAnsi="Times New Roman"/>
      <w:kern w:val="2"/>
      <w:sz w:val="21"/>
      <w:lang w:val="en-US"/>
    </w:rPr>
  </w:style>
  <w:style w:type="character" w:customStyle="1" w:styleId="NoteHeadingChar1">
    <w:name w:val="Note Heading Char1"/>
    <w:basedOn w:val="DefaultParagraphFont"/>
    <w:rsid w:val="00700F7B"/>
    <w:rPr>
      <w:rFonts w:ascii="Arial" w:hAnsi="Arial"/>
      <w:lang w:val="en-GB" w:eastAsia="en-US"/>
    </w:rPr>
  </w:style>
  <w:style w:type="paragraph" w:styleId="Index1">
    <w:name w:val="index 1"/>
    <w:basedOn w:val="Normal"/>
    <w:next w:val="Normal"/>
    <w:qFormat/>
    <w:rsid w:val="00700F7B"/>
    <w:pPr>
      <w:jc w:val="center"/>
    </w:pPr>
    <w:rPr>
      <w:rFonts w:ascii="宋体" w:hAnsi="宋体" w:cs="宋体"/>
      <w:bCs/>
      <w:iCs/>
      <w:spacing w:val="20"/>
      <w:sz w:val="21"/>
      <w:szCs w:val="21"/>
      <w:lang w:val="en-US"/>
    </w:rPr>
  </w:style>
  <w:style w:type="paragraph" w:customStyle="1" w:styleId="NewNewNewNew">
    <w:name w:val="页脚 New New New New"/>
    <w:basedOn w:val="NewNewNewNew0"/>
    <w:rsid w:val="00700F7B"/>
    <w:pPr>
      <w:tabs>
        <w:tab w:val="center" w:pos="4153"/>
        <w:tab w:val="right" w:pos="8306"/>
      </w:tabs>
      <w:snapToGrid w:val="0"/>
      <w:jc w:val="left"/>
    </w:pPr>
    <w:rPr>
      <w:sz w:val="18"/>
      <w:szCs w:val="18"/>
    </w:rPr>
  </w:style>
  <w:style w:type="paragraph" w:customStyle="1" w:styleId="NormalIndented2a">
    <w:name w:val="Normal Indented 2a"/>
    <w:basedOn w:val="Normal"/>
    <w:rsid w:val="00700F7B"/>
    <w:pPr>
      <w:spacing w:before="60" w:after="120"/>
      <w:ind w:left="1987"/>
    </w:pPr>
    <w:rPr>
      <w:rFonts w:ascii="Times New Roman" w:hAnsi="Times New Roman"/>
      <w:sz w:val="24"/>
      <w:szCs w:val="24"/>
      <w:lang w:val="en-US"/>
    </w:rPr>
  </w:style>
  <w:style w:type="paragraph" w:customStyle="1" w:styleId="NewNewNewNewNewNewNewNewNewNewNewNewNewNewNewNewNewNewNewNewNewNew">
    <w:name w:val="正文 New New New New New New New New New New New New New New New New New New New New New New"/>
    <w:rsid w:val="00700F7B"/>
    <w:pPr>
      <w:widowControl w:val="0"/>
      <w:jc w:val="both"/>
    </w:pPr>
    <w:rPr>
      <w:rFonts w:cs="Calibri"/>
      <w:kern w:val="2"/>
      <w:sz w:val="21"/>
      <w:szCs w:val="21"/>
    </w:rPr>
  </w:style>
  <w:style w:type="paragraph" w:customStyle="1" w:styleId="Tabletext0">
    <w:name w:val="Table text"/>
    <w:basedOn w:val="Normal"/>
    <w:rsid w:val="00700F7B"/>
    <w:pPr>
      <w:spacing w:before="60" w:after="60"/>
    </w:pPr>
  </w:style>
  <w:style w:type="paragraph" w:customStyle="1" w:styleId="a8">
    <w:name w:val="表格目录"/>
    <w:basedOn w:val="TOC1"/>
    <w:next w:val="NormalIndent"/>
    <w:rsid w:val="00700F7B"/>
    <w:pPr>
      <w:widowControl w:val="0"/>
      <w:tabs>
        <w:tab w:val="right" w:leader="dot" w:pos="8190"/>
      </w:tabs>
      <w:spacing w:before="0" w:after="0" w:line="360" w:lineRule="auto"/>
      <w:jc w:val="center"/>
    </w:pPr>
    <w:rPr>
      <w:rFonts w:ascii="Times New Roman" w:eastAsia="SimHei" w:hAnsi="Times New Roman"/>
      <w:bCs w:val="0"/>
      <w:caps w:val="0"/>
      <w:kern w:val="2"/>
      <w:sz w:val="28"/>
      <w:lang w:val="en-US"/>
    </w:rPr>
  </w:style>
  <w:style w:type="paragraph" w:customStyle="1" w:styleId="0">
    <w:name w:val="0"/>
    <w:basedOn w:val="Normal"/>
    <w:rsid w:val="00700F7B"/>
    <w:rPr>
      <w:rFonts w:ascii="Times New Roman" w:hAnsi="Times New Roman"/>
      <w:sz w:val="21"/>
      <w:szCs w:val="21"/>
      <w:lang w:val="en-US"/>
    </w:rPr>
  </w:style>
  <w:style w:type="paragraph" w:customStyle="1" w:styleId="NormalIndented2">
    <w:name w:val="Normal Indented 2"/>
    <w:basedOn w:val="Header"/>
    <w:rsid w:val="00700F7B"/>
    <w:pPr>
      <w:tabs>
        <w:tab w:val="clear" w:pos="4536"/>
        <w:tab w:val="clear" w:pos="9072"/>
      </w:tabs>
      <w:spacing w:before="60" w:after="120"/>
      <w:ind w:left="2160" w:hanging="720"/>
    </w:pPr>
    <w:rPr>
      <w:rFonts w:ascii="Times New Roman" w:hAnsi="Times New Roman"/>
      <w:bCs/>
      <w:i/>
      <w:iCs/>
      <w:sz w:val="24"/>
      <w:szCs w:val="24"/>
      <w:lang w:val="en-US"/>
    </w:rPr>
  </w:style>
  <w:style w:type="paragraph" w:customStyle="1" w:styleId="font7">
    <w:name w:val="font7"/>
    <w:basedOn w:val="Normal"/>
    <w:rsid w:val="00700F7B"/>
    <w:pPr>
      <w:spacing w:before="100" w:beforeAutospacing="1" w:after="100" w:afterAutospacing="1"/>
    </w:pPr>
    <w:rPr>
      <w:rFonts w:ascii="Times New Roman" w:eastAsia="Arial Unicode MS" w:hAnsi="Times New Roman"/>
      <w:b/>
      <w:lang w:val="en-US"/>
    </w:rPr>
  </w:style>
  <w:style w:type="paragraph" w:customStyle="1" w:styleId="NewNewNewNewNewNewNewNewNewNewNewNewNewNewNewNew">
    <w:name w:val="页眉 New New New New New New New New New New New New New New New New"/>
    <w:basedOn w:val="NewNewNewNewNewNewNewNewNewNewNewNewNewNew"/>
    <w:rsid w:val="00700F7B"/>
    <w:pPr>
      <w:pBdr>
        <w:bottom w:val="single" w:sz="6" w:space="1" w:color="auto"/>
      </w:pBdr>
      <w:tabs>
        <w:tab w:val="center" w:pos="4153"/>
        <w:tab w:val="right" w:pos="8306"/>
      </w:tabs>
      <w:snapToGrid w:val="0"/>
      <w:jc w:val="center"/>
    </w:pPr>
    <w:rPr>
      <w:sz w:val="18"/>
      <w:szCs w:val="18"/>
    </w:rPr>
  </w:style>
  <w:style w:type="paragraph" w:styleId="ListBullet4">
    <w:name w:val="List Bullet 4"/>
    <w:basedOn w:val="Normal"/>
    <w:qFormat/>
    <w:rsid w:val="00700F7B"/>
    <w:pPr>
      <w:tabs>
        <w:tab w:val="num" w:pos="360"/>
        <w:tab w:val="left" w:pos="1620"/>
      </w:tabs>
      <w:ind w:left="360" w:hanging="360"/>
    </w:pPr>
    <w:rPr>
      <w:sz w:val="21"/>
      <w:szCs w:val="21"/>
      <w:lang w:val="it-IT" w:eastAsia="it-IT"/>
    </w:rPr>
  </w:style>
  <w:style w:type="paragraph" w:customStyle="1" w:styleId="4H4RefHeading1rh1Headingsqlsect1234h444head1">
    <w:name w:val="样式 标题 4H4Ref Heading 1rh1Heading sqlsect 1.2.3.4h444head...1"/>
    <w:basedOn w:val="Heading4"/>
    <w:rsid w:val="00700F7B"/>
    <w:pPr>
      <w:keepLines/>
      <w:widowControl w:val="0"/>
      <w:adjustRightInd w:val="0"/>
      <w:spacing w:before="0" w:after="0" w:line="500" w:lineRule="exact"/>
      <w:textAlignment w:val="baseline"/>
    </w:pPr>
    <w:rPr>
      <w:rFonts w:ascii="Times New Roman" w:eastAsia="仿宋_GB2312" w:hAnsi="Times New Roman"/>
      <w:b/>
      <w:sz w:val="30"/>
      <w:lang w:val="en-US"/>
    </w:rPr>
  </w:style>
  <w:style w:type="paragraph" w:customStyle="1" w:styleId="NewNewNewNewNewNewNewNewNewNewNewNewNewNewNewNew0">
    <w:name w:val="正文 New New New New New New New New New New New New New New New New"/>
    <w:rsid w:val="00700F7B"/>
    <w:pPr>
      <w:widowControl w:val="0"/>
      <w:jc w:val="both"/>
    </w:pPr>
    <w:rPr>
      <w:rFonts w:cs="Calibri"/>
      <w:kern w:val="2"/>
      <w:sz w:val="21"/>
      <w:szCs w:val="21"/>
    </w:rPr>
  </w:style>
  <w:style w:type="paragraph" w:customStyle="1" w:styleId="NewNewNewNewNewNewNewNewNew">
    <w:name w:val="正文 New New New New New New New New New"/>
    <w:rsid w:val="00700F7B"/>
    <w:pPr>
      <w:widowControl w:val="0"/>
      <w:jc w:val="both"/>
    </w:pPr>
    <w:rPr>
      <w:rFonts w:cs="Calibri"/>
      <w:kern w:val="2"/>
      <w:sz w:val="21"/>
      <w:szCs w:val="21"/>
    </w:rPr>
  </w:style>
  <w:style w:type="paragraph" w:customStyle="1" w:styleId="tittabrapp">
    <w:name w:val="tit. tab. rapp"/>
    <w:basedOn w:val="Normal"/>
    <w:rsid w:val="00700F7B"/>
    <w:rPr>
      <w:b/>
      <w:szCs w:val="21"/>
      <w:lang w:val="it-IT" w:eastAsia="it-IT"/>
    </w:rPr>
  </w:style>
  <w:style w:type="paragraph" w:styleId="Date">
    <w:name w:val="Date"/>
    <w:basedOn w:val="Normal"/>
    <w:next w:val="Normal"/>
    <w:link w:val="DateChar"/>
    <w:qFormat/>
    <w:rsid w:val="00700F7B"/>
    <w:pPr>
      <w:widowControl w:val="0"/>
    </w:pPr>
    <w:rPr>
      <w:kern w:val="2"/>
      <w:sz w:val="24"/>
      <w:lang w:val="en-US"/>
    </w:rPr>
  </w:style>
  <w:style w:type="character" w:customStyle="1" w:styleId="DateChar1">
    <w:name w:val="Date Char1"/>
    <w:basedOn w:val="DefaultParagraphFont"/>
    <w:rsid w:val="00700F7B"/>
    <w:rPr>
      <w:rFonts w:ascii="Arial" w:hAnsi="Arial"/>
      <w:lang w:val="en-GB" w:eastAsia="en-US"/>
    </w:rPr>
  </w:style>
  <w:style w:type="paragraph" w:customStyle="1" w:styleId="a9">
    <w:name w:val="列表标题"/>
    <w:basedOn w:val="Normal"/>
    <w:next w:val="Normal"/>
    <w:rsid w:val="00700F7B"/>
    <w:pPr>
      <w:widowControl w:val="0"/>
      <w:jc w:val="center"/>
    </w:pPr>
    <w:rPr>
      <w:rFonts w:ascii="Times New Roman" w:hAnsi="Times New Roman"/>
      <w:kern w:val="2"/>
      <w:sz w:val="24"/>
      <w:lang w:val="en-US"/>
    </w:rPr>
  </w:style>
  <w:style w:type="paragraph" w:customStyle="1" w:styleId="NewNewNewNewNewNewNewNew">
    <w:name w:val="正文 New New New New New New New New"/>
    <w:rsid w:val="00700F7B"/>
    <w:pPr>
      <w:widowControl w:val="0"/>
      <w:jc w:val="both"/>
    </w:pPr>
    <w:rPr>
      <w:rFonts w:cs="Calibri"/>
      <w:kern w:val="2"/>
      <w:sz w:val="21"/>
      <w:szCs w:val="21"/>
    </w:rPr>
  </w:style>
  <w:style w:type="paragraph" w:styleId="BodyTextFirstIndent">
    <w:name w:val="Body Text First Indent"/>
    <w:basedOn w:val="BodyText"/>
    <w:link w:val="BodyTextFirstIndentChar"/>
    <w:rsid w:val="00700F7B"/>
    <w:pPr>
      <w:widowControl w:val="0"/>
      <w:tabs>
        <w:tab w:val="clear" w:pos="709"/>
        <w:tab w:val="clear" w:pos="4253"/>
      </w:tabs>
      <w:spacing w:line="240" w:lineRule="auto"/>
      <w:ind w:firstLineChars="100" w:firstLine="420"/>
    </w:pPr>
    <w:rPr>
      <w:rFonts w:ascii="Times New Roman" w:hAnsi="Times New Roman"/>
      <w:bCs/>
      <w:kern w:val="2"/>
      <w:sz w:val="21"/>
      <w:lang w:val="en-US"/>
    </w:rPr>
  </w:style>
  <w:style w:type="character" w:customStyle="1" w:styleId="BodyTextChar1">
    <w:name w:val="Body Text Char1"/>
    <w:basedOn w:val="DefaultParagraphFont"/>
    <w:link w:val="BodyText"/>
    <w:rsid w:val="00700F7B"/>
    <w:rPr>
      <w:rFonts w:ascii="Arial" w:hAnsi="Arial"/>
      <w:sz w:val="24"/>
      <w:lang w:val="en-GB" w:eastAsia="en-US"/>
    </w:rPr>
  </w:style>
  <w:style w:type="character" w:customStyle="1" w:styleId="BodyTextFirstIndentChar1">
    <w:name w:val="Body Text First Indent Char1"/>
    <w:basedOn w:val="BodyTextChar1"/>
    <w:rsid w:val="00700F7B"/>
    <w:rPr>
      <w:rFonts w:ascii="Arial" w:hAnsi="Arial"/>
      <w:sz w:val="24"/>
      <w:lang w:val="en-GB" w:eastAsia="en-US"/>
    </w:rPr>
  </w:style>
  <w:style w:type="paragraph" w:customStyle="1" w:styleId="aa">
    <w:name w:val="图内文字"/>
    <w:basedOn w:val="Normal"/>
    <w:rsid w:val="00700F7B"/>
    <w:pPr>
      <w:widowControl w:val="0"/>
      <w:tabs>
        <w:tab w:val="right" w:pos="-2120"/>
      </w:tabs>
      <w:snapToGrid w:val="0"/>
      <w:spacing w:line="360" w:lineRule="auto"/>
    </w:pPr>
    <w:rPr>
      <w:spacing w:val="6"/>
      <w:kern w:val="2"/>
      <w:sz w:val="21"/>
      <w:lang w:val="en-US"/>
    </w:rPr>
  </w:style>
  <w:style w:type="paragraph" w:customStyle="1" w:styleId="NewNewNewNewNewNewNewNewNewNewNewNewNewNewNewNewNewNewNewNewNewNewNewNew">
    <w:name w:val="正文 New New New New New New New New New New New New New New New New New New New New New New New New"/>
    <w:rsid w:val="00700F7B"/>
    <w:pPr>
      <w:widowControl w:val="0"/>
      <w:jc w:val="both"/>
    </w:pPr>
    <w:rPr>
      <w:rFonts w:cs="Calibri"/>
      <w:kern w:val="2"/>
      <w:sz w:val="21"/>
      <w:szCs w:val="21"/>
    </w:rPr>
  </w:style>
  <w:style w:type="paragraph" w:customStyle="1" w:styleId="NewNewNewNewNewNewNewNewNewNewNewNew">
    <w:name w:val="页脚 New New New New New New New New New New New New"/>
    <w:basedOn w:val="NewNewNewNewNewNewNewNewNewNewNewNew0"/>
    <w:rsid w:val="00700F7B"/>
    <w:pPr>
      <w:tabs>
        <w:tab w:val="center" w:pos="4153"/>
        <w:tab w:val="right" w:pos="8306"/>
      </w:tabs>
      <w:snapToGrid w:val="0"/>
      <w:jc w:val="left"/>
    </w:pPr>
    <w:rPr>
      <w:sz w:val="18"/>
      <w:szCs w:val="18"/>
    </w:rPr>
  </w:style>
  <w:style w:type="paragraph" w:customStyle="1" w:styleId="ab">
    <w:name w:val="文档的标题"/>
    <w:basedOn w:val="Normal"/>
    <w:rsid w:val="00700F7B"/>
    <w:pPr>
      <w:widowControl w:val="0"/>
      <w:autoSpaceDE w:val="0"/>
      <w:autoSpaceDN w:val="0"/>
      <w:adjustRightInd w:val="0"/>
      <w:snapToGrid w:val="0"/>
      <w:spacing w:line="360" w:lineRule="auto"/>
      <w:ind w:firstLineChars="200" w:firstLine="480"/>
      <w:jc w:val="center"/>
      <w:outlineLvl w:val="0"/>
    </w:pPr>
    <w:rPr>
      <w:rFonts w:ascii="Times New Roman" w:hAnsi="Times New Roman"/>
      <w:b/>
      <w:kern w:val="2"/>
      <w:sz w:val="36"/>
      <w:szCs w:val="24"/>
      <w:lang w:val="en-US"/>
    </w:rPr>
  </w:style>
  <w:style w:type="paragraph" w:customStyle="1" w:styleId="ac">
    <w:name w:val="封面落款"/>
    <w:basedOn w:val="Normal"/>
    <w:rsid w:val="00700F7B"/>
    <w:pPr>
      <w:widowControl w:val="0"/>
      <w:adjustRightInd w:val="0"/>
      <w:spacing w:line="300" w:lineRule="auto"/>
      <w:jc w:val="center"/>
      <w:textAlignment w:val="baseline"/>
    </w:pPr>
    <w:rPr>
      <w:rFonts w:ascii="Times New Roman" w:hAnsi="Times New Roman"/>
      <w:spacing w:val="10"/>
      <w:sz w:val="30"/>
      <w:lang w:val="en-US"/>
    </w:rPr>
  </w:style>
  <w:style w:type="paragraph" w:customStyle="1" w:styleId="NewNewNewNew1">
    <w:name w:val="页眉 New New New New"/>
    <w:basedOn w:val="NewNew"/>
    <w:rsid w:val="00700F7B"/>
    <w:pPr>
      <w:pBdr>
        <w:bottom w:val="single" w:sz="6" w:space="1" w:color="auto"/>
      </w:pBdr>
      <w:tabs>
        <w:tab w:val="center" w:pos="4153"/>
        <w:tab w:val="right" w:pos="8306"/>
      </w:tabs>
      <w:snapToGrid w:val="0"/>
      <w:jc w:val="center"/>
    </w:pPr>
    <w:rPr>
      <w:sz w:val="18"/>
      <w:szCs w:val="18"/>
    </w:rPr>
  </w:style>
  <w:style w:type="paragraph" w:customStyle="1" w:styleId="ad">
    <w:name w:val="正文櫀圠缩徾"/>
    <w:rsid w:val="00700F7B"/>
    <w:pPr>
      <w:spacing w:before="100" w:beforeAutospacing="1" w:after="100" w:afterAutospacing="1"/>
      <w:ind w:firstLineChars="200" w:firstLine="200"/>
    </w:pPr>
    <w:rPr>
      <w:sz w:val="21"/>
    </w:rPr>
  </w:style>
  <w:style w:type="paragraph" w:customStyle="1" w:styleId="NewNewNewNewNewNewNewNewNewNew">
    <w:name w:val="页脚 New New New New New New New New New New"/>
    <w:basedOn w:val="NewNewNewNewNewNewNewNewNewNew0"/>
    <w:rsid w:val="00700F7B"/>
    <w:pPr>
      <w:tabs>
        <w:tab w:val="center" w:pos="4153"/>
        <w:tab w:val="right" w:pos="8306"/>
      </w:tabs>
      <w:snapToGrid w:val="0"/>
      <w:jc w:val="left"/>
    </w:pPr>
    <w:rPr>
      <w:sz w:val="18"/>
      <w:szCs w:val="18"/>
    </w:rPr>
  </w:style>
  <w:style w:type="paragraph" w:customStyle="1" w:styleId="ae">
    <w:name w:val="样式"/>
    <w:basedOn w:val="Normal"/>
    <w:rsid w:val="00700F7B"/>
    <w:pPr>
      <w:widowControl w:val="0"/>
      <w:tabs>
        <w:tab w:val="left" w:pos="567"/>
        <w:tab w:val="left" w:pos="720"/>
      </w:tabs>
      <w:snapToGrid w:val="0"/>
      <w:spacing w:line="460" w:lineRule="atLeast"/>
    </w:pPr>
    <w:rPr>
      <w:spacing w:val="6"/>
      <w:kern w:val="2"/>
      <w:sz w:val="24"/>
      <w:lang w:val="en-US"/>
    </w:rPr>
  </w:style>
  <w:style w:type="paragraph" w:customStyle="1" w:styleId="ListParagraph1">
    <w:name w:val="List Paragraph1"/>
    <w:basedOn w:val="Normal"/>
    <w:rsid w:val="00700F7B"/>
    <w:pPr>
      <w:widowControl w:val="0"/>
      <w:ind w:firstLineChars="200" w:firstLine="420"/>
    </w:pPr>
    <w:rPr>
      <w:rFonts w:ascii="Times New Roman" w:hAnsi="Times New Roman"/>
      <w:kern w:val="2"/>
      <w:sz w:val="21"/>
      <w:szCs w:val="21"/>
      <w:lang w:val="en-US"/>
    </w:rPr>
  </w:style>
  <w:style w:type="paragraph" w:customStyle="1" w:styleId="af">
    <w:name w:val="表中文字"/>
    <w:basedOn w:val="Normal"/>
    <w:rsid w:val="00700F7B"/>
    <w:pPr>
      <w:widowControl w:val="0"/>
      <w:adjustRightInd w:val="0"/>
      <w:spacing w:line="360" w:lineRule="atLeast"/>
      <w:jc w:val="center"/>
      <w:textAlignment w:val="baseline"/>
    </w:pPr>
    <w:rPr>
      <w:rFonts w:ascii="Times New Roman" w:hAnsi="Times New Roman"/>
      <w:sz w:val="24"/>
      <w:lang w:val="en-US"/>
    </w:rPr>
  </w:style>
  <w:style w:type="paragraph" w:customStyle="1" w:styleId="NormalIndented3">
    <w:name w:val="Normal Indented 3"/>
    <w:basedOn w:val="Normal"/>
    <w:rsid w:val="00700F7B"/>
    <w:pPr>
      <w:spacing w:before="60" w:after="120"/>
      <w:ind w:left="2981"/>
    </w:pPr>
    <w:rPr>
      <w:rFonts w:ascii="Times New Roman" w:hAnsi="Times New Roman"/>
      <w:sz w:val="24"/>
      <w:szCs w:val="24"/>
      <w:lang w:val="en-US"/>
    </w:rPr>
  </w:style>
  <w:style w:type="paragraph" w:customStyle="1" w:styleId="Char30">
    <w:name w:val="Char3"/>
    <w:next w:val="Normal"/>
    <w:rsid w:val="00700F7B"/>
    <w:pPr>
      <w:keepNext/>
      <w:keepLines/>
      <w:tabs>
        <w:tab w:val="left" w:pos="3260"/>
      </w:tabs>
      <w:spacing w:before="240" w:after="240"/>
      <w:ind w:left="4394" w:hanging="1418"/>
      <w:outlineLvl w:val="7"/>
    </w:pPr>
    <w:rPr>
      <w:rFonts w:ascii="Arial" w:eastAsia="SimHei" w:hAnsi="Arial"/>
      <w:snapToGrid w:val="0"/>
      <w:sz w:val="21"/>
    </w:rPr>
  </w:style>
  <w:style w:type="paragraph" w:customStyle="1" w:styleId="af0">
    <w:name w:val="表格小四"/>
    <w:basedOn w:val="Normal"/>
    <w:rsid w:val="00700F7B"/>
    <w:pPr>
      <w:widowControl w:val="0"/>
      <w:jc w:val="center"/>
    </w:pPr>
    <w:rPr>
      <w:rFonts w:ascii="Times New Roman" w:hAnsi="Times New Roman"/>
      <w:kern w:val="2"/>
      <w:sz w:val="24"/>
      <w:lang w:val="en-US"/>
    </w:rPr>
  </w:style>
  <w:style w:type="paragraph" w:customStyle="1" w:styleId="af1">
    <w:name w:val="图表"/>
    <w:basedOn w:val="BlockText"/>
    <w:next w:val="Normal"/>
    <w:rsid w:val="00700F7B"/>
    <w:pPr>
      <w:adjustRightInd/>
      <w:spacing w:after="0" w:line="240" w:lineRule="auto"/>
      <w:ind w:leftChars="0" w:left="0" w:rightChars="0" w:right="0" w:firstLineChars="0" w:firstLine="0"/>
      <w:textAlignment w:val="auto"/>
    </w:pPr>
    <w:rPr>
      <w:sz w:val="21"/>
    </w:rPr>
  </w:style>
  <w:style w:type="paragraph" w:customStyle="1" w:styleId="NewNewNewNewNewNewNewNewNewNew0">
    <w:name w:val="正文 New New New New New New New New New New"/>
    <w:rsid w:val="00700F7B"/>
    <w:pPr>
      <w:widowControl w:val="0"/>
      <w:jc w:val="both"/>
    </w:pPr>
    <w:rPr>
      <w:rFonts w:cs="Calibri"/>
      <w:kern w:val="2"/>
      <w:sz w:val="21"/>
      <w:szCs w:val="21"/>
    </w:rPr>
  </w:style>
  <w:style w:type="paragraph" w:customStyle="1" w:styleId="NewNewNewNewNewNewNewNewNew0">
    <w:name w:val="页脚 New New New New New New New New New"/>
    <w:basedOn w:val="NewNewNewNewNewNewNewNewNew"/>
    <w:rsid w:val="00700F7B"/>
    <w:pPr>
      <w:tabs>
        <w:tab w:val="center" w:pos="4153"/>
        <w:tab w:val="right" w:pos="8306"/>
      </w:tabs>
      <w:snapToGrid w:val="0"/>
      <w:jc w:val="left"/>
    </w:pPr>
    <w:rPr>
      <w:sz w:val="18"/>
      <w:szCs w:val="18"/>
    </w:rPr>
  </w:style>
  <w:style w:type="paragraph" w:customStyle="1" w:styleId="NewNewNewNewNewNew">
    <w:name w:val="页脚 New New New New New New"/>
    <w:basedOn w:val="NewNewNewNewNewNew0"/>
    <w:rsid w:val="00700F7B"/>
    <w:pPr>
      <w:tabs>
        <w:tab w:val="center" w:pos="4153"/>
        <w:tab w:val="right" w:pos="8306"/>
      </w:tabs>
      <w:snapToGrid w:val="0"/>
      <w:jc w:val="left"/>
    </w:pPr>
    <w:rPr>
      <w:sz w:val="18"/>
      <w:szCs w:val="18"/>
    </w:rPr>
  </w:style>
  <w:style w:type="paragraph" w:customStyle="1" w:styleId="Seccin1">
    <w:name w:val="Sección 1"/>
    <w:basedOn w:val="Header"/>
    <w:next w:val="Heading1"/>
    <w:semiHidden/>
    <w:rsid w:val="00700F7B"/>
    <w:pPr>
      <w:tabs>
        <w:tab w:val="clear" w:pos="4536"/>
        <w:tab w:val="clear" w:pos="9072"/>
        <w:tab w:val="left" w:pos="2126"/>
      </w:tabs>
      <w:spacing w:before="360" w:after="160"/>
    </w:pPr>
    <w:rPr>
      <w:rFonts w:ascii="Verdana" w:hAnsi="Verdana"/>
      <w:caps/>
      <w:sz w:val="22"/>
      <w:lang w:val="es-ES" w:eastAsia="es-ES"/>
    </w:rPr>
  </w:style>
  <w:style w:type="paragraph" w:customStyle="1" w:styleId="New">
    <w:name w:val="页脚 New"/>
    <w:basedOn w:val="New0"/>
    <w:rsid w:val="00700F7B"/>
    <w:pPr>
      <w:tabs>
        <w:tab w:val="center" w:pos="4153"/>
        <w:tab w:val="right" w:pos="8306"/>
      </w:tabs>
      <w:snapToGrid w:val="0"/>
      <w:jc w:val="left"/>
    </w:pPr>
    <w:rPr>
      <w:sz w:val="18"/>
      <w:szCs w:val="18"/>
    </w:rPr>
  </w:style>
  <w:style w:type="paragraph" w:customStyle="1" w:styleId="CharCharCharCharCharCharChar2">
    <w:name w:val="Char Char Char Char Char Char Char2"/>
    <w:basedOn w:val="Normal"/>
    <w:rsid w:val="00700F7B"/>
    <w:pPr>
      <w:widowControl w:val="0"/>
    </w:pPr>
    <w:rPr>
      <w:rFonts w:ascii="Times New Roman" w:hAnsi="Times New Roman"/>
      <w:kern w:val="2"/>
      <w:sz w:val="21"/>
      <w:szCs w:val="24"/>
      <w:lang w:val="en-US"/>
    </w:rPr>
  </w:style>
  <w:style w:type="paragraph" w:customStyle="1" w:styleId="para">
    <w:name w:val="para"/>
    <w:basedOn w:val="Normal"/>
    <w:rsid w:val="00700F7B"/>
    <w:pPr>
      <w:spacing w:before="80" w:after="80" w:line="264" w:lineRule="auto"/>
      <w:ind w:left="1134"/>
    </w:pPr>
    <w:rPr>
      <w:rFonts w:ascii="宋体" w:hAnsi="宋体"/>
      <w:spacing w:val="2"/>
      <w:sz w:val="24"/>
      <w:lang w:val="en-US"/>
    </w:rPr>
  </w:style>
  <w:style w:type="paragraph" w:customStyle="1" w:styleId="1a">
    <w:name w:val="正文文本缩进1"/>
    <w:basedOn w:val="Normal"/>
    <w:link w:val="Char5"/>
    <w:rsid w:val="00700F7B"/>
    <w:pPr>
      <w:widowControl w:val="0"/>
      <w:ind w:firstLineChars="200" w:firstLine="200"/>
    </w:pPr>
    <w:rPr>
      <w:rFonts w:ascii="Times New Roman" w:eastAsia="楷体_GB2312" w:hAnsi="Times New Roman"/>
      <w:kern w:val="2"/>
      <w:sz w:val="24"/>
      <w:szCs w:val="24"/>
      <w:lang w:val="en-US"/>
    </w:rPr>
  </w:style>
  <w:style w:type="paragraph" w:customStyle="1" w:styleId="a4">
    <w:name w:val="文档正文"/>
    <w:basedOn w:val="Normal"/>
    <w:link w:val="Char2"/>
    <w:rsid w:val="00700F7B"/>
    <w:pPr>
      <w:widowControl w:val="0"/>
      <w:adjustRightInd w:val="0"/>
      <w:spacing w:line="480" w:lineRule="atLeast"/>
      <w:ind w:firstLine="567"/>
      <w:textAlignment w:val="baseline"/>
    </w:pPr>
    <w:rPr>
      <w:rFonts w:ascii="宋体"/>
      <w:snapToGrid w:val="0"/>
      <w:sz w:val="24"/>
      <w:lang w:val="en-US"/>
    </w:rPr>
  </w:style>
  <w:style w:type="paragraph" w:customStyle="1" w:styleId="NewNewNewNewNewNew0">
    <w:name w:val="正文 New New New New New New"/>
    <w:rsid w:val="00700F7B"/>
    <w:pPr>
      <w:widowControl w:val="0"/>
      <w:jc w:val="both"/>
    </w:pPr>
    <w:rPr>
      <w:rFonts w:cs="Calibri"/>
      <w:kern w:val="2"/>
      <w:sz w:val="21"/>
      <w:szCs w:val="21"/>
    </w:rPr>
  </w:style>
  <w:style w:type="paragraph" w:customStyle="1" w:styleId="bodytext0">
    <w:name w:val="bodytext"/>
    <w:basedOn w:val="Normal"/>
    <w:rsid w:val="00700F7B"/>
    <w:pPr>
      <w:widowControl w:val="0"/>
      <w:spacing w:before="100" w:beforeAutospacing="1" w:after="100" w:afterAutospacing="1"/>
    </w:pPr>
    <w:rPr>
      <w:rFonts w:ascii="宋体" w:hAnsi="宋体"/>
      <w:kern w:val="2"/>
      <w:sz w:val="21"/>
      <w:lang w:val="en-US"/>
    </w:rPr>
  </w:style>
  <w:style w:type="paragraph" w:customStyle="1" w:styleId="NewNewNewNewNew">
    <w:name w:val="页脚 New New New New New"/>
    <w:basedOn w:val="NewNewNewNewNew0"/>
    <w:rsid w:val="00700F7B"/>
    <w:pPr>
      <w:tabs>
        <w:tab w:val="center" w:pos="4153"/>
        <w:tab w:val="right" w:pos="8306"/>
      </w:tabs>
      <w:snapToGrid w:val="0"/>
      <w:jc w:val="left"/>
    </w:pPr>
    <w:rPr>
      <w:sz w:val="18"/>
      <w:szCs w:val="18"/>
    </w:rPr>
  </w:style>
  <w:style w:type="paragraph" w:customStyle="1" w:styleId="1c">
    <w:name w:val="文档结构图1"/>
    <w:basedOn w:val="Normal"/>
    <w:rsid w:val="00700F7B"/>
    <w:pPr>
      <w:widowControl w:val="0"/>
      <w:shd w:val="clear" w:color="auto" w:fill="000080"/>
    </w:pPr>
    <w:rPr>
      <w:rFonts w:ascii="Times New Roman" w:hAnsi="Times New Roman"/>
      <w:sz w:val="2"/>
      <w:szCs w:val="2"/>
      <w:lang w:val="en-US"/>
    </w:rPr>
  </w:style>
  <w:style w:type="paragraph" w:customStyle="1" w:styleId="20">
    <w:name w:val="样式 标题 2 + (符号) 宋体"/>
    <w:basedOn w:val="Heading2"/>
    <w:rsid w:val="00700F7B"/>
    <w:pPr>
      <w:keepLines/>
      <w:widowControl w:val="0"/>
      <w:autoSpaceDE w:val="0"/>
      <w:autoSpaceDN w:val="0"/>
      <w:adjustRightInd w:val="0"/>
      <w:spacing w:before="100" w:after="100" w:line="360" w:lineRule="auto"/>
      <w:textAlignment w:val="baseline"/>
    </w:pPr>
    <w:rPr>
      <w:rFonts w:ascii="宋体" w:eastAsia="宋体" w:hAnsi="宋体"/>
      <w:kern w:val="2"/>
    </w:rPr>
  </w:style>
  <w:style w:type="paragraph" w:customStyle="1" w:styleId="NewNewNewNew0">
    <w:name w:val="正文 New New New New"/>
    <w:rsid w:val="00700F7B"/>
    <w:pPr>
      <w:widowControl w:val="0"/>
      <w:jc w:val="both"/>
    </w:pPr>
    <w:rPr>
      <w:rFonts w:cs="Calibri"/>
      <w:kern w:val="2"/>
      <w:sz w:val="21"/>
      <w:szCs w:val="21"/>
    </w:rPr>
  </w:style>
  <w:style w:type="paragraph" w:customStyle="1" w:styleId="af2">
    <w:name w:val="表格(五号)"/>
    <w:basedOn w:val="Normal"/>
    <w:rsid w:val="00700F7B"/>
    <w:pPr>
      <w:widowControl w:val="0"/>
      <w:adjustRightInd w:val="0"/>
      <w:snapToGrid w:val="0"/>
      <w:spacing w:before="60" w:after="60"/>
      <w:ind w:left="11"/>
      <w:jc w:val="center"/>
    </w:pPr>
    <w:rPr>
      <w:rFonts w:ascii="Times New Roman" w:hAnsi="Times New Roman"/>
      <w:sz w:val="21"/>
      <w:lang w:val="en-US"/>
    </w:rPr>
  </w:style>
  <w:style w:type="paragraph" w:customStyle="1" w:styleId="af3">
    <w:name w:val="插图题注"/>
    <w:basedOn w:val="Normal"/>
    <w:next w:val="Normal"/>
    <w:rsid w:val="00700F7B"/>
    <w:pPr>
      <w:widowControl w:val="0"/>
      <w:autoSpaceDE w:val="0"/>
      <w:autoSpaceDN w:val="0"/>
      <w:adjustRightInd w:val="0"/>
      <w:spacing w:afterLines="100" w:line="360" w:lineRule="auto"/>
      <w:jc w:val="center"/>
    </w:pPr>
    <w:rPr>
      <w:sz w:val="18"/>
      <w:lang w:val="en-US"/>
    </w:rPr>
  </w:style>
  <w:style w:type="paragraph" w:customStyle="1" w:styleId="NewNewNewNewNewNewNewNewNewNewNewNewNew">
    <w:name w:val="页眉 New New New New New New New New New New New New New"/>
    <w:basedOn w:val="NewNewNewNewNewNewNewNewNewNewNew0"/>
    <w:rsid w:val="00700F7B"/>
    <w:pPr>
      <w:pBdr>
        <w:bottom w:val="single" w:sz="6" w:space="1" w:color="auto"/>
      </w:pBdr>
      <w:tabs>
        <w:tab w:val="center" w:pos="4153"/>
        <w:tab w:val="right" w:pos="8306"/>
      </w:tabs>
      <w:snapToGrid w:val="0"/>
      <w:jc w:val="center"/>
    </w:pPr>
    <w:rPr>
      <w:sz w:val="18"/>
      <w:szCs w:val="18"/>
    </w:rPr>
  </w:style>
  <w:style w:type="paragraph" w:customStyle="1" w:styleId="af4">
    <w:name w:val="目录标题"/>
    <w:basedOn w:val="1d"/>
    <w:next w:val="1d"/>
    <w:rsid w:val="00700F7B"/>
    <w:pPr>
      <w:jc w:val="center"/>
    </w:pPr>
    <w:rPr>
      <w:sz w:val="30"/>
    </w:rPr>
  </w:style>
  <w:style w:type="paragraph" w:customStyle="1" w:styleId="1d">
    <w:name w:val="样式 目录  1"/>
    <w:basedOn w:val="30"/>
    <w:rsid w:val="00700F7B"/>
    <w:pPr>
      <w:ind w:firstLineChars="0" w:firstLine="0"/>
    </w:pPr>
    <w:rPr>
      <w:sz w:val="28"/>
    </w:rPr>
  </w:style>
  <w:style w:type="paragraph" w:customStyle="1" w:styleId="NewNewNewNewNewNewNew">
    <w:name w:val="页眉 New New New New New New New"/>
    <w:basedOn w:val="NewNewNewNewNew0"/>
    <w:rsid w:val="00700F7B"/>
    <w:pPr>
      <w:pBdr>
        <w:bottom w:val="single" w:sz="6" w:space="1" w:color="auto"/>
      </w:pBdr>
      <w:tabs>
        <w:tab w:val="center" w:pos="4153"/>
        <w:tab w:val="right" w:pos="8306"/>
      </w:tabs>
      <w:snapToGrid w:val="0"/>
      <w:jc w:val="center"/>
    </w:pPr>
    <w:rPr>
      <w:sz w:val="18"/>
      <w:szCs w:val="18"/>
    </w:rPr>
  </w:style>
  <w:style w:type="paragraph" w:customStyle="1" w:styleId="1e">
    <w:name w:val="无间隔1"/>
    <w:rsid w:val="00700F7B"/>
    <w:pPr>
      <w:widowControl w:val="0"/>
      <w:jc w:val="both"/>
    </w:pPr>
    <w:rPr>
      <w:kern w:val="2"/>
      <w:sz w:val="21"/>
      <w:szCs w:val="22"/>
    </w:rPr>
  </w:style>
  <w:style w:type="paragraph" w:customStyle="1" w:styleId="30">
    <w:name w:val="样式 目录 3"/>
    <w:basedOn w:val="TOC3"/>
    <w:rsid w:val="00700F7B"/>
    <w:pPr>
      <w:tabs>
        <w:tab w:val="right" w:leader="dot" w:pos="8931"/>
      </w:tabs>
      <w:spacing w:line="300" w:lineRule="auto"/>
      <w:ind w:left="0" w:firstLineChars="100" w:firstLine="100"/>
    </w:pPr>
    <w:rPr>
      <w:rFonts w:ascii="Times New Roman" w:eastAsia="SimHei" w:hAnsi="Times New Roman"/>
      <w:i w:val="0"/>
      <w:iCs w:val="0"/>
      <w:smallCaps/>
      <w:sz w:val="24"/>
      <w:lang w:val="en-US"/>
    </w:rPr>
  </w:style>
  <w:style w:type="paragraph" w:customStyle="1" w:styleId="Style1">
    <w:name w:val="Style1"/>
    <w:basedOn w:val="Normal"/>
    <w:rsid w:val="00700F7B"/>
    <w:pPr>
      <w:jc w:val="center"/>
    </w:pPr>
    <w:rPr>
      <w:b/>
      <w:caps/>
      <w:sz w:val="21"/>
      <w:szCs w:val="21"/>
      <w:lang w:val="it-IT" w:eastAsia="it-IT"/>
    </w:rPr>
  </w:style>
  <w:style w:type="paragraph" w:customStyle="1" w:styleId="1f">
    <w:name w:val="表格1(小四)"/>
    <w:basedOn w:val="Normal"/>
    <w:rsid w:val="00700F7B"/>
    <w:pPr>
      <w:widowControl w:val="0"/>
      <w:adjustRightInd w:val="0"/>
      <w:spacing w:line="300" w:lineRule="auto"/>
      <w:jc w:val="center"/>
      <w:textAlignment w:val="baseline"/>
    </w:pPr>
    <w:rPr>
      <w:rFonts w:ascii="Times New Roman" w:hAnsi="Times New Roman"/>
      <w:sz w:val="24"/>
      <w:lang w:val="en-US"/>
    </w:rPr>
  </w:style>
  <w:style w:type="paragraph" w:customStyle="1" w:styleId="31">
    <w:name w:val="表格3（四）"/>
    <w:basedOn w:val="1f"/>
    <w:next w:val="Normal"/>
    <w:rsid w:val="00700F7B"/>
  </w:style>
  <w:style w:type="paragraph" w:customStyle="1" w:styleId="13">
    <w:name w:val="样式1"/>
    <w:basedOn w:val="Heading4"/>
    <w:link w:val="1CharChar"/>
    <w:qFormat/>
    <w:rsid w:val="00700F7B"/>
    <w:pPr>
      <w:keepLines/>
      <w:widowControl w:val="0"/>
      <w:spacing w:before="120" w:after="0" w:line="360" w:lineRule="auto"/>
      <w:ind w:firstLine="560"/>
    </w:pPr>
    <w:rPr>
      <w:rFonts w:eastAsia="SimHei"/>
      <w:kern w:val="2"/>
      <w:sz w:val="28"/>
      <w:lang w:val="en-US"/>
    </w:rPr>
  </w:style>
  <w:style w:type="paragraph" w:customStyle="1" w:styleId="msolistparagraph0">
    <w:name w:val="msolistparagraph"/>
    <w:basedOn w:val="Normal"/>
    <w:rsid w:val="00700F7B"/>
    <w:pPr>
      <w:spacing w:after="200" w:line="276" w:lineRule="auto"/>
      <w:ind w:left="720"/>
      <w:contextualSpacing/>
      <w:jc w:val="center"/>
    </w:pPr>
    <w:rPr>
      <w:sz w:val="22"/>
      <w:szCs w:val="22"/>
      <w:lang w:val="en-US"/>
    </w:rPr>
  </w:style>
  <w:style w:type="paragraph" w:customStyle="1" w:styleId="font9">
    <w:name w:val="font9"/>
    <w:basedOn w:val="Normal"/>
    <w:rsid w:val="00700F7B"/>
    <w:pPr>
      <w:spacing w:before="100" w:beforeAutospacing="1" w:after="100" w:afterAutospacing="1"/>
    </w:pPr>
    <w:rPr>
      <w:rFonts w:ascii="Times New Roman" w:eastAsia="Arial Unicode MS" w:hAnsi="Times New Roman"/>
      <w:lang w:val="en-US"/>
    </w:rPr>
  </w:style>
  <w:style w:type="paragraph" w:customStyle="1" w:styleId="1f0">
    <w:name w:val="列出段落1"/>
    <w:basedOn w:val="Normal"/>
    <w:rsid w:val="00700F7B"/>
    <w:pPr>
      <w:widowControl w:val="0"/>
      <w:ind w:firstLineChars="200" w:firstLine="420"/>
    </w:pPr>
    <w:rPr>
      <w:rFonts w:ascii="Times New Roman" w:hAnsi="Times New Roman" w:cs="Calibri"/>
      <w:kern w:val="2"/>
      <w:sz w:val="21"/>
      <w:szCs w:val="21"/>
      <w:lang w:val="en-US"/>
    </w:rPr>
  </w:style>
  <w:style w:type="paragraph" w:customStyle="1" w:styleId="NewNewNewNewNewNewNewNewNewNewNewNewNewNew0">
    <w:name w:val="页眉 New New New New New New New New New New New New New New"/>
    <w:basedOn w:val="NewNewNewNewNewNewNewNewNewNewNewNew0"/>
    <w:rsid w:val="00700F7B"/>
    <w:pPr>
      <w:pBdr>
        <w:bottom w:val="single" w:sz="6" w:space="1" w:color="auto"/>
      </w:pBdr>
      <w:tabs>
        <w:tab w:val="center" w:pos="4153"/>
        <w:tab w:val="right" w:pos="8306"/>
      </w:tabs>
      <w:snapToGrid w:val="0"/>
      <w:jc w:val="center"/>
    </w:pPr>
    <w:rPr>
      <w:sz w:val="18"/>
      <w:szCs w:val="18"/>
    </w:rPr>
  </w:style>
  <w:style w:type="paragraph" w:customStyle="1" w:styleId="CharCharChar">
    <w:name w:val="Char Char Char"/>
    <w:basedOn w:val="Normal"/>
    <w:rsid w:val="00700F7B"/>
    <w:pPr>
      <w:widowControl w:val="0"/>
      <w:spacing w:line="360" w:lineRule="auto"/>
    </w:pPr>
    <w:rPr>
      <w:rFonts w:ascii="Times New Roman" w:hAnsi="Times New Roman"/>
      <w:b/>
      <w:kern w:val="2"/>
      <w:sz w:val="24"/>
      <w:szCs w:val="24"/>
      <w:lang w:val="en-US"/>
    </w:rPr>
  </w:style>
  <w:style w:type="paragraph" w:customStyle="1" w:styleId="NewNewNewNewNewNewNewNewNewNewNewNewNewNewNewNewNewNewNewNewNew">
    <w:name w:val="正文 New New New New New New New New New New New New New New New New New New New New New"/>
    <w:rsid w:val="00700F7B"/>
    <w:pPr>
      <w:widowControl w:val="0"/>
      <w:jc w:val="both"/>
    </w:pPr>
    <w:rPr>
      <w:kern w:val="2"/>
      <w:sz w:val="21"/>
      <w:szCs w:val="22"/>
    </w:rPr>
  </w:style>
  <w:style w:type="paragraph" w:customStyle="1" w:styleId="CharCharCharCharCharCharCharCharCharChar">
    <w:name w:val="Char Char Char Char Char Char Char Char Char Char"/>
    <w:basedOn w:val="Normal"/>
    <w:rsid w:val="00700F7B"/>
    <w:pPr>
      <w:spacing w:after="160" w:line="240" w:lineRule="exact"/>
    </w:pPr>
    <w:rPr>
      <w:rFonts w:eastAsia="SimHei"/>
      <w:snapToGrid w:val="0"/>
      <w:sz w:val="21"/>
      <w:lang w:val="en-US"/>
    </w:rPr>
  </w:style>
  <w:style w:type="paragraph" w:customStyle="1" w:styleId="NewNewNewNewNewNewNewNewNewNewNewNew0">
    <w:name w:val="正文 New New New New New New New New New New New New"/>
    <w:rsid w:val="00700F7B"/>
    <w:pPr>
      <w:widowControl w:val="0"/>
      <w:jc w:val="both"/>
    </w:pPr>
    <w:rPr>
      <w:rFonts w:cs="Calibri"/>
      <w:kern w:val="2"/>
      <w:sz w:val="21"/>
      <w:szCs w:val="21"/>
    </w:rPr>
  </w:style>
  <w:style w:type="paragraph" w:customStyle="1" w:styleId="xl40">
    <w:name w:val="xl40"/>
    <w:basedOn w:val="Normal"/>
    <w:rsid w:val="00700F7B"/>
    <w:pPr>
      <w:pBdr>
        <w:left w:val="single" w:sz="4" w:space="0" w:color="auto"/>
        <w:right w:val="single" w:sz="4" w:space="0" w:color="auto"/>
      </w:pBdr>
      <w:spacing w:before="100" w:beforeAutospacing="1" w:after="100" w:afterAutospacing="1"/>
      <w:jc w:val="center"/>
    </w:pPr>
    <w:rPr>
      <w:rFonts w:ascii="Times New Roman" w:hAnsi="Times New Roman"/>
      <w:sz w:val="24"/>
      <w:lang w:val="en-US"/>
    </w:rPr>
  </w:style>
  <w:style w:type="paragraph" w:customStyle="1" w:styleId="xl27">
    <w:name w:val="xl27"/>
    <w:basedOn w:val="Normal"/>
    <w:rsid w:val="00700F7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Arial Unicode MS" w:hAnsi="Times New Roman"/>
      <w:lang w:val="en-US"/>
    </w:rPr>
  </w:style>
  <w:style w:type="paragraph" w:customStyle="1" w:styleId="New0">
    <w:name w:val="正文 New"/>
    <w:rsid w:val="00700F7B"/>
    <w:pPr>
      <w:widowControl w:val="0"/>
      <w:jc w:val="both"/>
    </w:pPr>
    <w:rPr>
      <w:rFonts w:cs="Calibri"/>
      <w:kern w:val="2"/>
      <w:sz w:val="21"/>
      <w:szCs w:val="21"/>
    </w:rPr>
  </w:style>
  <w:style w:type="paragraph" w:customStyle="1" w:styleId="af5">
    <w:name w:val="段"/>
    <w:rsid w:val="00700F7B"/>
    <w:pPr>
      <w:autoSpaceDE w:val="0"/>
      <w:autoSpaceDN w:val="0"/>
      <w:ind w:firstLineChars="200" w:firstLine="200"/>
      <w:jc w:val="both"/>
    </w:pPr>
    <w:rPr>
      <w:rFonts w:ascii="宋体"/>
      <w:sz w:val="21"/>
    </w:rPr>
  </w:style>
  <w:style w:type="paragraph" w:customStyle="1" w:styleId="1f1">
    <w:name w:val="正文样式1"/>
    <w:basedOn w:val="Normal"/>
    <w:rsid w:val="00700F7B"/>
    <w:pPr>
      <w:widowControl w:val="0"/>
      <w:adjustRightInd w:val="0"/>
      <w:spacing w:beforeLines="10" w:afterLines="10" w:line="264" w:lineRule="auto"/>
      <w:ind w:firstLine="454"/>
      <w:textAlignment w:val="baseline"/>
    </w:pPr>
    <w:rPr>
      <w:rFonts w:ascii="Times New Roman" w:hAnsi="Times New Roman"/>
      <w:snapToGrid w:val="0"/>
      <w:position w:val="-12"/>
      <w:sz w:val="24"/>
      <w:lang w:val="en-US"/>
    </w:rPr>
  </w:style>
  <w:style w:type="paragraph" w:customStyle="1" w:styleId="NewNewNewNewNewNewNewNewNewNewNew0">
    <w:name w:val="正文 New New New New New New New New New New New"/>
    <w:rsid w:val="00700F7B"/>
    <w:pPr>
      <w:widowControl w:val="0"/>
      <w:jc w:val="both"/>
    </w:pPr>
    <w:rPr>
      <w:rFonts w:cs="Calibri"/>
      <w:kern w:val="2"/>
      <w:sz w:val="21"/>
      <w:szCs w:val="21"/>
    </w:rPr>
  </w:style>
  <w:style w:type="paragraph" w:customStyle="1" w:styleId="xl41">
    <w:name w:val="xl41"/>
    <w:basedOn w:val="Normal"/>
    <w:rsid w:val="00700F7B"/>
    <w:pPr>
      <w:pBdr>
        <w:bottom w:val="single" w:sz="4" w:space="0" w:color="auto"/>
      </w:pBdr>
      <w:spacing w:before="100" w:beforeAutospacing="1" w:after="100" w:afterAutospacing="1"/>
    </w:pPr>
    <w:rPr>
      <w:rFonts w:ascii="宋体" w:hAnsi="宋体"/>
      <w:sz w:val="24"/>
      <w:lang w:val="en-US"/>
    </w:rPr>
  </w:style>
  <w:style w:type="paragraph" w:customStyle="1" w:styleId="NewNewNewNewNew1">
    <w:name w:val="页眉 New New New New New"/>
    <w:basedOn w:val="NewNewNew"/>
    <w:rsid w:val="00700F7B"/>
    <w:pPr>
      <w:pBdr>
        <w:bottom w:val="single" w:sz="6" w:space="1" w:color="auto"/>
      </w:pBdr>
      <w:tabs>
        <w:tab w:val="center" w:pos="4153"/>
        <w:tab w:val="right" w:pos="8306"/>
      </w:tabs>
      <w:snapToGrid w:val="0"/>
      <w:jc w:val="center"/>
    </w:pPr>
    <w:rPr>
      <w:sz w:val="18"/>
      <w:szCs w:val="18"/>
    </w:rPr>
  </w:style>
  <w:style w:type="paragraph" w:customStyle="1" w:styleId="pienota">
    <w:name w:val="pie' nota"/>
    <w:basedOn w:val="Normal"/>
    <w:rsid w:val="00700F7B"/>
    <w:pPr>
      <w:jc w:val="right"/>
    </w:pPr>
    <w:rPr>
      <w:szCs w:val="21"/>
      <w:lang w:val="it-IT" w:eastAsia="it-IT"/>
    </w:rPr>
  </w:style>
  <w:style w:type="paragraph" w:customStyle="1" w:styleId="af6">
    <w:name w:val="图编号"/>
    <w:basedOn w:val="Normal"/>
    <w:rsid w:val="00700F7B"/>
    <w:pPr>
      <w:widowControl w:val="0"/>
      <w:tabs>
        <w:tab w:val="left" w:pos="360"/>
      </w:tabs>
      <w:spacing w:line="360" w:lineRule="auto"/>
      <w:ind w:firstLine="480"/>
      <w:jc w:val="center"/>
    </w:pPr>
    <w:rPr>
      <w:rFonts w:ascii="Times New Roman" w:hAnsi="Times New Roman"/>
      <w:kern w:val="2"/>
      <w:sz w:val="24"/>
      <w:lang w:val="en-US"/>
    </w:rPr>
  </w:style>
  <w:style w:type="paragraph" w:customStyle="1" w:styleId="NewNewNewNewNewNewNewNewNewNewNewNewNewNewNewNewNewNew">
    <w:name w:val="正文 New New New New New New New New New New New New New New New New New New"/>
    <w:rsid w:val="00700F7B"/>
    <w:pPr>
      <w:widowControl w:val="0"/>
      <w:jc w:val="both"/>
    </w:pPr>
    <w:rPr>
      <w:rFonts w:cs="Calibri"/>
      <w:kern w:val="2"/>
      <w:sz w:val="21"/>
      <w:szCs w:val="21"/>
    </w:rPr>
  </w:style>
  <w:style w:type="paragraph" w:customStyle="1" w:styleId="Notestothesub-sub-sections">
    <w:name w:val="Notes to the sub-sub-sections"/>
    <w:basedOn w:val="Normal"/>
    <w:rsid w:val="00700F7B"/>
    <w:pPr>
      <w:spacing w:before="60" w:after="60"/>
      <w:ind w:left="1987"/>
    </w:pPr>
    <w:rPr>
      <w:rFonts w:ascii="Times New Roman" w:hAnsi="Times New Roman"/>
      <w:i/>
      <w:iCs/>
      <w:sz w:val="24"/>
      <w:szCs w:val="24"/>
      <w:lang w:val="en-US"/>
    </w:rPr>
  </w:style>
  <w:style w:type="paragraph" w:customStyle="1" w:styleId="af7">
    <w:name w:val="表体"/>
    <w:basedOn w:val="Normal"/>
    <w:rsid w:val="00700F7B"/>
    <w:pPr>
      <w:widowControl w:val="0"/>
      <w:spacing w:before="40" w:after="40"/>
      <w:jc w:val="center"/>
    </w:pPr>
    <w:rPr>
      <w:rFonts w:ascii="Times New Roman" w:hAnsi="Times New Roman"/>
      <w:kern w:val="2"/>
      <w:sz w:val="21"/>
      <w:szCs w:val="24"/>
      <w:lang w:val="en-US"/>
    </w:rPr>
  </w:style>
  <w:style w:type="paragraph" w:customStyle="1" w:styleId="NewNewNewNewNew0">
    <w:name w:val="正文 New New New New New"/>
    <w:rsid w:val="00700F7B"/>
    <w:pPr>
      <w:widowControl w:val="0"/>
      <w:jc w:val="both"/>
    </w:pPr>
    <w:rPr>
      <w:rFonts w:cs="Calibri"/>
      <w:kern w:val="2"/>
      <w:sz w:val="21"/>
      <w:szCs w:val="21"/>
    </w:rPr>
  </w:style>
  <w:style w:type="paragraph" w:customStyle="1" w:styleId="af8">
    <w:name w:val="目录"/>
    <w:basedOn w:val="Normal"/>
    <w:rsid w:val="00700F7B"/>
    <w:pPr>
      <w:keepNext/>
      <w:widowControl w:val="0"/>
      <w:adjustRightInd w:val="0"/>
      <w:spacing w:line="360" w:lineRule="atLeast"/>
      <w:textAlignment w:val="baseline"/>
    </w:pPr>
    <w:rPr>
      <w:rFonts w:ascii="À¥ÂØ·ÂËÎ" w:hAnsi="À¥ÂØ·ÂËÎ"/>
      <w:sz w:val="28"/>
      <w:lang w:val="en-US"/>
    </w:rPr>
  </w:style>
  <w:style w:type="paragraph" w:customStyle="1" w:styleId="1f2">
    <w:name w:val="文本块1"/>
    <w:basedOn w:val="Normal"/>
    <w:rsid w:val="00700F7B"/>
    <w:pPr>
      <w:ind w:left="-90" w:right="-108"/>
    </w:pPr>
    <w:rPr>
      <w:rFonts w:ascii="Times New Roman" w:hAnsi="Times New Roman"/>
      <w:sz w:val="22"/>
      <w:lang w:val="en-US"/>
    </w:rPr>
  </w:style>
  <w:style w:type="paragraph" w:customStyle="1" w:styleId="NewNewNewNewNewNewNewNewNewNewNewNewNew0">
    <w:name w:val="正文 New New New New New New New New New New New New New"/>
    <w:rsid w:val="00700F7B"/>
    <w:pPr>
      <w:widowControl w:val="0"/>
      <w:jc w:val="both"/>
    </w:pPr>
    <w:rPr>
      <w:rFonts w:cs="Calibri"/>
      <w:kern w:val="2"/>
      <w:sz w:val="21"/>
      <w:szCs w:val="21"/>
    </w:rPr>
  </w:style>
  <w:style w:type="paragraph" w:customStyle="1" w:styleId="af9">
    <w:name w:val="表格文字"/>
    <w:basedOn w:val="Normal"/>
    <w:rsid w:val="00700F7B"/>
    <w:pPr>
      <w:widowControl w:val="0"/>
      <w:autoSpaceDE w:val="0"/>
      <w:autoSpaceDN w:val="0"/>
      <w:adjustRightInd w:val="0"/>
      <w:jc w:val="center"/>
    </w:pPr>
    <w:rPr>
      <w:rFonts w:ascii="Times New Roman" w:hAnsi="Times New Roman"/>
      <w:sz w:val="21"/>
      <w:lang w:val="en-US"/>
    </w:rPr>
  </w:style>
  <w:style w:type="paragraph" w:customStyle="1" w:styleId="NewNew0">
    <w:name w:val="页眉 New New"/>
    <w:rsid w:val="00700F7B"/>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customStyle="1" w:styleId="CharCharCharCharCharCharChar1">
    <w:name w:val="Char Char Char Char Char Char Char1"/>
    <w:basedOn w:val="Normal"/>
    <w:rsid w:val="00700F7B"/>
    <w:pPr>
      <w:widowControl w:val="0"/>
    </w:pPr>
    <w:rPr>
      <w:rFonts w:ascii="Times New Roman" w:hAnsi="Times New Roman"/>
      <w:kern w:val="2"/>
      <w:sz w:val="21"/>
      <w:szCs w:val="24"/>
      <w:lang w:val="en-US"/>
    </w:rPr>
  </w:style>
  <w:style w:type="paragraph" w:customStyle="1" w:styleId="p0">
    <w:name w:val="p0"/>
    <w:basedOn w:val="Normal"/>
    <w:rsid w:val="00700F7B"/>
    <w:pPr>
      <w:autoSpaceDN w:val="0"/>
    </w:pPr>
    <w:rPr>
      <w:rFonts w:ascii="Times New Roman" w:hAnsi="Times New Roman"/>
      <w:sz w:val="24"/>
      <w:lang w:val="en-US"/>
    </w:rPr>
  </w:style>
  <w:style w:type="paragraph" w:customStyle="1" w:styleId="Comment">
    <w:name w:val="Comment"/>
    <w:basedOn w:val="Normal"/>
    <w:rsid w:val="00700F7B"/>
    <w:pPr>
      <w:keepLines/>
      <w:spacing w:before="120"/>
    </w:pPr>
    <w:rPr>
      <w:rFonts w:ascii="Times New Roman" w:hAnsi="Times New Roman"/>
      <w:i/>
      <w:color w:val="FF0000"/>
      <w:sz w:val="24"/>
      <w:lang w:val="en-US"/>
    </w:rPr>
  </w:style>
  <w:style w:type="paragraph" w:customStyle="1" w:styleId="TableTitles1">
    <w:name w:val="Table Titles 1"/>
    <w:basedOn w:val="Normal"/>
    <w:rsid w:val="00700F7B"/>
    <w:pPr>
      <w:jc w:val="center"/>
    </w:pPr>
    <w:rPr>
      <w:rFonts w:ascii="Times New Roman Bold" w:hAnsi="Times New Roman Bold"/>
      <w:b/>
      <w:bCs/>
      <w:sz w:val="22"/>
      <w:szCs w:val="24"/>
      <w:lang w:val="en-US"/>
    </w:rPr>
  </w:style>
  <w:style w:type="paragraph" w:customStyle="1" w:styleId="afa">
    <w:name w:val="封面标题"/>
    <w:rsid w:val="00700F7B"/>
    <w:pPr>
      <w:spacing w:line="360" w:lineRule="auto"/>
      <w:jc w:val="center"/>
    </w:pPr>
    <w:rPr>
      <w:b/>
      <w:color w:val="000000"/>
      <w:sz w:val="44"/>
    </w:rPr>
  </w:style>
  <w:style w:type="paragraph" w:customStyle="1" w:styleId="Char1CharChar1Char1">
    <w:name w:val="Char1 Char Char1 Char1"/>
    <w:basedOn w:val="Normal"/>
    <w:rsid w:val="00700F7B"/>
    <w:pPr>
      <w:widowControl w:val="0"/>
      <w:topLinePunct/>
      <w:adjustRightInd w:val="0"/>
    </w:pPr>
    <w:rPr>
      <w:rFonts w:ascii="Tahoma" w:hAnsi="Tahoma"/>
      <w:kern w:val="2"/>
      <w:sz w:val="24"/>
      <w:lang w:val="en-US"/>
    </w:rPr>
  </w:style>
  <w:style w:type="paragraph" w:customStyle="1" w:styleId="NewNewNew">
    <w:name w:val="正文 New New New"/>
    <w:rsid w:val="00700F7B"/>
    <w:pPr>
      <w:widowControl w:val="0"/>
      <w:jc w:val="both"/>
    </w:pPr>
    <w:rPr>
      <w:rFonts w:cs="Calibri"/>
      <w:kern w:val="2"/>
      <w:sz w:val="21"/>
      <w:szCs w:val="21"/>
    </w:rPr>
  </w:style>
  <w:style w:type="paragraph" w:customStyle="1" w:styleId="List2">
    <w:name w:val="List2"/>
    <w:basedOn w:val="Normal"/>
    <w:rsid w:val="00700F7B"/>
    <w:pPr>
      <w:widowControl w:val="0"/>
      <w:tabs>
        <w:tab w:val="left" w:pos="643"/>
        <w:tab w:val="left" w:pos="720"/>
      </w:tabs>
      <w:spacing w:line="360" w:lineRule="auto"/>
      <w:ind w:left="643" w:hanging="720"/>
    </w:pPr>
    <w:rPr>
      <w:rFonts w:ascii="Times New Roman" w:hAnsi="Times New Roman"/>
      <w:kern w:val="2"/>
      <w:sz w:val="24"/>
      <w:lang w:val="en-US"/>
    </w:rPr>
  </w:style>
  <w:style w:type="paragraph" w:customStyle="1" w:styleId="1f3">
    <w:name w:val="修订1"/>
    <w:rsid w:val="00700F7B"/>
    <w:rPr>
      <w:rFonts w:cs="Calibri"/>
      <w:szCs w:val="21"/>
    </w:rPr>
  </w:style>
  <w:style w:type="paragraph" w:customStyle="1" w:styleId="xl30">
    <w:name w:val="xl30"/>
    <w:basedOn w:val="Normal"/>
    <w:rsid w:val="00700F7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b/>
      <w:lang w:val="en-US"/>
    </w:rPr>
  </w:style>
  <w:style w:type="paragraph" w:customStyle="1" w:styleId="xl32">
    <w:name w:val="xl32"/>
    <w:basedOn w:val="Normal"/>
    <w:rsid w:val="00700F7B"/>
    <w:pPr>
      <w:pBdr>
        <w:top w:val="single" w:sz="4" w:space="0" w:color="auto"/>
        <w:right w:val="single" w:sz="4" w:space="0" w:color="auto"/>
      </w:pBdr>
      <w:spacing w:before="100" w:beforeAutospacing="1" w:after="100" w:afterAutospacing="1"/>
      <w:jc w:val="center"/>
    </w:pPr>
    <w:rPr>
      <w:rFonts w:ascii="宋体" w:hAnsi="宋体"/>
      <w:sz w:val="24"/>
      <w:lang w:val="en-US"/>
    </w:rPr>
  </w:style>
  <w:style w:type="paragraph" w:customStyle="1" w:styleId="CharCharCharCharCharChar">
    <w:name w:val="Char Char Char Char Char Char"/>
    <w:basedOn w:val="Normal"/>
    <w:rsid w:val="00700F7B"/>
    <w:pPr>
      <w:snapToGrid w:val="0"/>
      <w:ind w:left="-3" w:rightChars="-10" w:right="-28"/>
    </w:pPr>
    <w:rPr>
      <w:rFonts w:ascii="Tahoma" w:hAnsi="Tahoma" w:cs="Tahoma"/>
      <w:kern w:val="2"/>
      <w:sz w:val="24"/>
      <w:szCs w:val="24"/>
      <w:lang w:val="en-US"/>
    </w:rPr>
  </w:style>
  <w:style w:type="paragraph" w:customStyle="1" w:styleId="NewNewNewNewNewNew1">
    <w:name w:val="页眉 New New New New New New"/>
    <w:basedOn w:val="NewNewNewNew0"/>
    <w:rsid w:val="00700F7B"/>
    <w:pPr>
      <w:pBdr>
        <w:bottom w:val="single" w:sz="6" w:space="1" w:color="auto"/>
      </w:pBdr>
      <w:tabs>
        <w:tab w:val="center" w:pos="4153"/>
        <w:tab w:val="right" w:pos="8306"/>
      </w:tabs>
      <w:snapToGrid w:val="0"/>
      <w:jc w:val="center"/>
    </w:pPr>
    <w:rPr>
      <w:sz w:val="18"/>
      <w:szCs w:val="18"/>
    </w:rPr>
  </w:style>
  <w:style w:type="paragraph" w:customStyle="1" w:styleId="xl37">
    <w:name w:val="xl37"/>
    <w:basedOn w:val="Normal"/>
    <w:rsid w:val="00700F7B"/>
    <w:pPr>
      <w:pBdr>
        <w:left w:val="single" w:sz="4" w:space="0" w:color="auto"/>
        <w:bottom w:val="single" w:sz="4" w:space="0" w:color="auto"/>
        <w:right w:val="single" w:sz="4" w:space="0" w:color="auto"/>
      </w:pBdr>
      <w:spacing w:before="100" w:beforeAutospacing="1" w:after="100" w:afterAutospacing="1"/>
    </w:pPr>
    <w:rPr>
      <w:rFonts w:ascii="宋体" w:hAnsi="宋体"/>
      <w:sz w:val="24"/>
      <w:lang w:val="en-US"/>
    </w:rPr>
  </w:style>
  <w:style w:type="paragraph" w:customStyle="1" w:styleId="Char21">
    <w:name w:val="Char21"/>
    <w:next w:val="Normal"/>
    <w:rsid w:val="00700F7B"/>
    <w:pPr>
      <w:keepNext/>
      <w:keepLines/>
      <w:tabs>
        <w:tab w:val="left" w:pos="3260"/>
      </w:tabs>
      <w:spacing w:before="240" w:after="240"/>
      <w:ind w:left="4394" w:hanging="1418"/>
      <w:outlineLvl w:val="7"/>
    </w:pPr>
    <w:rPr>
      <w:rFonts w:ascii="Arial" w:eastAsia="SimHei" w:hAnsi="Arial"/>
      <w:snapToGrid w:val="0"/>
      <w:sz w:val="21"/>
    </w:rPr>
  </w:style>
  <w:style w:type="paragraph" w:customStyle="1" w:styleId="afb">
    <w:name w:val="报告"/>
    <w:basedOn w:val="BodyTextIndent"/>
    <w:rsid w:val="00700F7B"/>
    <w:pPr>
      <w:widowControl w:val="0"/>
      <w:spacing w:line="520" w:lineRule="atLeast"/>
      <w:ind w:left="0" w:firstLineChars="200" w:firstLine="560"/>
      <w:outlineLvl w:val="3"/>
    </w:pPr>
    <w:rPr>
      <w:rFonts w:ascii="Times New Roman" w:hAnsi="Times New Roman"/>
      <w:sz w:val="28"/>
      <w:szCs w:val="24"/>
      <w:lang w:val="en-US"/>
    </w:rPr>
  </w:style>
  <w:style w:type="paragraph" w:customStyle="1" w:styleId="NewNewNewNewNewNewNewNewNewNew1">
    <w:name w:val="页眉 New New New New New New New New New New"/>
    <w:basedOn w:val="NewNewNewNewNewNewNewNew"/>
    <w:rsid w:val="00700F7B"/>
    <w:pPr>
      <w:pBdr>
        <w:bottom w:val="single" w:sz="6" w:space="1" w:color="auto"/>
      </w:pBdr>
      <w:tabs>
        <w:tab w:val="center" w:pos="4153"/>
        <w:tab w:val="right" w:pos="8306"/>
      </w:tabs>
      <w:snapToGrid w:val="0"/>
      <w:jc w:val="center"/>
    </w:pPr>
    <w:rPr>
      <w:sz w:val="18"/>
      <w:szCs w:val="18"/>
    </w:rPr>
  </w:style>
  <w:style w:type="paragraph" w:customStyle="1" w:styleId="Char16">
    <w:name w:val="Char1"/>
    <w:basedOn w:val="DocumentMap"/>
    <w:rsid w:val="00700F7B"/>
    <w:pPr>
      <w:widowControl w:val="0"/>
      <w:adjustRightInd w:val="0"/>
      <w:spacing w:line="436" w:lineRule="exact"/>
      <w:ind w:left="357"/>
      <w:outlineLvl w:val="3"/>
    </w:pPr>
    <w:rPr>
      <w:rFonts w:cs="Times New Roman"/>
      <w:b/>
      <w:kern w:val="2"/>
      <w:sz w:val="24"/>
      <w:szCs w:val="24"/>
      <w:lang w:val="en-US"/>
    </w:rPr>
  </w:style>
  <w:style w:type="paragraph" w:customStyle="1" w:styleId="afc">
    <w:name w:val="缺省文本"/>
    <w:basedOn w:val="Normal"/>
    <w:rsid w:val="00700F7B"/>
    <w:pPr>
      <w:widowControl w:val="0"/>
      <w:autoSpaceDE w:val="0"/>
      <w:autoSpaceDN w:val="0"/>
      <w:adjustRightInd w:val="0"/>
    </w:pPr>
    <w:rPr>
      <w:rFonts w:ascii="Times New Roman" w:hAnsi="Times New Roman"/>
      <w:sz w:val="24"/>
      <w:lang w:val="en-US"/>
    </w:rPr>
  </w:style>
  <w:style w:type="paragraph" w:customStyle="1" w:styleId="NewNewNewNewNewNewNewNewNewNewNewNewNewNew">
    <w:name w:val="正文 New New New New New New New New New New New New New New"/>
    <w:rsid w:val="00700F7B"/>
    <w:pPr>
      <w:widowControl w:val="0"/>
      <w:jc w:val="both"/>
    </w:pPr>
    <w:rPr>
      <w:rFonts w:cs="Calibri"/>
      <w:kern w:val="2"/>
      <w:sz w:val="21"/>
      <w:szCs w:val="21"/>
    </w:rPr>
  </w:style>
  <w:style w:type="paragraph" w:customStyle="1" w:styleId="Style2">
    <w:name w:val="Style2"/>
    <w:basedOn w:val="Normal"/>
    <w:rsid w:val="00700F7B"/>
    <w:pPr>
      <w:overflowPunct w:val="0"/>
      <w:autoSpaceDE w:val="0"/>
      <w:autoSpaceDN w:val="0"/>
      <w:adjustRightInd w:val="0"/>
      <w:spacing w:line="360" w:lineRule="auto"/>
      <w:textAlignment w:val="baseline"/>
    </w:pPr>
    <w:rPr>
      <w:rFonts w:ascii="宋体" w:hAnsi="Times New Roman"/>
      <w:spacing w:val="10"/>
      <w:sz w:val="28"/>
      <w:lang w:val="en-US"/>
    </w:rPr>
  </w:style>
  <w:style w:type="paragraph" w:customStyle="1" w:styleId="TableText1">
    <w:name w:val="Table Text 1"/>
    <w:basedOn w:val="TableText"/>
    <w:rsid w:val="00700F7B"/>
    <w:pPr>
      <w:keepNext w:val="0"/>
      <w:widowControl w:val="0"/>
    </w:pPr>
    <w:rPr>
      <w:rFonts w:ascii="Times New Roman" w:hAnsi="Times New Roman"/>
      <w:bCs/>
      <w:color w:val="000000"/>
      <w:sz w:val="22"/>
      <w:szCs w:val="22"/>
      <w:lang w:val="en-US"/>
    </w:rPr>
  </w:style>
  <w:style w:type="paragraph" w:customStyle="1" w:styleId="tableheading">
    <w:name w:val="tableheading"/>
    <w:basedOn w:val="Normal"/>
    <w:rsid w:val="00700F7B"/>
    <w:pPr>
      <w:spacing w:before="100" w:beforeAutospacing="1" w:after="100" w:afterAutospacing="1" w:line="240" w:lineRule="atLeast"/>
    </w:pPr>
    <w:rPr>
      <w:rFonts w:ascii="宋体" w:hAnsi="宋体"/>
      <w:sz w:val="18"/>
      <w:lang w:val="en-US"/>
    </w:rPr>
  </w:style>
  <w:style w:type="paragraph" w:customStyle="1" w:styleId="22">
    <w:name w:val="分类正文2"/>
    <w:basedOn w:val="Normal"/>
    <w:rsid w:val="00700F7B"/>
    <w:pPr>
      <w:widowControl w:val="0"/>
      <w:tabs>
        <w:tab w:val="left" w:pos="280"/>
        <w:tab w:val="left" w:pos="794"/>
      </w:tabs>
      <w:spacing w:after="60" w:line="288" w:lineRule="auto"/>
      <w:ind w:left="564" w:hanging="324"/>
    </w:pPr>
    <w:rPr>
      <w:rFonts w:ascii="Tahoma" w:hAnsi="Tahoma"/>
      <w:kern w:val="2"/>
      <w:sz w:val="24"/>
      <w:lang w:val="en-US"/>
    </w:rPr>
  </w:style>
  <w:style w:type="paragraph" w:customStyle="1" w:styleId="1f4">
    <w:name w:val="1"/>
    <w:basedOn w:val="Normal"/>
    <w:next w:val="NormalIndent"/>
    <w:rsid w:val="00700F7B"/>
    <w:pPr>
      <w:widowControl w:val="0"/>
      <w:ind w:firstLineChars="200" w:firstLine="420"/>
    </w:pPr>
    <w:rPr>
      <w:rFonts w:ascii="Times New Roman" w:hAnsi="Times New Roman"/>
      <w:kern w:val="2"/>
      <w:sz w:val="21"/>
      <w:szCs w:val="24"/>
      <w:lang w:val="en-US"/>
    </w:rPr>
  </w:style>
  <w:style w:type="paragraph" w:customStyle="1" w:styleId="afd">
    <w:name w:val="表"/>
    <w:basedOn w:val="Normal"/>
    <w:rsid w:val="00700F7B"/>
    <w:pPr>
      <w:widowControl w:val="0"/>
      <w:jc w:val="center"/>
    </w:pPr>
    <w:rPr>
      <w:rFonts w:ascii="Times New Roman" w:hAnsi="Times New Roman"/>
      <w:kern w:val="2"/>
      <w:sz w:val="21"/>
      <w:lang w:val="en-US"/>
    </w:rPr>
  </w:style>
  <w:style w:type="paragraph" w:customStyle="1" w:styleId="p33">
    <w:name w:val="p33"/>
    <w:basedOn w:val="Normal"/>
    <w:rsid w:val="00700F7B"/>
    <w:pPr>
      <w:tabs>
        <w:tab w:val="right" w:pos="2160"/>
      </w:tabs>
      <w:spacing w:before="120" w:after="120"/>
      <w:ind w:left="720" w:right="288"/>
    </w:pPr>
    <w:rPr>
      <w:rFonts w:ascii="Times New Roman" w:hAnsi="Times New Roman"/>
      <w:sz w:val="24"/>
      <w:lang w:val="en-US"/>
    </w:rPr>
  </w:style>
  <w:style w:type="paragraph" w:customStyle="1" w:styleId="NewNewNewNewNewNewNewNewNewNewNewNewNew1">
    <w:name w:val="页脚 New New New New New New New New New New New New New"/>
    <w:basedOn w:val="NewNewNewNewNewNewNewNewNewNewNewNewNew0"/>
    <w:rsid w:val="00700F7B"/>
    <w:pPr>
      <w:tabs>
        <w:tab w:val="center" w:pos="4153"/>
        <w:tab w:val="right" w:pos="8306"/>
      </w:tabs>
      <w:snapToGrid w:val="0"/>
      <w:jc w:val="left"/>
    </w:pPr>
    <w:rPr>
      <w:sz w:val="18"/>
      <w:szCs w:val="18"/>
    </w:rPr>
  </w:style>
  <w:style w:type="paragraph" w:customStyle="1" w:styleId="NewNewNewNewNewNewNewNewNewNewNewNewNewNew1">
    <w:name w:val="页脚 New New New New New New New New New New New New New New"/>
    <w:basedOn w:val="NewNewNewNewNewNewNewNewNewNewNewNewNewNew"/>
    <w:rsid w:val="00700F7B"/>
    <w:pPr>
      <w:tabs>
        <w:tab w:val="center" w:pos="4153"/>
        <w:tab w:val="right" w:pos="8306"/>
      </w:tabs>
      <w:snapToGrid w:val="0"/>
      <w:jc w:val="left"/>
    </w:pPr>
    <w:rPr>
      <w:sz w:val="18"/>
      <w:szCs w:val="18"/>
    </w:rPr>
  </w:style>
  <w:style w:type="paragraph" w:customStyle="1" w:styleId="TPTableText">
    <w:name w:val="TP_Table_Text"/>
    <w:basedOn w:val="Normal"/>
    <w:rsid w:val="00700F7B"/>
    <w:pPr>
      <w:spacing w:before="60" w:after="60"/>
    </w:pPr>
  </w:style>
  <w:style w:type="paragraph" w:customStyle="1" w:styleId="afe">
    <w:name w:val="正表格内容"/>
    <w:basedOn w:val="Normal"/>
    <w:rsid w:val="00700F7B"/>
    <w:pPr>
      <w:tabs>
        <w:tab w:val="left" w:pos="480"/>
      </w:tabs>
      <w:autoSpaceDE w:val="0"/>
      <w:autoSpaceDN w:val="0"/>
      <w:adjustRightInd w:val="0"/>
      <w:jc w:val="center"/>
      <w:textAlignment w:val="bottom"/>
    </w:pPr>
    <w:rPr>
      <w:rFonts w:ascii="宋体" w:hAnsi="Times New Roman"/>
      <w:sz w:val="18"/>
      <w:lang w:val="en-US"/>
    </w:rPr>
  </w:style>
  <w:style w:type="paragraph" w:customStyle="1" w:styleId="puntoelenco1">
    <w:name w:val="punto elenco1"/>
    <w:basedOn w:val="BodyTextIndent"/>
    <w:rsid w:val="00700F7B"/>
    <w:pPr>
      <w:numPr>
        <w:numId w:val="4"/>
      </w:numPr>
      <w:tabs>
        <w:tab w:val="clear" w:pos="360"/>
      </w:tabs>
      <w:ind w:left="993" w:hanging="426"/>
    </w:pPr>
    <w:rPr>
      <w:sz w:val="21"/>
      <w:szCs w:val="21"/>
      <w:lang w:val="it-IT" w:eastAsia="it-IT"/>
    </w:rPr>
  </w:style>
  <w:style w:type="paragraph" w:customStyle="1" w:styleId="NewNewNewNewNewNewNewNewNewNewNewNewNewNewNewNewNewNewNewNew">
    <w:name w:val="正文 New New New New New New New New New New New New New New New New New New New New"/>
    <w:rsid w:val="00700F7B"/>
    <w:pPr>
      <w:widowControl w:val="0"/>
      <w:jc w:val="both"/>
    </w:pPr>
    <w:rPr>
      <w:rFonts w:cs="Calibri"/>
      <w:kern w:val="2"/>
      <w:sz w:val="21"/>
      <w:szCs w:val="21"/>
    </w:rPr>
  </w:style>
  <w:style w:type="paragraph" w:customStyle="1" w:styleId="aff">
    <w:name w:val="普通正文"/>
    <w:basedOn w:val="Normal"/>
    <w:rsid w:val="00700F7B"/>
    <w:pPr>
      <w:widowControl w:val="0"/>
      <w:adjustRightInd w:val="0"/>
      <w:spacing w:before="120" w:after="120" w:line="360" w:lineRule="auto"/>
      <w:ind w:firstLine="480"/>
      <w:textAlignment w:val="baseline"/>
    </w:pPr>
    <w:rPr>
      <w:sz w:val="24"/>
      <w:lang w:val="en-US"/>
    </w:rPr>
  </w:style>
  <w:style w:type="paragraph" w:customStyle="1" w:styleId="310">
    <w:name w:val="正文文本缩进 31"/>
    <w:basedOn w:val="Normal"/>
    <w:rsid w:val="00700F7B"/>
    <w:pPr>
      <w:widowControl w:val="0"/>
      <w:spacing w:line="500" w:lineRule="exact"/>
      <w:ind w:leftChars="300" w:left="631" w:hanging="1"/>
    </w:pPr>
    <w:rPr>
      <w:rFonts w:ascii="Times New Roman" w:eastAsia="楷体_GB2312" w:hAnsi="Times New Roman"/>
      <w:kern w:val="2"/>
      <w:sz w:val="24"/>
      <w:szCs w:val="24"/>
      <w:lang w:val="en-US"/>
    </w:rPr>
  </w:style>
  <w:style w:type="paragraph" w:customStyle="1" w:styleId="CharCharCharCharCharCharChar3">
    <w:name w:val="Char Char Char Char Char Char Char3"/>
    <w:basedOn w:val="Normal"/>
    <w:rsid w:val="00700F7B"/>
    <w:pPr>
      <w:widowControl w:val="0"/>
    </w:pPr>
    <w:rPr>
      <w:rFonts w:ascii="Times New Roman" w:hAnsi="Times New Roman"/>
      <w:kern w:val="2"/>
      <w:sz w:val="21"/>
      <w:szCs w:val="24"/>
      <w:lang w:val="en-US"/>
    </w:rPr>
  </w:style>
  <w:style w:type="paragraph" w:customStyle="1" w:styleId="aff0">
    <w:name w:val="表头"/>
    <w:basedOn w:val="Normal"/>
    <w:rsid w:val="00700F7B"/>
    <w:pPr>
      <w:tabs>
        <w:tab w:val="left" w:pos="60"/>
        <w:tab w:val="left" w:pos="480"/>
      </w:tabs>
      <w:autoSpaceDE w:val="0"/>
      <w:autoSpaceDN w:val="0"/>
      <w:adjustRightInd w:val="0"/>
      <w:jc w:val="center"/>
      <w:textAlignment w:val="bottom"/>
    </w:pPr>
    <w:rPr>
      <w:rFonts w:ascii="Times New Roman" w:eastAsia="仿宋_GB2312" w:hAnsi="Times New Roman"/>
      <w:color w:val="000000"/>
      <w:sz w:val="21"/>
      <w:lang w:val="en-US"/>
    </w:rPr>
  </w:style>
  <w:style w:type="paragraph" w:customStyle="1" w:styleId="xl36">
    <w:name w:val="xl36"/>
    <w:basedOn w:val="Normal"/>
    <w:rsid w:val="00700F7B"/>
    <w:pPr>
      <w:pBdr>
        <w:left w:val="single" w:sz="4" w:space="0" w:color="auto"/>
        <w:bottom w:val="single" w:sz="4" w:space="0" w:color="auto"/>
        <w:right w:val="single" w:sz="4" w:space="0" w:color="auto"/>
      </w:pBdr>
      <w:spacing w:before="100" w:beforeAutospacing="1" w:after="100" w:afterAutospacing="1"/>
      <w:jc w:val="center"/>
    </w:pPr>
    <w:rPr>
      <w:rFonts w:ascii="宋体" w:hAnsi="宋体"/>
      <w:sz w:val="24"/>
      <w:lang w:val="en-US"/>
    </w:rPr>
  </w:style>
  <w:style w:type="paragraph" w:customStyle="1" w:styleId="1Char1">
    <w:name w:val="正文样式1 Char1"/>
    <w:basedOn w:val="Normal"/>
    <w:link w:val="1Char1Char"/>
    <w:rsid w:val="00700F7B"/>
    <w:pPr>
      <w:widowControl w:val="0"/>
      <w:adjustRightInd w:val="0"/>
      <w:spacing w:beforeLines="10" w:afterLines="10" w:line="264" w:lineRule="auto"/>
      <w:ind w:firstLine="454"/>
      <w:textAlignment w:val="baseline"/>
    </w:pPr>
    <w:rPr>
      <w:rFonts w:ascii="Times New Roman" w:hAnsi="Times New Roman"/>
      <w:snapToGrid w:val="0"/>
      <w:position w:val="-12"/>
      <w:sz w:val="24"/>
      <w:lang w:val="en-US"/>
    </w:rPr>
  </w:style>
  <w:style w:type="paragraph" w:customStyle="1" w:styleId="HeadingLeft">
    <w:name w:val="Heading Left"/>
    <w:basedOn w:val="Normal"/>
    <w:rsid w:val="00700F7B"/>
    <w:pPr>
      <w:tabs>
        <w:tab w:val="center" w:pos="4820"/>
        <w:tab w:val="right" w:pos="9639"/>
      </w:tabs>
      <w:spacing w:before="120" w:after="120"/>
    </w:pPr>
    <w:rPr>
      <w:b/>
      <w:caps/>
      <w:sz w:val="24"/>
    </w:rPr>
  </w:style>
  <w:style w:type="paragraph" w:customStyle="1" w:styleId="23">
    <w:name w:val="樣式2"/>
    <w:basedOn w:val="Normal"/>
    <w:rsid w:val="00700F7B"/>
    <w:pPr>
      <w:widowControl w:val="0"/>
      <w:tabs>
        <w:tab w:val="left" w:pos="1260"/>
      </w:tabs>
      <w:spacing w:line="324" w:lineRule="auto"/>
      <w:ind w:left="1208" w:hanging="308"/>
    </w:pPr>
    <w:rPr>
      <w:rFonts w:ascii="Times New Roman" w:eastAsia="PMingLiU" w:hAnsi="Times New Roman"/>
      <w:spacing w:val="20"/>
      <w:kern w:val="2"/>
      <w:sz w:val="24"/>
      <w:lang w:val="en-US" w:eastAsia="zh-TW"/>
    </w:rPr>
  </w:style>
  <w:style w:type="paragraph" w:customStyle="1" w:styleId="Titolorapp">
    <w:name w:val="Titolo rapp."/>
    <w:basedOn w:val="Normal"/>
    <w:rsid w:val="00700F7B"/>
    <w:pPr>
      <w:jc w:val="center"/>
    </w:pPr>
    <w:rPr>
      <w:b/>
      <w:caps/>
      <w:sz w:val="21"/>
      <w:szCs w:val="21"/>
      <w:lang w:val="it-IT" w:eastAsia="it-IT"/>
    </w:rPr>
  </w:style>
  <w:style w:type="paragraph" w:customStyle="1" w:styleId="list1">
    <w:name w:val="list1"/>
    <w:basedOn w:val="para"/>
    <w:rsid w:val="00700F7B"/>
    <w:pPr>
      <w:tabs>
        <w:tab w:val="left" w:pos="360"/>
        <w:tab w:val="left" w:pos="1095"/>
      </w:tabs>
      <w:spacing w:before="20" w:after="20"/>
      <w:ind w:left="1095" w:hanging="195"/>
    </w:pPr>
  </w:style>
  <w:style w:type="paragraph" w:customStyle="1" w:styleId="Char7">
    <w:name w:val="Char"/>
    <w:basedOn w:val="Normal"/>
    <w:link w:val="CharChar"/>
    <w:rsid w:val="00700F7B"/>
    <w:pPr>
      <w:widowControl w:val="0"/>
    </w:pPr>
    <w:rPr>
      <w:rFonts w:ascii="Tahoma" w:hAnsi="Tahoma"/>
      <w:kern w:val="2"/>
      <w:sz w:val="24"/>
      <w:lang w:val="en-US"/>
    </w:rPr>
  </w:style>
  <w:style w:type="paragraph" w:customStyle="1" w:styleId="40">
    <w:name w:val="标题4"/>
    <w:basedOn w:val="Heading4"/>
    <w:next w:val="Heading4"/>
    <w:rsid w:val="00700F7B"/>
    <w:pPr>
      <w:keepLines/>
      <w:widowControl w:val="0"/>
      <w:autoSpaceDE w:val="0"/>
      <w:autoSpaceDN w:val="0"/>
      <w:adjustRightInd w:val="0"/>
      <w:spacing w:before="280" w:after="290"/>
      <w:textAlignment w:val="bottom"/>
    </w:pPr>
    <w:rPr>
      <w:color w:val="000000"/>
      <w:sz w:val="30"/>
      <w:lang w:val="en-US"/>
    </w:rPr>
  </w:style>
  <w:style w:type="paragraph" w:customStyle="1" w:styleId="Pa2">
    <w:name w:val="Pa2"/>
    <w:basedOn w:val="Default"/>
    <w:next w:val="Default"/>
    <w:rsid w:val="00700F7B"/>
    <w:pPr>
      <w:widowControl w:val="0"/>
      <w:spacing w:line="241" w:lineRule="atLeast"/>
    </w:pPr>
    <w:rPr>
      <w:rFonts w:ascii="Gotham" w:eastAsia="Gotham" w:hAnsi="Calibri" w:cs="Times New Roman"/>
      <w:color w:val="auto"/>
      <w:lang w:eastAsia="zh-CN"/>
    </w:rPr>
  </w:style>
  <w:style w:type="paragraph" w:customStyle="1" w:styleId="Titel2">
    <w:name w:val="Titel2"/>
    <w:basedOn w:val="Normal"/>
    <w:rsid w:val="00700F7B"/>
    <w:pPr>
      <w:jc w:val="center"/>
    </w:pPr>
    <w:rPr>
      <w:rFonts w:cs="Arial"/>
      <w:snapToGrid w:val="0"/>
      <w:sz w:val="44"/>
      <w:szCs w:val="22"/>
      <w:lang w:eastAsia="de-DE"/>
    </w:rPr>
  </w:style>
  <w:style w:type="paragraph" w:customStyle="1" w:styleId="NewNew1">
    <w:name w:val="页脚 New New"/>
    <w:basedOn w:val="NewNew"/>
    <w:rsid w:val="00700F7B"/>
    <w:pPr>
      <w:tabs>
        <w:tab w:val="center" w:pos="4153"/>
        <w:tab w:val="right" w:pos="8306"/>
      </w:tabs>
      <w:snapToGrid w:val="0"/>
      <w:jc w:val="left"/>
    </w:pPr>
    <w:rPr>
      <w:sz w:val="18"/>
      <w:szCs w:val="18"/>
    </w:rPr>
  </w:style>
  <w:style w:type="paragraph" w:customStyle="1" w:styleId="CharChar1CharCharChar">
    <w:name w:val="Char Char1 Char Char Char"/>
    <w:basedOn w:val="DocumentMap"/>
    <w:rsid w:val="00700F7B"/>
    <w:pPr>
      <w:widowControl w:val="0"/>
    </w:pPr>
    <w:rPr>
      <w:rFonts w:cs="Times New Roman"/>
      <w:kern w:val="2"/>
      <w:sz w:val="24"/>
      <w:szCs w:val="24"/>
      <w:lang w:val="en-US"/>
    </w:rPr>
  </w:style>
  <w:style w:type="paragraph" w:customStyle="1" w:styleId="aff1">
    <w:name w:val="题头内容"/>
    <w:basedOn w:val="Normal"/>
    <w:rsid w:val="00700F7B"/>
    <w:pPr>
      <w:widowControl w:val="0"/>
      <w:adjustRightInd w:val="0"/>
      <w:spacing w:before="120" w:after="120" w:line="312" w:lineRule="atLeast"/>
      <w:ind w:right="879" w:firstLine="839"/>
      <w:jc w:val="center"/>
      <w:textAlignment w:val="baseline"/>
    </w:pPr>
    <w:rPr>
      <w:rFonts w:ascii="SimHei" w:eastAsia="SimHei" w:hAnsi="Times New Roman"/>
      <w:sz w:val="32"/>
      <w:lang w:val="en-US"/>
    </w:rPr>
  </w:style>
  <w:style w:type="paragraph" w:customStyle="1" w:styleId="xl28">
    <w:name w:val="xl28"/>
    <w:basedOn w:val="Normal"/>
    <w:rsid w:val="00700F7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lang w:val="en-US"/>
    </w:rPr>
  </w:style>
  <w:style w:type="paragraph" w:customStyle="1" w:styleId="TOC10">
    <w:name w:val="TOC 标题1"/>
    <w:basedOn w:val="Heading1"/>
    <w:next w:val="Normal"/>
    <w:rsid w:val="00700F7B"/>
    <w:pPr>
      <w:keepLines/>
      <w:pageBreakBefore w:val="0"/>
      <w:spacing w:before="480" w:after="0" w:line="276" w:lineRule="auto"/>
      <w:outlineLvl w:val="9"/>
    </w:pPr>
    <w:rPr>
      <w:rFonts w:ascii="Cambria" w:hAnsi="Cambria"/>
      <w:bCs/>
      <w:color w:val="365F91"/>
      <w:szCs w:val="28"/>
      <w:lang w:val="en-US"/>
    </w:rPr>
  </w:style>
  <w:style w:type="paragraph" w:customStyle="1" w:styleId="xl42">
    <w:name w:val="xl42"/>
    <w:basedOn w:val="Normal"/>
    <w:rsid w:val="00700F7B"/>
    <w:pPr>
      <w:pBdr>
        <w:top w:val="single" w:sz="4" w:space="0" w:color="auto"/>
        <w:bottom w:val="single" w:sz="4" w:space="0" w:color="auto"/>
      </w:pBdr>
      <w:spacing w:before="100" w:beforeAutospacing="1" w:after="100" w:afterAutospacing="1"/>
      <w:jc w:val="center"/>
    </w:pPr>
    <w:rPr>
      <w:rFonts w:ascii="宋体" w:hAnsi="宋体"/>
      <w:sz w:val="24"/>
      <w:lang w:val="en-US"/>
    </w:rPr>
  </w:style>
  <w:style w:type="paragraph" w:customStyle="1" w:styleId="firme">
    <w:name w:val="firme"/>
    <w:basedOn w:val="Normal"/>
    <w:rsid w:val="00700F7B"/>
    <w:rPr>
      <w:sz w:val="21"/>
      <w:szCs w:val="21"/>
      <w:lang w:val="it-IT" w:eastAsia="it-IT"/>
    </w:rPr>
  </w:style>
  <w:style w:type="paragraph" w:customStyle="1" w:styleId="41">
    <w:name w:val="4"/>
    <w:basedOn w:val="Normal"/>
    <w:next w:val="BodyTextIndent"/>
    <w:rsid w:val="00700F7B"/>
    <w:pPr>
      <w:widowControl w:val="0"/>
      <w:spacing w:line="360" w:lineRule="auto"/>
      <w:ind w:firstLineChars="200" w:firstLine="480"/>
    </w:pPr>
    <w:rPr>
      <w:rFonts w:ascii="宋体" w:hAnsi="宋体"/>
      <w:kern w:val="2"/>
      <w:sz w:val="24"/>
      <w:szCs w:val="24"/>
      <w:lang w:val="en-US"/>
    </w:rPr>
  </w:style>
  <w:style w:type="paragraph" w:customStyle="1" w:styleId="aff2">
    <w:name w:val="表格标题(居中)"/>
    <w:basedOn w:val="Normal"/>
    <w:rsid w:val="00700F7B"/>
    <w:pPr>
      <w:widowControl w:val="0"/>
      <w:snapToGrid w:val="0"/>
      <w:spacing w:line="300" w:lineRule="auto"/>
      <w:jc w:val="center"/>
    </w:pPr>
    <w:rPr>
      <w:rFonts w:ascii="Times New Roman" w:eastAsia="SimHei" w:hAnsi="Times New Roman"/>
      <w:kern w:val="2"/>
      <w:sz w:val="24"/>
      <w:lang w:val="en-US"/>
    </w:rPr>
  </w:style>
  <w:style w:type="paragraph" w:customStyle="1" w:styleId="tabletext2">
    <w:name w:val="tabletext"/>
    <w:basedOn w:val="Normal"/>
    <w:rsid w:val="00700F7B"/>
    <w:pPr>
      <w:spacing w:before="100" w:beforeAutospacing="1" w:after="100" w:afterAutospacing="1" w:line="240" w:lineRule="atLeast"/>
    </w:pPr>
    <w:rPr>
      <w:rFonts w:ascii="宋体" w:hAnsi="宋体"/>
      <w:sz w:val="18"/>
      <w:lang w:val="en-US"/>
    </w:rPr>
  </w:style>
  <w:style w:type="paragraph" w:customStyle="1" w:styleId="singletopic">
    <w:name w:val="singletopic"/>
    <w:basedOn w:val="Normal"/>
    <w:rsid w:val="00700F7B"/>
    <w:pPr>
      <w:keepNext/>
      <w:keepLines/>
      <w:tabs>
        <w:tab w:val="left" w:pos="2410"/>
      </w:tabs>
      <w:ind w:left="2410" w:hanging="2410"/>
    </w:pPr>
    <w:rPr>
      <w:rFonts w:ascii="AvantGarde CondBook" w:hAnsi="AvantGarde CondBook"/>
      <w:sz w:val="24"/>
      <w:lang w:val="de-DE"/>
    </w:rPr>
  </w:style>
  <w:style w:type="paragraph" w:customStyle="1" w:styleId="CharCharCharCharCharCharCharCharCharCharCharCharCharCharCharChar">
    <w:name w:val="Char Char Char Char Char Char Char Char Char Char Char Char Char Char Char Char"/>
    <w:basedOn w:val="Normal"/>
    <w:rsid w:val="00700F7B"/>
    <w:pPr>
      <w:widowControl w:val="0"/>
    </w:pPr>
    <w:rPr>
      <w:rFonts w:ascii="仿宋_GB2312" w:eastAsia="仿宋_GB2312" w:hAnsi="Times New Roman"/>
      <w:b/>
      <w:kern w:val="2"/>
      <w:sz w:val="32"/>
      <w:szCs w:val="32"/>
      <w:lang w:val="en-US"/>
    </w:rPr>
  </w:style>
  <w:style w:type="paragraph" w:customStyle="1" w:styleId="11">
    <w:name w:val="批注主题1"/>
    <w:basedOn w:val="CommentText"/>
    <w:next w:val="CommentText"/>
    <w:link w:val="Char0"/>
    <w:rsid w:val="00700F7B"/>
    <w:pPr>
      <w:widowControl w:val="0"/>
    </w:pPr>
    <w:rPr>
      <w:rFonts w:ascii="Times New Roman" w:hAnsi="Times New Roman"/>
      <w:b/>
      <w:bCs/>
      <w:kern w:val="2"/>
      <w:sz w:val="21"/>
      <w:szCs w:val="24"/>
      <w:lang w:val="en-US"/>
    </w:rPr>
  </w:style>
  <w:style w:type="paragraph" w:customStyle="1" w:styleId="aff3">
    <w:name w:val="小标题"/>
    <w:basedOn w:val="Normal"/>
    <w:rsid w:val="00700F7B"/>
    <w:pPr>
      <w:widowControl w:val="0"/>
      <w:spacing w:before="120" w:after="120" w:line="560" w:lineRule="atLeast"/>
    </w:pPr>
    <w:rPr>
      <w:rFonts w:ascii="宋体" w:hAnsi="宋体"/>
      <w:b/>
      <w:kern w:val="2"/>
      <w:sz w:val="28"/>
      <w:szCs w:val="24"/>
      <w:lang w:val="en-US"/>
    </w:rPr>
  </w:style>
  <w:style w:type="paragraph" w:customStyle="1" w:styleId="New1">
    <w:name w:val="页眉 New"/>
    <w:rsid w:val="00700F7B"/>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customStyle="1" w:styleId="1f5">
    <w:name w:val="纯文本1"/>
    <w:basedOn w:val="Normal"/>
    <w:rsid w:val="00700F7B"/>
    <w:pPr>
      <w:widowControl w:val="0"/>
      <w:spacing w:line="360" w:lineRule="auto"/>
    </w:pPr>
    <w:rPr>
      <w:rFonts w:ascii="宋体" w:hAnsi="Courier New"/>
      <w:sz w:val="24"/>
      <w:lang w:val="en-US"/>
    </w:rPr>
  </w:style>
  <w:style w:type="paragraph" w:customStyle="1" w:styleId="xl29">
    <w:name w:val="xl29"/>
    <w:basedOn w:val="Normal"/>
    <w:rsid w:val="00700F7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lang w:val="en-US"/>
    </w:rPr>
  </w:style>
  <w:style w:type="paragraph" w:customStyle="1" w:styleId="xl38">
    <w:name w:val="xl38"/>
    <w:basedOn w:val="Normal"/>
    <w:rsid w:val="00700F7B"/>
    <w:pPr>
      <w:pBdr>
        <w:top w:val="single" w:sz="4" w:space="0" w:color="auto"/>
        <w:bottom w:val="single" w:sz="4" w:space="0" w:color="auto"/>
        <w:right w:val="single" w:sz="4" w:space="0" w:color="auto"/>
      </w:pBdr>
      <w:spacing w:before="100" w:beforeAutospacing="1" w:after="100" w:afterAutospacing="1"/>
      <w:jc w:val="center"/>
    </w:pPr>
    <w:rPr>
      <w:rFonts w:ascii="宋体" w:hAnsi="宋体"/>
      <w:sz w:val="24"/>
      <w:lang w:val="en-US"/>
    </w:rPr>
  </w:style>
  <w:style w:type="paragraph" w:customStyle="1" w:styleId="a1">
    <w:name w:val="三级条标题"/>
    <w:basedOn w:val="Normal"/>
    <w:next w:val="Normal"/>
    <w:rsid w:val="00700F7B"/>
    <w:pPr>
      <w:numPr>
        <w:ilvl w:val="4"/>
        <w:numId w:val="5"/>
      </w:numPr>
      <w:outlineLvl w:val="4"/>
    </w:pPr>
    <w:rPr>
      <w:rFonts w:ascii="Times New Roman" w:eastAsia="SimHei" w:hAnsi="Times New Roman"/>
      <w:sz w:val="21"/>
      <w:lang w:val="en-US"/>
    </w:rPr>
  </w:style>
  <w:style w:type="paragraph" w:customStyle="1" w:styleId="CharCharCharCharCharCharChar">
    <w:name w:val="Char Char Char Char Char Char Char"/>
    <w:basedOn w:val="Normal"/>
    <w:rsid w:val="00700F7B"/>
    <w:pPr>
      <w:widowControl w:val="0"/>
    </w:pPr>
    <w:rPr>
      <w:rFonts w:ascii="Times New Roman" w:hAnsi="Times New Roman"/>
      <w:kern w:val="2"/>
      <w:sz w:val="21"/>
      <w:szCs w:val="24"/>
      <w:lang w:val="en-US"/>
    </w:rPr>
  </w:style>
  <w:style w:type="paragraph" w:customStyle="1" w:styleId="aff4">
    <w:name w:val="图表名"/>
    <w:basedOn w:val="Normal"/>
    <w:rsid w:val="00700F7B"/>
    <w:pPr>
      <w:widowControl w:val="0"/>
      <w:snapToGrid w:val="0"/>
      <w:spacing w:beforeLines="50"/>
      <w:jc w:val="center"/>
    </w:pPr>
    <w:rPr>
      <w:rFonts w:ascii="宋体" w:hAnsi="宋体"/>
      <w:b/>
      <w:bCs/>
      <w:kern w:val="2"/>
      <w:sz w:val="24"/>
      <w:szCs w:val="24"/>
      <w:lang w:val="en-US"/>
    </w:rPr>
  </w:style>
  <w:style w:type="paragraph" w:customStyle="1" w:styleId="aff5">
    <w:name w:val="章标题"/>
    <w:next w:val="af5"/>
    <w:rsid w:val="00700F7B"/>
    <w:pPr>
      <w:tabs>
        <w:tab w:val="left" w:pos="1320"/>
      </w:tabs>
      <w:spacing w:beforeLines="50" w:afterLines="50"/>
      <w:ind w:left="1320" w:hanging="420"/>
      <w:jc w:val="both"/>
      <w:outlineLvl w:val="1"/>
    </w:pPr>
    <w:rPr>
      <w:rFonts w:ascii="SimHei" w:eastAsia="SimHei"/>
      <w:sz w:val="21"/>
    </w:rPr>
  </w:style>
  <w:style w:type="paragraph" w:customStyle="1" w:styleId="aff6">
    <w:name w:val="图名"/>
    <w:next w:val="Normal"/>
    <w:rsid w:val="00700F7B"/>
    <w:pPr>
      <w:adjustRightInd w:val="0"/>
      <w:spacing w:before="120" w:after="120"/>
      <w:jc w:val="center"/>
    </w:pPr>
    <w:rPr>
      <w:rFonts w:eastAsia="SimHei"/>
      <w:b/>
      <w:sz w:val="21"/>
    </w:rPr>
  </w:style>
  <w:style w:type="paragraph" w:customStyle="1" w:styleId="aff7">
    <w:name w:val="分类正文"/>
    <w:basedOn w:val="Normal"/>
    <w:rsid w:val="00700F7B"/>
    <w:pPr>
      <w:widowControl w:val="0"/>
      <w:tabs>
        <w:tab w:val="left" w:pos="905"/>
      </w:tabs>
      <w:spacing w:afterLines="50" w:line="288" w:lineRule="auto"/>
      <w:ind w:left="425" w:hanging="425"/>
    </w:pPr>
    <w:rPr>
      <w:rFonts w:ascii="Tahoma" w:hAnsi="Tahoma"/>
      <w:kern w:val="2"/>
      <w:sz w:val="24"/>
      <w:lang w:val="en-US"/>
    </w:rPr>
  </w:style>
  <w:style w:type="paragraph" w:customStyle="1" w:styleId="NewNewNewNewNewNewNewNewNewNewNewNewNewNewNewNewNew0">
    <w:name w:val="正文 New New New New New New New New New New New New New New New New New"/>
    <w:rsid w:val="00700F7B"/>
    <w:pPr>
      <w:widowControl w:val="0"/>
      <w:jc w:val="both"/>
    </w:pPr>
    <w:rPr>
      <w:kern w:val="2"/>
      <w:sz w:val="21"/>
      <w:szCs w:val="22"/>
    </w:rPr>
  </w:style>
  <w:style w:type="paragraph" w:customStyle="1" w:styleId="aff8">
    <w:name w:val="插图说明"/>
    <w:basedOn w:val="Normal"/>
    <w:rsid w:val="00700F7B"/>
    <w:pPr>
      <w:widowControl w:val="0"/>
      <w:adjustRightInd w:val="0"/>
      <w:spacing w:line="300" w:lineRule="auto"/>
      <w:jc w:val="center"/>
      <w:textAlignment w:val="baseline"/>
    </w:pPr>
    <w:rPr>
      <w:rFonts w:ascii="Times New Roman" w:eastAsia="SimHei" w:hAnsi="Times New Roman"/>
      <w:sz w:val="24"/>
      <w:lang w:val="en-US"/>
    </w:rPr>
  </w:style>
  <w:style w:type="paragraph" w:customStyle="1" w:styleId="Char1CharChar1Char">
    <w:name w:val="Char1 Char Char1 Char"/>
    <w:basedOn w:val="Normal"/>
    <w:rsid w:val="00700F7B"/>
    <w:pPr>
      <w:widowControl w:val="0"/>
      <w:topLinePunct/>
      <w:adjustRightInd w:val="0"/>
    </w:pPr>
    <w:rPr>
      <w:rFonts w:ascii="Tahoma" w:hAnsi="Tahoma"/>
      <w:kern w:val="2"/>
      <w:sz w:val="24"/>
      <w:lang w:val="en-US"/>
    </w:rPr>
  </w:style>
  <w:style w:type="paragraph" w:customStyle="1" w:styleId="ParaCharCharCharChar">
    <w:name w:val="默认段落字体 Para Char Char Char Char"/>
    <w:basedOn w:val="Normal"/>
    <w:rsid w:val="00700F7B"/>
    <w:pPr>
      <w:widowControl w:val="0"/>
      <w:spacing w:line="240" w:lineRule="atLeast"/>
      <w:ind w:left="420" w:firstLine="420"/>
    </w:pPr>
    <w:rPr>
      <w:rFonts w:ascii="Times New Roman" w:hAnsi="Times New Roman"/>
      <w:kern w:val="2"/>
      <w:sz w:val="21"/>
      <w:szCs w:val="24"/>
      <w:lang w:val="en-US"/>
    </w:rPr>
  </w:style>
  <w:style w:type="paragraph" w:customStyle="1" w:styleId="CharCharChar1CharCharCharCharCharChar">
    <w:name w:val="Char Char Char1 Char Char Char Char Char Char"/>
    <w:basedOn w:val="Normal"/>
    <w:rsid w:val="00700F7B"/>
    <w:pPr>
      <w:spacing w:after="160" w:line="240" w:lineRule="exact"/>
    </w:pPr>
    <w:rPr>
      <w:rFonts w:eastAsia="SimHei"/>
      <w:snapToGrid w:val="0"/>
      <w:sz w:val="21"/>
      <w:lang w:val="en-US"/>
    </w:rPr>
  </w:style>
  <w:style w:type="paragraph" w:customStyle="1" w:styleId="aff9">
    <w:name w:val="项目符号"/>
    <w:basedOn w:val="Normal"/>
    <w:rsid w:val="00700F7B"/>
    <w:pPr>
      <w:widowControl w:val="0"/>
      <w:tabs>
        <w:tab w:val="left" w:pos="927"/>
      </w:tabs>
      <w:spacing w:line="300" w:lineRule="auto"/>
      <w:ind w:left="851" w:hanging="284"/>
    </w:pPr>
    <w:rPr>
      <w:rFonts w:ascii="Times New Roman" w:hAnsi="Times New Roman"/>
      <w:kern w:val="2"/>
      <w:sz w:val="24"/>
      <w:lang w:val="en-US"/>
    </w:rPr>
  </w:style>
  <w:style w:type="paragraph" w:customStyle="1" w:styleId="affa">
    <w:name w:val="编写建议"/>
    <w:basedOn w:val="Normal"/>
    <w:rsid w:val="00700F7B"/>
    <w:pPr>
      <w:widowControl w:val="0"/>
      <w:autoSpaceDE w:val="0"/>
      <w:autoSpaceDN w:val="0"/>
      <w:adjustRightInd w:val="0"/>
      <w:spacing w:line="360" w:lineRule="auto"/>
      <w:ind w:left="1134"/>
    </w:pPr>
    <w:rPr>
      <w:rFonts w:ascii="Times New Roman" w:hAnsi="Times New Roman"/>
      <w:i/>
      <w:color w:val="0000FF"/>
      <w:sz w:val="21"/>
      <w:lang w:val="en-US"/>
    </w:rPr>
  </w:style>
  <w:style w:type="paragraph" w:customStyle="1" w:styleId="affb">
    <w:name w:val="普通文字"/>
    <w:basedOn w:val="Normal"/>
    <w:rsid w:val="00700F7B"/>
    <w:pPr>
      <w:widowControl w:val="0"/>
      <w:adjustRightInd w:val="0"/>
      <w:snapToGrid w:val="0"/>
      <w:jc w:val="center"/>
    </w:pPr>
    <w:rPr>
      <w:rFonts w:ascii="宋体" w:hAnsi="Courier New" w:cs="宋体"/>
      <w:sz w:val="24"/>
      <w:szCs w:val="21"/>
      <w:lang w:val="en-US"/>
    </w:rPr>
  </w:style>
  <w:style w:type="paragraph" w:customStyle="1" w:styleId="Pa1">
    <w:name w:val="Pa1"/>
    <w:basedOn w:val="Default"/>
    <w:next w:val="Default"/>
    <w:rsid w:val="00700F7B"/>
    <w:pPr>
      <w:widowControl w:val="0"/>
      <w:spacing w:line="241" w:lineRule="atLeast"/>
    </w:pPr>
    <w:rPr>
      <w:rFonts w:ascii="Gotham" w:eastAsia="Gotham" w:hAnsi="Calibri" w:cs="Times New Roman"/>
      <w:color w:val="auto"/>
      <w:lang w:eastAsia="zh-CN"/>
    </w:rPr>
  </w:style>
  <w:style w:type="paragraph" w:customStyle="1" w:styleId="NewNewNewNewNewNewNewNewNew1">
    <w:name w:val="页眉 New New New New New New New New New"/>
    <w:basedOn w:val="NewNewNewNewNewNewNew0"/>
    <w:rsid w:val="00700F7B"/>
    <w:pPr>
      <w:pBdr>
        <w:bottom w:val="single" w:sz="6" w:space="1" w:color="auto"/>
      </w:pBdr>
      <w:tabs>
        <w:tab w:val="center" w:pos="4153"/>
        <w:tab w:val="right" w:pos="8306"/>
      </w:tabs>
      <w:snapToGrid w:val="0"/>
      <w:jc w:val="center"/>
    </w:pPr>
    <w:rPr>
      <w:sz w:val="18"/>
      <w:szCs w:val="18"/>
    </w:rPr>
  </w:style>
  <w:style w:type="paragraph" w:customStyle="1" w:styleId="xl34">
    <w:name w:val="xl34"/>
    <w:basedOn w:val="Normal"/>
    <w:rsid w:val="00700F7B"/>
    <w:pPr>
      <w:pBdr>
        <w:top w:val="single" w:sz="4" w:space="0" w:color="auto"/>
        <w:left w:val="single" w:sz="4" w:space="0" w:color="auto"/>
        <w:right w:val="single" w:sz="4" w:space="0" w:color="auto"/>
      </w:pBdr>
      <w:spacing w:before="100" w:beforeAutospacing="1" w:after="100" w:afterAutospacing="1"/>
      <w:jc w:val="center"/>
    </w:pPr>
    <w:rPr>
      <w:rFonts w:ascii="宋体" w:hAnsi="宋体"/>
      <w:sz w:val="24"/>
      <w:lang w:val="en-US"/>
    </w:rPr>
  </w:style>
  <w:style w:type="paragraph" w:customStyle="1" w:styleId="Char31">
    <w:name w:val="Char31"/>
    <w:basedOn w:val="Heading3"/>
    <w:rsid w:val="00700F7B"/>
    <w:pPr>
      <w:keepLines/>
      <w:widowControl w:val="0"/>
      <w:tabs>
        <w:tab w:val="left" w:pos="465"/>
        <w:tab w:val="left" w:pos="630"/>
        <w:tab w:val="left" w:pos="1386"/>
      </w:tabs>
      <w:adjustRightInd w:val="0"/>
      <w:spacing w:before="120" w:after="60" w:line="360" w:lineRule="auto"/>
      <w:ind w:leftChars="180" w:left="798" w:right="210"/>
      <w:textAlignment w:val="baseline"/>
    </w:pPr>
    <w:rPr>
      <w:kern w:val="2"/>
      <w:sz w:val="30"/>
      <w:lang w:val="en-US"/>
    </w:rPr>
  </w:style>
  <w:style w:type="paragraph" w:customStyle="1" w:styleId="font8">
    <w:name w:val="font8"/>
    <w:basedOn w:val="Normal"/>
    <w:rsid w:val="00700F7B"/>
    <w:pPr>
      <w:spacing w:before="100" w:beforeAutospacing="1" w:after="100" w:afterAutospacing="1"/>
    </w:pPr>
    <w:rPr>
      <w:rFonts w:ascii="宋体" w:hAnsi="宋体" w:hint="eastAsia"/>
      <w:lang w:val="en-US"/>
    </w:rPr>
  </w:style>
  <w:style w:type="paragraph" w:customStyle="1" w:styleId="50">
    <w:name w:val="5"/>
    <w:basedOn w:val="Normal"/>
    <w:next w:val="NormalIndent"/>
    <w:rsid w:val="00700F7B"/>
    <w:pPr>
      <w:widowControl w:val="0"/>
      <w:tabs>
        <w:tab w:val="left" w:pos="1400"/>
      </w:tabs>
      <w:adjustRightInd w:val="0"/>
      <w:snapToGrid w:val="0"/>
      <w:spacing w:line="300" w:lineRule="auto"/>
      <w:ind w:firstLineChars="200" w:firstLine="420"/>
    </w:pPr>
    <w:rPr>
      <w:rFonts w:ascii="Times New Roman" w:hAnsi="Times New Roman"/>
      <w:sz w:val="21"/>
      <w:szCs w:val="21"/>
      <w:lang w:val="en-US"/>
    </w:rPr>
  </w:style>
  <w:style w:type="paragraph" w:customStyle="1" w:styleId="1f6">
    <w:name w:val="正文1"/>
    <w:basedOn w:val="Normal"/>
    <w:rsid w:val="00700F7B"/>
    <w:pPr>
      <w:widowControl w:val="0"/>
      <w:adjustRightInd w:val="0"/>
      <w:spacing w:line="312" w:lineRule="atLeast"/>
      <w:textAlignment w:val="baseline"/>
    </w:pPr>
    <w:rPr>
      <w:rFonts w:ascii="楷体_GB2312" w:eastAsia="楷体_GB2312" w:hAnsi="Times New Roman"/>
      <w:sz w:val="24"/>
      <w:lang w:val="en-US"/>
    </w:rPr>
  </w:style>
  <w:style w:type="paragraph" w:customStyle="1" w:styleId="CM16">
    <w:name w:val="CM16"/>
    <w:basedOn w:val="Normal"/>
    <w:next w:val="Normal"/>
    <w:rsid w:val="00700F7B"/>
    <w:pPr>
      <w:widowControl w:val="0"/>
      <w:autoSpaceDE w:val="0"/>
      <w:autoSpaceDN w:val="0"/>
      <w:adjustRightInd w:val="0"/>
      <w:spacing w:after="320"/>
    </w:pPr>
    <w:rPr>
      <w:sz w:val="24"/>
      <w:szCs w:val="24"/>
      <w:lang w:val="en-US"/>
    </w:rPr>
  </w:style>
  <w:style w:type="paragraph" w:customStyle="1" w:styleId="xl31">
    <w:name w:val="xl31"/>
    <w:basedOn w:val="Normal"/>
    <w:rsid w:val="00700F7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lang w:val="en-US"/>
    </w:rPr>
  </w:style>
  <w:style w:type="paragraph" w:customStyle="1" w:styleId="NewNewNewNewNewNewNewNewNewNewNew1">
    <w:name w:val="页眉 New New New New New New New New New New New"/>
    <w:basedOn w:val="NewNewNewNewNewNewNewNewNew"/>
    <w:rsid w:val="00700F7B"/>
    <w:pPr>
      <w:pBdr>
        <w:bottom w:val="single" w:sz="6" w:space="1" w:color="auto"/>
      </w:pBdr>
      <w:tabs>
        <w:tab w:val="center" w:pos="4153"/>
        <w:tab w:val="right" w:pos="8306"/>
      </w:tabs>
      <w:snapToGrid w:val="0"/>
      <w:jc w:val="center"/>
    </w:pPr>
    <w:rPr>
      <w:sz w:val="18"/>
      <w:szCs w:val="18"/>
    </w:rPr>
  </w:style>
  <w:style w:type="paragraph" w:styleId="Quote">
    <w:name w:val="Quote"/>
    <w:basedOn w:val="Normal"/>
    <w:next w:val="Normal"/>
    <w:link w:val="QuoteChar"/>
    <w:qFormat/>
    <w:rsid w:val="00700F7B"/>
    <w:pPr>
      <w:widowControl w:val="0"/>
    </w:pPr>
    <w:rPr>
      <w:rFonts w:ascii="Cambria" w:hAnsi="Cambria"/>
      <w:i/>
      <w:iCs/>
      <w:color w:val="5A5A5A"/>
      <w:kern w:val="2"/>
      <w:sz w:val="21"/>
      <w:szCs w:val="24"/>
      <w:lang w:val="en-US"/>
    </w:rPr>
  </w:style>
  <w:style w:type="character" w:customStyle="1" w:styleId="QuoteChar1">
    <w:name w:val="Quote Char1"/>
    <w:basedOn w:val="DefaultParagraphFont"/>
    <w:uiPriority w:val="29"/>
    <w:rsid w:val="00700F7B"/>
    <w:rPr>
      <w:rFonts w:ascii="Arial" w:hAnsi="Arial"/>
      <w:i/>
      <w:iCs/>
      <w:color w:val="000000" w:themeColor="text1"/>
      <w:lang w:val="en-GB" w:eastAsia="en-US"/>
    </w:rPr>
  </w:style>
  <w:style w:type="paragraph" w:customStyle="1" w:styleId="NewNewNewNewNewNewNew1">
    <w:name w:val="页脚 New New New New New New New"/>
    <w:basedOn w:val="NewNewNewNewNewNewNew0"/>
    <w:rsid w:val="00700F7B"/>
    <w:pPr>
      <w:tabs>
        <w:tab w:val="center" w:pos="4153"/>
        <w:tab w:val="right" w:pos="8306"/>
      </w:tabs>
      <w:snapToGrid w:val="0"/>
      <w:jc w:val="left"/>
    </w:pPr>
    <w:rPr>
      <w:sz w:val="18"/>
      <w:szCs w:val="18"/>
    </w:rPr>
  </w:style>
  <w:style w:type="paragraph" w:customStyle="1" w:styleId="h1text">
    <w:name w:val="h1 text"/>
    <w:basedOn w:val="Normal"/>
    <w:qFormat/>
    <w:rsid w:val="00700F7B"/>
    <w:pPr>
      <w:widowControl w:val="0"/>
    </w:pPr>
    <w:rPr>
      <w:rFonts w:eastAsia="Times New Roman"/>
      <w:kern w:val="2"/>
      <w:sz w:val="22"/>
      <w:lang w:val="en-US"/>
    </w:rPr>
  </w:style>
  <w:style w:type="paragraph" w:customStyle="1" w:styleId="NewNewNewNewNewNewNew0">
    <w:name w:val="正文 New New New New New New New"/>
    <w:rsid w:val="00700F7B"/>
    <w:pPr>
      <w:widowControl w:val="0"/>
      <w:jc w:val="both"/>
    </w:pPr>
    <w:rPr>
      <w:rFonts w:cs="Calibri"/>
      <w:kern w:val="2"/>
      <w:sz w:val="21"/>
      <w:szCs w:val="21"/>
    </w:rPr>
  </w:style>
  <w:style w:type="paragraph" w:customStyle="1" w:styleId="CharCharCharCharCharCharChar5">
    <w:name w:val="Char Char Char Char Char Char Char5"/>
    <w:basedOn w:val="Normal"/>
    <w:rsid w:val="00700F7B"/>
    <w:pPr>
      <w:widowControl w:val="0"/>
    </w:pPr>
    <w:rPr>
      <w:rFonts w:ascii="Times New Roman" w:hAnsi="Times New Roman"/>
      <w:kern w:val="2"/>
      <w:sz w:val="21"/>
      <w:szCs w:val="21"/>
      <w:lang w:val="en-US"/>
    </w:rPr>
  </w:style>
  <w:style w:type="paragraph" w:customStyle="1" w:styleId="NewNewNewNewNewNewNewNew0">
    <w:name w:val="页脚 New New New New New New New New"/>
    <w:basedOn w:val="NewNewNewNewNewNewNewNew"/>
    <w:rsid w:val="00700F7B"/>
    <w:pPr>
      <w:tabs>
        <w:tab w:val="center" w:pos="4153"/>
        <w:tab w:val="right" w:pos="8306"/>
      </w:tabs>
      <w:snapToGrid w:val="0"/>
      <w:jc w:val="left"/>
    </w:pPr>
    <w:rPr>
      <w:sz w:val="18"/>
      <w:szCs w:val="18"/>
    </w:rPr>
  </w:style>
  <w:style w:type="paragraph" w:customStyle="1" w:styleId="CharCharCharChar1">
    <w:name w:val="Char Char Char Char1"/>
    <w:basedOn w:val="Normal"/>
    <w:rsid w:val="00700F7B"/>
    <w:pPr>
      <w:widowControl w:val="0"/>
    </w:pPr>
    <w:rPr>
      <w:rFonts w:ascii="Times New Roman" w:hAnsi="Times New Roman"/>
      <w:kern w:val="2"/>
      <w:sz w:val="32"/>
      <w:szCs w:val="32"/>
      <w:lang w:val="en-US"/>
    </w:rPr>
  </w:style>
  <w:style w:type="paragraph" w:customStyle="1" w:styleId="CharCharCharChar">
    <w:name w:val="Char Char Char Char"/>
    <w:basedOn w:val="Normal"/>
    <w:rsid w:val="00700F7B"/>
    <w:pPr>
      <w:widowControl w:val="0"/>
    </w:pPr>
    <w:rPr>
      <w:rFonts w:ascii="Tahoma" w:hAnsi="Tahoma"/>
      <w:kern w:val="2"/>
      <w:sz w:val="24"/>
      <w:lang w:val="en-US"/>
    </w:rPr>
  </w:style>
  <w:style w:type="paragraph" w:customStyle="1" w:styleId="xl25">
    <w:name w:val="xl25"/>
    <w:basedOn w:val="Normal"/>
    <w:rsid w:val="00700F7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lang w:val="en-US"/>
    </w:rPr>
  </w:style>
  <w:style w:type="paragraph" w:customStyle="1" w:styleId="32">
    <w:name w:val="样式3"/>
    <w:basedOn w:val="Normal"/>
    <w:rsid w:val="00700F7B"/>
    <w:pPr>
      <w:widowControl w:val="0"/>
      <w:tabs>
        <w:tab w:val="right" w:leader="middleDot" w:pos="7936"/>
      </w:tabs>
      <w:spacing w:line="520" w:lineRule="exact"/>
    </w:pPr>
    <w:rPr>
      <w:rFonts w:ascii="Arial Unicode MS" w:eastAsia="文鼎CS大黑" w:hAnsi="Arial Unicode MS"/>
      <w:color w:val="000000"/>
      <w:kern w:val="2"/>
      <w:sz w:val="32"/>
      <w:lang w:val="en-US"/>
    </w:rPr>
  </w:style>
  <w:style w:type="paragraph" w:customStyle="1" w:styleId="NewNewNewNewNewNewNewNewNewNewNewNewNewNewNewNewNewNewNew">
    <w:name w:val="正文 New New New New New New New New New New New New New New New New New New New"/>
    <w:rsid w:val="00700F7B"/>
    <w:pPr>
      <w:widowControl w:val="0"/>
      <w:jc w:val="both"/>
    </w:pPr>
    <w:rPr>
      <w:kern w:val="2"/>
      <w:sz w:val="21"/>
      <w:szCs w:val="22"/>
    </w:rPr>
  </w:style>
  <w:style w:type="paragraph" w:customStyle="1" w:styleId="xl39">
    <w:name w:val="xl39"/>
    <w:basedOn w:val="Normal"/>
    <w:rsid w:val="00700F7B"/>
    <w:pPr>
      <w:pBdr>
        <w:top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lang w:val="en-US"/>
    </w:rPr>
  </w:style>
  <w:style w:type="paragraph" w:customStyle="1" w:styleId="NewNewNewNewNewNewNewNewNewNewNewNewNewNewNewNewNewNewNewNewNewNewNew">
    <w:name w:val="正文 New New New New New New New New New New New New New New New New New New New New New New New"/>
    <w:rsid w:val="00700F7B"/>
    <w:pPr>
      <w:widowControl w:val="0"/>
      <w:jc w:val="both"/>
    </w:pPr>
    <w:rPr>
      <w:kern w:val="2"/>
      <w:sz w:val="21"/>
      <w:szCs w:val="22"/>
    </w:rPr>
  </w:style>
  <w:style w:type="paragraph" w:customStyle="1" w:styleId="NewNewNewNewNewNewNewNewNewNewNewNewNewNewNewNewNewNewNewNewNewNewNewNewNewNew">
    <w:name w:val="正文 New New New New New New New New New New New New New New New New New New New New New New New New New New"/>
    <w:rsid w:val="00700F7B"/>
    <w:pPr>
      <w:widowControl w:val="0"/>
      <w:jc w:val="both"/>
    </w:pPr>
    <w:rPr>
      <w:rFonts w:cs="Calibri"/>
      <w:kern w:val="2"/>
      <w:sz w:val="21"/>
      <w:szCs w:val="21"/>
    </w:rPr>
  </w:style>
  <w:style w:type="paragraph" w:customStyle="1" w:styleId="affc">
    <w:name w:val="图号"/>
    <w:basedOn w:val="Normal"/>
    <w:rsid w:val="00700F7B"/>
    <w:pPr>
      <w:widowControl w:val="0"/>
      <w:tabs>
        <w:tab w:val="left" w:pos="3260"/>
      </w:tabs>
      <w:autoSpaceDE w:val="0"/>
      <w:autoSpaceDN w:val="0"/>
      <w:adjustRightInd w:val="0"/>
      <w:spacing w:before="105" w:line="360" w:lineRule="auto"/>
      <w:ind w:left="4394" w:hanging="1418"/>
      <w:jc w:val="center"/>
    </w:pPr>
    <w:rPr>
      <w:sz w:val="21"/>
      <w:lang w:val="en-US"/>
    </w:rPr>
  </w:style>
  <w:style w:type="paragraph" w:customStyle="1" w:styleId="NewNewNewNewNewNewNewNewNewNewNewNewNewNewNew0">
    <w:name w:val="页眉 New New New New New New New New New New New New New New New"/>
    <w:basedOn w:val="NewNewNewNewNewNewNewNewNewNewNewNewNew0"/>
    <w:rsid w:val="00700F7B"/>
    <w:pPr>
      <w:pBdr>
        <w:bottom w:val="single" w:sz="6" w:space="1" w:color="auto"/>
      </w:pBdr>
      <w:tabs>
        <w:tab w:val="center" w:pos="4153"/>
        <w:tab w:val="right" w:pos="8306"/>
      </w:tabs>
      <w:snapToGrid w:val="0"/>
      <w:jc w:val="center"/>
    </w:pPr>
    <w:rPr>
      <w:sz w:val="18"/>
      <w:szCs w:val="18"/>
    </w:rPr>
  </w:style>
  <w:style w:type="paragraph" w:customStyle="1" w:styleId="RappNrPrUn">
    <w:name w:val="Rapp. Nr. Pr. Un."/>
    <w:basedOn w:val="Normal"/>
    <w:rsid w:val="00700F7B"/>
    <w:pPr>
      <w:jc w:val="center"/>
    </w:pPr>
    <w:rPr>
      <w:b/>
      <w:caps/>
      <w:sz w:val="28"/>
      <w:szCs w:val="21"/>
      <w:lang w:val="it-IT" w:eastAsia="it-IT"/>
    </w:rPr>
  </w:style>
  <w:style w:type="paragraph" w:customStyle="1" w:styleId="CharCharChar1">
    <w:name w:val="Char Char Char1"/>
    <w:basedOn w:val="Normal"/>
    <w:rsid w:val="00700F7B"/>
    <w:pPr>
      <w:widowControl w:val="0"/>
    </w:pPr>
    <w:rPr>
      <w:rFonts w:ascii="Tahoma" w:hAnsi="Tahoma"/>
      <w:kern w:val="2"/>
      <w:sz w:val="24"/>
      <w:lang w:val="en-US"/>
    </w:rPr>
  </w:style>
  <w:style w:type="paragraph" w:customStyle="1" w:styleId="110">
    <w:name w:val="列出段落11"/>
    <w:basedOn w:val="Normal"/>
    <w:rsid w:val="00700F7B"/>
    <w:pPr>
      <w:widowControl w:val="0"/>
      <w:ind w:firstLineChars="200" w:firstLine="420"/>
    </w:pPr>
    <w:rPr>
      <w:rFonts w:ascii="Times New Roman" w:hAnsi="Times New Roman" w:cs="Calibri"/>
      <w:kern w:val="2"/>
      <w:sz w:val="21"/>
      <w:szCs w:val="21"/>
      <w:lang w:val="en-US"/>
    </w:rPr>
  </w:style>
  <w:style w:type="paragraph" w:customStyle="1" w:styleId="210">
    <w:name w:val="正文文本缩进 21"/>
    <w:basedOn w:val="Normal"/>
    <w:link w:val="2Char"/>
    <w:rsid w:val="00700F7B"/>
    <w:pPr>
      <w:widowControl w:val="0"/>
      <w:ind w:leftChars="298" w:left="631" w:hangingChars="2" w:hanging="5"/>
    </w:pPr>
    <w:rPr>
      <w:rFonts w:ascii="Times New Roman" w:eastAsia="楷体_GB2312" w:hAnsi="Times New Roman"/>
      <w:kern w:val="2"/>
      <w:sz w:val="24"/>
      <w:szCs w:val="24"/>
      <w:lang w:val="en-US"/>
    </w:rPr>
  </w:style>
  <w:style w:type="paragraph" w:customStyle="1" w:styleId="puntoelenco2">
    <w:name w:val="punto elenco2"/>
    <w:basedOn w:val="puntoelenco1"/>
    <w:rsid w:val="00700F7B"/>
    <w:pPr>
      <w:numPr>
        <w:numId w:val="0"/>
      </w:numPr>
      <w:tabs>
        <w:tab w:val="num" w:pos="360"/>
        <w:tab w:val="left" w:pos="1778"/>
      </w:tabs>
      <w:ind w:left="360" w:hanging="360"/>
    </w:pPr>
  </w:style>
  <w:style w:type="paragraph" w:customStyle="1" w:styleId="CharCharCharCharCharCharCharCharCharCharCharChar1Char">
    <w:name w:val="Char Char Char Char Char Char Char Char Char Char Char Char1 Char"/>
    <w:basedOn w:val="Normal"/>
    <w:rsid w:val="00700F7B"/>
    <w:pPr>
      <w:widowControl w:val="0"/>
      <w:snapToGrid w:val="0"/>
      <w:spacing w:line="360" w:lineRule="auto"/>
      <w:ind w:firstLineChars="200" w:firstLine="200"/>
    </w:pPr>
    <w:rPr>
      <w:rFonts w:ascii="Times New Roman" w:eastAsia="仿宋_GB2312" w:hAnsi="Times New Roman"/>
      <w:kern w:val="2"/>
      <w:sz w:val="24"/>
      <w:szCs w:val="24"/>
      <w:lang w:val="en-US"/>
    </w:rPr>
  </w:style>
  <w:style w:type="paragraph" w:customStyle="1" w:styleId="xl33">
    <w:name w:val="xl33"/>
    <w:basedOn w:val="Normal"/>
    <w:rsid w:val="00700F7B"/>
    <w:pPr>
      <w:pBdr>
        <w:bottom w:val="single" w:sz="4" w:space="0" w:color="auto"/>
        <w:right w:val="single" w:sz="4" w:space="0" w:color="auto"/>
      </w:pBdr>
      <w:spacing w:before="100" w:beforeAutospacing="1" w:after="100" w:afterAutospacing="1"/>
      <w:jc w:val="center"/>
    </w:pPr>
    <w:rPr>
      <w:rFonts w:ascii="宋体" w:hAnsi="宋体"/>
      <w:sz w:val="24"/>
      <w:lang w:val="en-US"/>
    </w:rPr>
  </w:style>
  <w:style w:type="paragraph" w:customStyle="1" w:styleId="xl26">
    <w:name w:val="xl26"/>
    <w:basedOn w:val="Normal"/>
    <w:rsid w:val="00700F7B"/>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lang w:val="en-US"/>
    </w:rPr>
  </w:style>
  <w:style w:type="paragraph" w:customStyle="1" w:styleId="affd">
    <w:name w:val=".."/>
    <w:basedOn w:val="Default"/>
    <w:next w:val="Default"/>
    <w:rsid w:val="00700F7B"/>
    <w:pPr>
      <w:widowControl w:val="0"/>
    </w:pPr>
    <w:rPr>
      <w:rFonts w:ascii="宋体" w:eastAsia="宋体" w:hAnsi="Calibri" w:cs="宋体"/>
      <w:color w:val="auto"/>
      <w:lang w:eastAsia="zh-CN"/>
    </w:rPr>
  </w:style>
  <w:style w:type="paragraph" w:customStyle="1" w:styleId="NewNewNewNewNewNewNewNewNewNewNewNew1">
    <w:name w:val="页眉 New New New New New New New New New New New New"/>
    <w:basedOn w:val="NewNewNewNewNewNewNewNewNewNew0"/>
    <w:rsid w:val="00700F7B"/>
    <w:pPr>
      <w:pBdr>
        <w:bottom w:val="single" w:sz="6" w:space="1" w:color="auto"/>
      </w:pBdr>
      <w:tabs>
        <w:tab w:val="center" w:pos="4153"/>
        <w:tab w:val="right" w:pos="8306"/>
      </w:tabs>
      <w:snapToGrid w:val="0"/>
      <w:jc w:val="center"/>
    </w:pPr>
    <w:rPr>
      <w:sz w:val="18"/>
      <w:szCs w:val="18"/>
    </w:rPr>
  </w:style>
  <w:style w:type="paragraph" w:customStyle="1" w:styleId="NewNewNewNewNewNewNewNewNewNewNewNewNewNewNew1">
    <w:name w:val="页脚 New New New New New New New New New New New New New New New"/>
    <w:basedOn w:val="NewNewNewNewNewNewNewNewNewNewNewNewNewNewNew"/>
    <w:rsid w:val="00700F7B"/>
    <w:pPr>
      <w:tabs>
        <w:tab w:val="center" w:pos="4153"/>
        <w:tab w:val="right" w:pos="8306"/>
      </w:tabs>
      <w:snapToGrid w:val="0"/>
      <w:jc w:val="left"/>
    </w:pPr>
    <w:rPr>
      <w:sz w:val="18"/>
      <w:szCs w:val="18"/>
    </w:rPr>
  </w:style>
  <w:style w:type="paragraph" w:customStyle="1" w:styleId="NewNewNew0">
    <w:name w:val="页眉 New New New"/>
    <w:basedOn w:val="New0"/>
    <w:rsid w:val="00700F7B"/>
    <w:pPr>
      <w:pBdr>
        <w:bottom w:val="single" w:sz="6" w:space="1" w:color="auto"/>
      </w:pBdr>
      <w:tabs>
        <w:tab w:val="center" w:pos="4153"/>
        <w:tab w:val="right" w:pos="8306"/>
      </w:tabs>
      <w:snapToGrid w:val="0"/>
      <w:jc w:val="center"/>
    </w:pPr>
    <w:rPr>
      <w:sz w:val="18"/>
      <w:szCs w:val="18"/>
    </w:rPr>
  </w:style>
  <w:style w:type="paragraph" w:customStyle="1" w:styleId="Price">
    <w:name w:val="Price"/>
    <w:basedOn w:val="Normal"/>
    <w:rsid w:val="00700F7B"/>
    <w:pPr>
      <w:tabs>
        <w:tab w:val="right" w:pos="9639"/>
      </w:tabs>
      <w:autoSpaceDE w:val="0"/>
      <w:autoSpaceDN w:val="0"/>
      <w:ind w:left="1134"/>
    </w:pPr>
    <w:rPr>
      <w:rFonts w:ascii="Times" w:hAnsi="Times" w:cs="Times"/>
      <w:sz w:val="22"/>
      <w:szCs w:val="22"/>
      <w:lang w:val="en-US"/>
    </w:rPr>
  </w:style>
  <w:style w:type="paragraph" w:customStyle="1" w:styleId="affe">
    <w:name w:val="表格正文"/>
    <w:basedOn w:val="Normal"/>
    <w:rsid w:val="00700F7B"/>
    <w:pPr>
      <w:widowControl w:val="0"/>
      <w:adjustRightInd w:val="0"/>
      <w:snapToGrid w:val="0"/>
      <w:spacing w:before="60" w:after="60"/>
      <w:jc w:val="center"/>
      <w:textAlignment w:val="baseline"/>
    </w:pPr>
    <w:rPr>
      <w:rFonts w:ascii="Times New Roman" w:hAnsi="Times New Roman"/>
      <w:sz w:val="24"/>
      <w:lang w:val="en-US"/>
    </w:rPr>
  </w:style>
  <w:style w:type="paragraph" w:customStyle="1" w:styleId="xl35">
    <w:name w:val="xl35"/>
    <w:basedOn w:val="Normal"/>
    <w:rsid w:val="00700F7B"/>
    <w:pPr>
      <w:pBdr>
        <w:left w:val="single" w:sz="4" w:space="0" w:color="auto"/>
        <w:right w:val="single" w:sz="4" w:space="0" w:color="auto"/>
      </w:pBdr>
      <w:spacing w:before="100" w:beforeAutospacing="1" w:after="100" w:afterAutospacing="1"/>
      <w:jc w:val="center"/>
    </w:pPr>
    <w:rPr>
      <w:rFonts w:ascii="宋体" w:hAnsi="宋体"/>
      <w:sz w:val="24"/>
      <w:lang w:val="en-US"/>
    </w:rPr>
  </w:style>
  <w:style w:type="paragraph" w:customStyle="1" w:styleId="afff">
    <w:name w:val="列图编号"/>
    <w:basedOn w:val="ListNumber"/>
    <w:next w:val="Normal"/>
    <w:rsid w:val="00700F7B"/>
    <w:pPr>
      <w:tabs>
        <w:tab w:val="clear" w:pos="720"/>
      </w:tabs>
      <w:spacing w:after="120"/>
      <w:ind w:left="0" w:firstLine="0"/>
      <w:jc w:val="center"/>
      <w:outlineLvl w:val="2"/>
    </w:pPr>
    <w:rPr>
      <w:sz w:val="24"/>
    </w:rPr>
  </w:style>
  <w:style w:type="paragraph" w:customStyle="1" w:styleId="33">
    <w:name w:val="樣式3"/>
    <w:basedOn w:val="23"/>
    <w:rsid w:val="00700F7B"/>
    <w:pPr>
      <w:tabs>
        <w:tab w:val="clear" w:pos="1260"/>
        <w:tab w:val="left" w:pos="1800"/>
      </w:tabs>
      <w:ind w:left="1800" w:hanging="488"/>
    </w:pPr>
  </w:style>
  <w:style w:type="paragraph" w:customStyle="1" w:styleId="NewNewNewNewNewNewNewNew1">
    <w:name w:val="页眉 New New New New New New New New"/>
    <w:basedOn w:val="NewNewNewNewNewNew0"/>
    <w:rsid w:val="00700F7B"/>
    <w:pPr>
      <w:pBdr>
        <w:bottom w:val="single" w:sz="6" w:space="1" w:color="auto"/>
      </w:pBdr>
      <w:tabs>
        <w:tab w:val="center" w:pos="4153"/>
        <w:tab w:val="right" w:pos="8306"/>
      </w:tabs>
      <w:snapToGrid w:val="0"/>
      <w:jc w:val="center"/>
    </w:pPr>
    <w:rPr>
      <w:sz w:val="18"/>
      <w:szCs w:val="18"/>
    </w:rPr>
  </w:style>
  <w:style w:type="paragraph" w:customStyle="1" w:styleId="Noteallegati">
    <w:name w:val="Note/allegati"/>
    <w:basedOn w:val="Normal"/>
    <w:rsid w:val="00700F7B"/>
    <w:pPr>
      <w:spacing w:before="80" w:after="80"/>
      <w:ind w:left="113" w:right="113"/>
    </w:pPr>
    <w:rPr>
      <w:b/>
      <w:bCs/>
      <w:sz w:val="21"/>
      <w:szCs w:val="21"/>
      <w:lang w:val="it-IT" w:eastAsia="it-IT"/>
    </w:rPr>
  </w:style>
  <w:style w:type="paragraph" w:customStyle="1" w:styleId="Formatvorlage1">
    <w:name w:val="Formatvorlage1"/>
    <w:basedOn w:val="Normal"/>
    <w:rsid w:val="00700F7B"/>
    <w:rPr>
      <w:rFonts w:eastAsia="PMingLiU"/>
      <w:sz w:val="22"/>
      <w:lang w:val="en-US" w:eastAsia="de-DE"/>
    </w:rPr>
  </w:style>
  <w:style w:type="paragraph" w:customStyle="1" w:styleId="N0">
    <w:name w:val="N 0"/>
    <w:basedOn w:val="Normal"/>
    <w:rsid w:val="00700F7B"/>
    <w:pPr>
      <w:tabs>
        <w:tab w:val="left" w:pos="851"/>
        <w:tab w:val="left" w:pos="1701"/>
        <w:tab w:val="left" w:pos="2552"/>
        <w:tab w:val="left" w:pos="3402"/>
        <w:tab w:val="left" w:pos="4253"/>
        <w:tab w:val="left" w:pos="5103"/>
        <w:tab w:val="left" w:pos="5954"/>
        <w:tab w:val="right" w:pos="9639"/>
      </w:tabs>
      <w:spacing w:before="240"/>
    </w:pPr>
    <w:rPr>
      <w:kern w:val="16"/>
      <w:lang w:val="de-DE" w:eastAsia="de-DE"/>
    </w:rPr>
  </w:style>
  <w:style w:type="paragraph" w:customStyle="1" w:styleId="IBM">
    <w:name w:val="IBM 正文"/>
    <w:basedOn w:val="Normal"/>
    <w:rsid w:val="00700F7B"/>
    <w:pPr>
      <w:widowControl w:val="0"/>
      <w:spacing w:line="400" w:lineRule="exact"/>
    </w:pPr>
    <w:rPr>
      <w:rFonts w:ascii="Times New Roman" w:hAnsi="Times New Roman"/>
      <w:spacing w:val="20"/>
      <w:kern w:val="2"/>
      <w:sz w:val="24"/>
      <w:lang w:val="en-US"/>
    </w:rPr>
  </w:style>
  <w:style w:type="paragraph" w:customStyle="1" w:styleId="1f7">
    <w:name w:val="批注框文本1"/>
    <w:basedOn w:val="Normal"/>
    <w:semiHidden/>
    <w:rsid w:val="00700F7B"/>
    <w:pPr>
      <w:widowControl w:val="0"/>
    </w:pPr>
    <w:rPr>
      <w:rFonts w:ascii="Times New Roman" w:hAnsi="Times New Roman"/>
      <w:kern w:val="2"/>
      <w:sz w:val="16"/>
      <w:szCs w:val="16"/>
      <w:lang w:val="en-US"/>
    </w:rPr>
  </w:style>
  <w:style w:type="paragraph" w:customStyle="1" w:styleId="24">
    <w:name w:val="样式 目录  2"/>
    <w:basedOn w:val="TOC2"/>
    <w:rsid w:val="00700F7B"/>
    <w:pPr>
      <w:tabs>
        <w:tab w:val="right" w:leader="dot" w:pos="8931"/>
      </w:tabs>
      <w:spacing w:line="300" w:lineRule="auto"/>
      <w:ind w:left="0"/>
    </w:pPr>
    <w:rPr>
      <w:rFonts w:ascii="Times New Roman" w:eastAsia="SimHei" w:hAnsi="Times New Roman"/>
      <w:sz w:val="24"/>
      <w:lang w:val="en-US"/>
    </w:rPr>
  </w:style>
  <w:style w:type="paragraph" w:customStyle="1" w:styleId="emphasized">
    <w:name w:val="emphasized"/>
    <w:basedOn w:val="Normal"/>
    <w:rsid w:val="00700F7B"/>
    <w:rPr>
      <w:rFonts w:ascii="AvantGarde CondBold" w:hAnsi="AvantGarde CondBold"/>
      <w:sz w:val="24"/>
      <w:lang w:val="de-DE"/>
    </w:rPr>
  </w:style>
  <w:style w:type="paragraph" w:customStyle="1" w:styleId="CharChar1CharCharCharCharCharChar">
    <w:name w:val="Char Char1 Char Char Char Char Char Char"/>
    <w:basedOn w:val="Normal"/>
    <w:rsid w:val="00700F7B"/>
    <w:pPr>
      <w:spacing w:after="160" w:line="240" w:lineRule="exact"/>
    </w:pPr>
    <w:rPr>
      <w:rFonts w:ascii="Verdana" w:eastAsia="仿宋_GB2312" w:hAnsi="Verdana"/>
      <w:sz w:val="24"/>
      <w:lang w:val="en-US"/>
    </w:rPr>
  </w:style>
  <w:style w:type="paragraph" w:customStyle="1" w:styleId="NewNewNew1">
    <w:name w:val="页脚 New New New"/>
    <w:basedOn w:val="NewNewNew"/>
    <w:rsid w:val="00700F7B"/>
    <w:pPr>
      <w:tabs>
        <w:tab w:val="center" w:pos="4153"/>
        <w:tab w:val="right" w:pos="8306"/>
      </w:tabs>
      <w:snapToGrid w:val="0"/>
      <w:jc w:val="left"/>
    </w:pPr>
    <w:rPr>
      <w:sz w:val="18"/>
      <w:szCs w:val="18"/>
    </w:rPr>
  </w:style>
  <w:style w:type="paragraph" w:customStyle="1" w:styleId="afff0">
    <w:name w:val="大标题"/>
    <w:basedOn w:val="Normal"/>
    <w:rsid w:val="00700F7B"/>
    <w:pPr>
      <w:widowControl w:val="0"/>
      <w:spacing w:line="360" w:lineRule="auto"/>
    </w:pPr>
    <w:rPr>
      <w:rFonts w:ascii="Times New Roman" w:hAnsi="Times New Roman"/>
      <w:b/>
      <w:kern w:val="2"/>
      <w:sz w:val="28"/>
      <w:lang w:val="en-US"/>
    </w:rPr>
  </w:style>
  <w:style w:type="paragraph" w:customStyle="1" w:styleId="Style24">
    <w:name w:val="_Style 24"/>
    <w:basedOn w:val="Normal"/>
    <w:next w:val="ListParagraph"/>
    <w:uiPriority w:val="99"/>
    <w:unhideWhenUsed/>
    <w:rsid w:val="00700F7B"/>
    <w:pPr>
      <w:widowControl w:val="0"/>
      <w:ind w:firstLineChars="200" w:firstLine="420"/>
    </w:pPr>
    <w:rPr>
      <w:rFonts w:ascii="Times New Roman" w:hAnsi="Times New Roman"/>
      <w:kern w:val="2"/>
      <w:sz w:val="21"/>
      <w:szCs w:val="22"/>
      <w:lang w:val="en-US"/>
    </w:rPr>
  </w:style>
  <w:style w:type="table" w:customStyle="1" w:styleId="1f8">
    <w:name w:val="网格型1"/>
    <w:basedOn w:val="TableNormal"/>
    <w:rsid w:val="00700F7B"/>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
    <w:basedOn w:val="TableNormal"/>
    <w:uiPriority w:val="59"/>
    <w:qFormat/>
    <w:rsid w:val="00700F7B"/>
    <w:rPr>
      <w:rFonts w:ascii="Calibri" w:hAnsi="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1">
    <w:name w:val="CH-正文"/>
    <w:basedOn w:val="Normal"/>
    <w:link w:val="CH-Char"/>
    <w:qFormat/>
    <w:rsid w:val="00150075"/>
    <w:pPr>
      <w:ind w:left="0" w:firstLineChars="200" w:firstLine="440"/>
    </w:pPr>
    <w:rPr>
      <w:rFonts w:ascii="微软雅黑" w:eastAsia="微软雅黑" w:hAnsi="微软雅黑"/>
      <w:sz w:val="22"/>
      <w:szCs w:val="18"/>
      <w:lang w:val="en-US"/>
    </w:rPr>
  </w:style>
  <w:style w:type="paragraph" w:customStyle="1" w:styleId="CH-H2">
    <w:name w:val="CH-H2"/>
    <w:basedOn w:val="CH-H1"/>
    <w:next w:val="CH-H3"/>
    <w:link w:val="CH-H2Char"/>
    <w:autoRedefine/>
    <w:qFormat/>
    <w:rsid w:val="004D22F3"/>
    <w:pPr>
      <w:pageBreakBefore w:val="0"/>
      <w:numPr>
        <w:ilvl w:val="1"/>
      </w:numPr>
      <w:ind w:left="0" w:firstLine="0"/>
      <w:outlineLvl w:val="1"/>
    </w:pPr>
    <w:rPr>
      <w:rFonts w:cs="仿宋"/>
      <w:sz w:val="28"/>
      <w:szCs w:val="28"/>
      <w:lang w:val="en-US"/>
    </w:rPr>
  </w:style>
  <w:style w:type="character" w:customStyle="1" w:styleId="CH-Char">
    <w:name w:val="CH-正文 Char"/>
    <w:basedOn w:val="DefaultParagraphFont"/>
    <w:link w:val="CH-1"/>
    <w:rsid w:val="00150075"/>
    <w:rPr>
      <w:rFonts w:ascii="微软雅黑" w:eastAsia="微软雅黑" w:hAnsi="微软雅黑"/>
      <w:noProof/>
      <w:sz w:val="22"/>
      <w:szCs w:val="18"/>
    </w:rPr>
  </w:style>
  <w:style w:type="paragraph" w:customStyle="1" w:styleId="CH-H1">
    <w:name w:val="CH-H1"/>
    <w:basedOn w:val="Heading1"/>
    <w:next w:val="CH-H2"/>
    <w:link w:val="CH-H1Char"/>
    <w:autoRedefine/>
    <w:qFormat/>
    <w:rsid w:val="00752057"/>
    <w:pPr>
      <w:numPr>
        <w:numId w:val="72"/>
      </w:numPr>
      <w:ind w:left="0" w:firstLine="0"/>
    </w:pPr>
    <w:rPr>
      <w:sz w:val="32"/>
      <w:szCs w:val="22"/>
    </w:rPr>
  </w:style>
  <w:style w:type="character" w:customStyle="1" w:styleId="CH-H2Char">
    <w:name w:val="CH-H2 Char"/>
    <w:basedOn w:val="Heading1Char"/>
    <w:link w:val="CH-H2"/>
    <w:rsid w:val="004D22F3"/>
    <w:rPr>
      <w:rFonts w:ascii="微软雅黑" w:eastAsia="微软雅黑" w:hAnsi="微软雅黑" w:cs="仿宋"/>
      <w:b/>
      <w:noProof/>
      <w:sz w:val="28"/>
      <w:szCs w:val="28"/>
      <w:lang w:val="en-GB"/>
    </w:rPr>
  </w:style>
  <w:style w:type="character" w:customStyle="1" w:styleId="CH-H1Char">
    <w:name w:val="CH-H1 Char"/>
    <w:basedOn w:val="Heading1Char"/>
    <w:link w:val="CH-H1"/>
    <w:rsid w:val="00752057"/>
    <w:rPr>
      <w:rFonts w:ascii="微软雅黑" w:eastAsia="微软雅黑" w:hAnsi="微软雅黑"/>
      <w:b/>
      <w:noProof/>
      <w:sz w:val="32"/>
      <w:szCs w:val="22"/>
      <w:lang w:val="en-GB"/>
    </w:rPr>
  </w:style>
  <w:style w:type="paragraph" w:customStyle="1" w:styleId="CH-H3">
    <w:name w:val="CH-H3"/>
    <w:basedOn w:val="CH-H2"/>
    <w:next w:val="CH-H4"/>
    <w:link w:val="CH-H3Char"/>
    <w:qFormat/>
    <w:rsid w:val="004D22F3"/>
    <w:pPr>
      <w:numPr>
        <w:ilvl w:val="2"/>
      </w:numPr>
      <w:ind w:left="0" w:firstLine="0"/>
      <w:outlineLvl w:val="2"/>
    </w:pPr>
    <w:rPr>
      <w:b w:val="0"/>
      <w:bCs/>
      <w:sz w:val="24"/>
      <w:szCs w:val="24"/>
    </w:rPr>
  </w:style>
  <w:style w:type="character" w:customStyle="1" w:styleId="CH-H3Char">
    <w:name w:val="CH-H3 Char"/>
    <w:basedOn w:val="CH-H2Char"/>
    <w:link w:val="CH-H3"/>
    <w:rsid w:val="004D22F3"/>
    <w:rPr>
      <w:rFonts w:ascii="微软雅黑" w:eastAsia="微软雅黑" w:hAnsi="微软雅黑" w:cs="仿宋"/>
      <w:b w:val="0"/>
      <w:bCs/>
      <w:noProof/>
      <w:sz w:val="24"/>
      <w:szCs w:val="24"/>
      <w:lang w:val="en-GB"/>
    </w:rPr>
  </w:style>
  <w:style w:type="paragraph" w:customStyle="1" w:styleId="CH-H4">
    <w:name w:val="CH-H4"/>
    <w:basedOn w:val="Normal"/>
    <w:next w:val="CH-1"/>
    <w:link w:val="CH-H4Char"/>
    <w:autoRedefine/>
    <w:qFormat/>
    <w:rsid w:val="008B7C6D"/>
    <w:pPr>
      <w:keepNext/>
      <w:numPr>
        <w:ilvl w:val="3"/>
        <w:numId w:val="72"/>
      </w:numPr>
      <w:spacing w:before="200" w:after="200"/>
      <w:ind w:left="0" w:firstLine="0"/>
      <w:outlineLvl w:val="3"/>
    </w:pPr>
    <w:rPr>
      <w:rFonts w:ascii="微软雅黑" w:eastAsia="微软雅黑" w:hAnsi="微软雅黑"/>
      <w:bCs/>
      <w:sz w:val="22"/>
      <w:szCs w:val="18"/>
      <w:lang w:val="en-US"/>
    </w:rPr>
  </w:style>
  <w:style w:type="character" w:customStyle="1" w:styleId="CH-H4Char">
    <w:name w:val="CH-H4 Char"/>
    <w:basedOn w:val="CH-H3Char"/>
    <w:link w:val="CH-H4"/>
    <w:rsid w:val="008B7C6D"/>
    <w:rPr>
      <w:rFonts w:ascii="微软雅黑" w:eastAsia="微软雅黑" w:hAnsi="微软雅黑" w:cs="仿宋"/>
      <w:b w:val="0"/>
      <w:bCs/>
      <w:noProof/>
      <w:sz w:val="22"/>
      <w:szCs w:val="18"/>
      <w:lang w:val="en-GB"/>
    </w:rPr>
  </w:style>
  <w:style w:type="character" w:customStyle="1" w:styleId="TextkrperZchn">
    <w:name w:val="+Textkörper Zchn"/>
    <w:link w:val="Textkrper"/>
    <w:uiPriority w:val="99"/>
    <w:locked/>
    <w:rsid w:val="000D10B4"/>
    <w:rPr>
      <w:rFonts w:ascii="Arial" w:eastAsia="Times New Roman" w:hAnsi="Arial"/>
      <w:sz w:val="22"/>
      <w:lang w:eastAsia="de-DE"/>
    </w:rPr>
  </w:style>
  <w:style w:type="paragraph" w:customStyle="1" w:styleId="Textkrper">
    <w:name w:val="+Textkörper"/>
    <w:basedOn w:val="Normal"/>
    <w:link w:val="TextkrperZchn"/>
    <w:qFormat/>
    <w:rsid w:val="000D10B4"/>
    <w:pPr>
      <w:spacing w:before="60" w:after="60"/>
    </w:pPr>
    <w:rPr>
      <w:rFonts w:eastAsia="Times New Roman"/>
      <w:noProof w:val="0"/>
      <w:sz w:val="22"/>
      <w:lang w:val="en-US" w:eastAsia="de-DE"/>
    </w:rPr>
  </w:style>
  <w:style w:type="paragraph" w:customStyle="1" w:styleId="CH-TABLE">
    <w:name w:val="CH-TABLE"/>
    <w:basedOn w:val="Normal"/>
    <w:link w:val="CH-TABLEChar"/>
    <w:qFormat/>
    <w:rsid w:val="00024B42"/>
    <w:pPr>
      <w:ind w:left="0"/>
    </w:pPr>
    <w:rPr>
      <w:rFonts w:ascii="微软雅黑" w:eastAsia="微软雅黑" w:hAnsi="微软雅黑" w:cs="Calibri"/>
      <w:noProof w:val="0"/>
      <w:color w:val="000000"/>
      <w:lang w:val="en-US"/>
    </w:rPr>
  </w:style>
  <w:style w:type="character" w:customStyle="1" w:styleId="CH-TABLEChar">
    <w:name w:val="CH-TABLE Char"/>
    <w:basedOn w:val="DefaultParagraphFont"/>
    <w:link w:val="CH-TABLE"/>
    <w:rsid w:val="00024B42"/>
    <w:rPr>
      <w:rFonts w:ascii="微软雅黑" w:eastAsia="微软雅黑" w:hAnsi="微软雅黑" w:cs="Calibri"/>
      <w:color w:val="000000"/>
    </w:rPr>
  </w:style>
  <w:style w:type="character" w:customStyle="1" w:styleId="NNETabelVenstreChar">
    <w:name w:val="NNE TabelVenstre Char"/>
    <w:link w:val="NNETabelVenstre"/>
    <w:rsid w:val="000D10B4"/>
    <w:rPr>
      <w:rFonts w:ascii="Verdana" w:hAnsi="Verdana"/>
      <w:bCs/>
      <w:sz w:val="18"/>
      <w:szCs w:val="18"/>
      <w:lang w:val="en-GB" w:eastAsia="en-US"/>
    </w:rPr>
  </w:style>
  <w:style w:type="paragraph" w:customStyle="1" w:styleId="NNETabelVenstre">
    <w:name w:val="NNE TabelVenstre"/>
    <w:basedOn w:val="Normal"/>
    <w:link w:val="NNETabelVenstreChar"/>
    <w:qFormat/>
    <w:rsid w:val="000D10B4"/>
    <w:pPr>
      <w:overflowPunct w:val="0"/>
      <w:autoSpaceDE w:val="0"/>
      <w:autoSpaceDN w:val="0"/>
      <w:adjustRightInd w:val="0"/>
      <w:spacing w:before="40" w:after="40"/>
      <w:textAlignment w:val="baseline"/>
    </w:pPr>
    <w:rPr>
      <w:rFonts w:ascii="Verdana" w:hAnsi="Verdana"/>
      <w:bCs/>
      <w:noProof w:val="0"/>
      <w:sz w:val="18"/>
      <w:szCs w:val="18"/>
      <w:lang w:eastAsia="en-US"/>
    </w:rPr>
  </w:style>
  <w:style w:type="table" w:customStyle="1" w:styleId="TableGrid1">
    <w:name w:val="Table Grid1"/>
    <w:basedOn w:val="TableNormal"/>
    <w:next w:val="TableGrid"/>
    <w:qFormat/>
    <w:rsid w:val="000D10B4"/>
    <w:rPr>
      <w:rFonts w:ascii="Calibri" w:hAnsi="Calibr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TableNormal"/>
    <w:next w:val="TableGrid"/>
    <w:uiPriority w:val="59"/>
    <w:qFormat/>
    <w:rsid w:val="000D10B4"/>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1">
    <w:name w:val="Footer Char1"/>
    <w:aliases w:val="Footer Char Char"/>
    <w:basedOn w:val="DefaultParagraphFont"/>
    <w:rsid w:val="000D10B4"/>
    <w:rPr>
      <w:sz w:val="18"/>
      <w:szCs w:val="18"/>
    </w:rPr>
  </w:style>
  <w:style w:type="character" w:customStyle="1" w:styleId="1Char0">
    <w:name w:val="样式1 Char"/>
    <w:basedOn w:val="DefaultParagraphFont"/>
    <w:rsid w:val="000D10B4"/>
    <w:rPr>
      <w:rFonts w:ascii="Times New Roman" w:hAnsi="Times New Roman" w:cs="Times New Roman"/>
      <w:b/>
      <w:color w:val="000000"/>
      <w:kern w:val="0"/>
      <w:sz w:val="28"/>
      <w:szCs w:val="28"/>
    </w:rPr>
  </w:style>
  <w:style w:type="paragraph" w:customStyle="1" w:styleId="NormalRed">
    <w:name w:val="Normal Red"/>
    <w:basedOn w:val="Normal"/>
    <w:rsid w:val="000D10B4"/>
    <w:pPr>
      <w:widowControl w:val="0"/>
    </w:pPr>
    <w:rPr>
      <w:rFonts w:ascii="Times New Roman" w:hAnsi="Times New Roman"/>
      <w:noProof w:val="0"/>
      <w:color w:val="FF0000"/>
      <w:kern w:val="2"/>
      <w:sz w:val="22"/>
      <w:lang w:val="en-US"/>
    </w:rPr>
  </w:style>
  <w:style w:type="paragraph" w:customStyle="1" w:styleId="2Char3">
    <w:name w:val="条目2 Char"/>
    <w:basedOn w:val="Normal"/>
    <w:next w:val="Normal"/>
    <w:rsid w:val="000D10B4"/>
    <w:pPr>
      <w:widowControl w:val="0"/>
      <w:autoSpaceDE w:val="0"/>
      <w:autoSpaceDN w:val="0"/>
      <w:adjustRightInd w:val="0"/>
      <w:spacing w:line="360" w:lineRule="auto"/>
    </w:pPr>
    <w:rPr>
      <w:rFonts w:ascii="Times New Roman" w:hAnsi="Times New Roman"/>
      <w:noProof w:val="0"/>
      <w:sz w:val="24"/>
      <w:lang w:val="en-US"/>
    </w:rPr>
  </w:style>
  <w:style w:type="paragraph" w:customStyle="1" w:styleId="26">
    <w:name w:val="条目2"/>
    <w:basedOn w:val="Normal"/>
    <w:next w:val="Normal"/>
    <w:rsid w:val="000D10B4"/>
    <w:pPr>
      <w:widowControl w:val="0"/>
      <w:tabs>
        <w:tab w:val="num" w:pos="780"/>
      </w:tabs>
      <w:autoSpaceDE w:val="0"/>
      <w:autoSpaceDN w:val="0"/>
      <w:adjustRightInd w:val="0"/>
      <w:spacing w:line="360" w:lineRule="auto"/>
      <w:ind w:left="780" w:hanging="420"/>
    </w:pPr>
    <w:rPr>
      <w:rFonts w:ascii="Times New Roman" w:hAnsi="Times New Roman"/>
      <w:noProof w:val="0"/>
      <w:sz w:val="24"/>
      <w:lang w:val="en-US"/>
    </w:rPr>
  </w:style>
  <w:style w:type="paragraph" w:customStyle="1" w:styleId="PlainText1">
    <w:name w:val="Plain Text1"/>
    <w:basedOn w:val="Normal"/>
    <w:rsid w:val="000D10B4"/>
    <w:pPr>
      <w:widowControl w:val="0"/>
      <w:overflowPunct w:val="0"/>
      <w:autoSpaceDE w:val="0"/>
      <w:autoSpaceDN w:val="0"/>
      <w:adjustRightInd w:val="0"/>
      <w:textAlignment w:val="baseline"/>
    </w:pPr>
    <w:rPr>
      <w:rFonts w:ascii="宋体" w:hAnsi="Times New Roman"/>
      <w:noProof w:val="0"/>
      <w:sz w:val="21"/>
      <w:lang w:val="en-US"/>
    </w:rPr>
  </w:style>
  <w:style w:type="paragraph" w:customStyle="1" w:styleId="27">
    <w:name w:val="正文2"/>
    <w:basedOn w:val="Normal"/>
    <w:autoRedefine/>
    <w:rsid w:val="000D10B4"/>
    <w:pPr>
      <w:widowControl w:val="0"/>
      <w:tabs>
        <w:tab w:val="left" w:pos="426"/>
      </w:tabs>
      <w:adjustRightInd w:val="0"/>
      <w:snapToGrid w:val="0"/>
      <w:spacing w:after="60" w:line="360" w:lineRule="atLeast"/>
      <w:jc w:val="center"/>
    </w:pPr>
    <w:rPr>
      <w:rFonts w:ascii="宋体"/>
      <w:noProof w:val="0"/>
      <w:sz w:val="21"/>
      <w:lang w:val="en-US"/>
    </w:rPr>
  </w:style>
  <w:style w:type="paragraph" w:styleId="Salutation">
    <w:name w:val="Salutation"/>
    <w:basedOn w:val="Normal"/>
    <w:next w:val="Normal"/>
    <w:link w:val="SalutationChar"/>
    <w:qFormat/>
    <w:rsid w:val="000D10B4"/>
    <w:pPr>
      <w:widowControl w:val="0"/>
    </w:pPr>
    <w:rPr>
      <w:rFonts w:ascii="Times New Roman" w:hAnsi="Times New Roman"/>
      <w:noProof w:val="0"/>
      <w:kern w:val="2"/>
      <w:sz w:val="21"/>
      <w:lang w:val="x-none" w:eastAsia="x-none"/>
    </w:rPr>
  </w:style>
  <w:style w:type="character" w:customStyle="1" w:styleId="SalutationChar">
    <w:name w:val="Salutation Char"/>
    <w:basedOn w:val="DefaultParagraphFont"/>
    <w:link w:val="Salutation"/>
    <w:rsid w:val="000D10B4"/>
    <w:rPr>
      <w:kern w:val="2"/>
      <w:sz w:val="21"/>
      <w:lang w:val="x-none" w:eastAsia="x-none"/>
    </w:rPr>
  </w:style>
  <w:style w:type="paragraph" w:customStyle="1" w:styleId="flName">
    <w:name w:val="flName"/>
    <w:basedOn w:val="Normal"/>
    <w:rsid w:val="000D10B4"/>
    <w:pPr>
      <w:widowControl w:val="0"/>
      <w:adjustRightInd w:val="0"/>
      <w:spacing w:before="320" w:after="160" w:line="360" w:lineRule="atLeast"/>
      <w:jc w:val="center"/>
      <w:textAlignment w:val="baseline"/>
    </w:pPr>
    <w:rPr>
      <w:rFonts w:eastAsia="SimHei" w:hAnsi="Times New Roman"/>
      <w:noProof w:val="0"/>
      <w:sz w:val="32"/>
      <w:lang w:val="en-US"/>
    </w:rPr>
  </w:style>
  <w:style w:type="paragraph" w:customStyle="1" w:styleId="flNote">
    <w:name w:val="flNote"/>
    <w:basedOn w:val="Normal"/>
    <w:rsid w:val="000D10B4"/>
    <w:pPr>
      <w:widowControl w:val="0"/>
      <w:adjustRightInd w:val="0"/>
      <w:spacing w:before="320" w:after="160" w:line="360" w:lineRule="atLeast"/>
      <w:jc w:val="center"/>
      <w:textAlignment w:val="baseline"/>
    </w:pPr>
    <w:rPr>
      <w:rFonts w:eastAsia="SimHei" w:hAnsi="Times New Roman"/>
      <w:noProof w:val="0"/>
      <w:sz w:val="30"/>
      <w:lang w:val="en-US"/>
    </w:rPr>
  </w:style>
  <w:style w:type="character" w:customStyle="1" w:styleId="CharChar">
    <w:name w:val="Char Char"/>
    <w:basedOn w:val="DefaultParagraphFont"/>
    <w:link w:val="Char7"/>
    <w:rsid w:val="000D10B4"/>
    <w:rPr>
      <w:rFonts w:ascii="Tahoma" w:hAnsi="Tahoma"/>
      <w:noProof/>
      <w:kern w:val="2"/>
      <w:sz w:val="24"/>
    </w:rPr>
  </w:style>
  <w:style w:type="paragraph" w:customStyle="1" w:styleId="afff1">
    <w:name w:val="表格标题"/>
    <w:basedOn w:val="Normal"/>
    <w:next w:val="Normal"/>
    <w:rsid w:val="000D10B4"/>
    <w:pPr>
      <w:autoSpaceDE w:val="0"/>
      <w:autoSpaceDN w:val="0"/>
      <w:snapToGrid w:val="0"/>
      <w:spacing w:before="80" w:after="80"/>
      <w:jc w:val="center"/>
    </w:pPr>
    <w:rPr>
      <w:rFonts w:ascii="SimHei" w:eastAsia="SimHei" w:hAnsi="Times New Roman"/>
      <w:noProof w:val="0"/>
      <w:sz w:val="21"/>
      <w:lang w:val="en-US"/>
    </w:rPr>
  </w:style>
  <w:style w:type="paragraph" w:customStyle="1" w:styleId="ItemList">
    <w:name w:val="Item List"/>
    <w:autoRedefine/>
    <w:rsid w:val="000D10B4"/>
    <w:pPr>
      <w:numPr>
        <w:numId w:val="9"/>
      </w:numPr>
      <w:spacing w:line="360" w:lineRule="auto"/>
      <w:jc w:val="both"/>
    </w:pPr>
    <w:rPr>
      <w:rFonts w:ascii="Arial"/>
      <w:bCs/>
      <w:sz w:val="21"/>
      <w:szCs w:val="21"/>
    </w:rPr>
  </w:style>
  <w:style w:type="paragraph" w:customStyle="1" w:styleId="ItemList-0010">
    <w:name w:val="样式 Item List + 宋体 小四 左侧:  -0.01 厘米 首行缩进:  0 厘米"/>
    <w:basedOn w:val="ItemList"/>
    <w:rsid w:val="000D10B4"/>
    <w:pPr>
      <w:spacing w:before="60" w:line="300" w:lineRule="auto"/>
    </w:pPr>
    <w:rPr>
      <w:rFonts w:ascii="宋体" w:hAnsi="宋体" w:cs="宋体"/>
      <w:bCs w:val="0"/>
      <w:sz w:val="24"/>
      <w:szCs w:val="20"/>
    </w:rPr>
  </w:style>
  <w:style w:type="character" w:customStyle="1" w:styleId="parasmallproductdetailstext">
    <w:name w:val="para_small productdetailstext"/>
    <w:basedOn w:val="DefaultParagraphFont"/>
    <w:rsid w:val="000D10B4"/>
    <w:rPr>
      <w:rFonts w:eastAsia="宋体"/>
      <w:kern w:val="2"/>
      <w:sz w:val="24"/>
      <w:szCs w:val="24"/>
      <w:lang w:val="en-US" w:eastAsia="zh-CN" w:bidi="ar-SA"/>
    </w:rPr>
  </w:style>
  <w:style w:type="paragraph" w:customStyle="1" w:styleId="afff2">
    <w:name w:val="样式 小四"/>
    <w:basedOn w:val="Normal"/>
    <w:rsid w:val="000D10B4"/>
    <w:pPr>
      <w:widowControl w:val="0"/>
      <w:spacing w:line="360" w:lineRule="auto"/>
      <w:ind w:firstLineChars="200" w:firstLine="200"/>
    </w:pPr>
    <w:rPr>
      <w:rFonts w:ascii="Times New Roman" w:hAnsi="Times New Roman" w:cs="宋体"/>
      <w:noProof w:val="0"/>
      <w:kern w:val="2"/>
      <w:sz w:val="24"/>
      <w:lang w:val="en-US"/>
    </w:rPr>
  </w:style>
  <w:style w:type="paragraph" w:customStyle="1" w:styleId="111">
    <w:name w:val="1.标题1"/>
    <w:basedOn w:val="Normal"/>
    <w:rsid w:val="000D10B4"/>
    <w:pPr>
      <w:widowControl w:val="0"/>
    </w:pPr>
    <w:rPr>
      <w:rFonts w:ascii="Times New Roman" w:hAnsi="Times New Roman"/>
      <w:noProof w:val="0"/>
      <w:kern w:val="2"/>
      <w:sz w:val="21"/>
      <w:szCs w:val="24"/>
      <w:lang w:val="en-US"/>
    </w:rPr>
  </w:style>
  <w:style w:type="character" w:customStyle="1" w:styleId="apple-converted-space">
    <w:name w:val="apple-converted-space"/>
    <w:basedOn w:val="DefaultParagraphFont"/>
    <w:rsid w:val="000D10B4"/>
    <w:rPr>
      <w:rFonts w:eastAsia="宋体"/>
      <w:kern w:val="2"/>
      <w:sz w:val="24"/>
      <w:szCs w:val="24"/>
      <w:lang w:val="en-US" w:eastAsia="zh-CN" w:bidi="ar-SA"/>
    </w:rPr>
  </w:style>
  <w:style w:type="numbering" w:customStyle="1" w:styleId="1f9">
    <w:name w:val="无列表1"/>
    <w:next w:val="NoList"/>
    <w:uiPriority w:val="99"/>
    <w:semiHidden/>
    <w:unhideWhenUsed/>
    <w:rsid w:val="000D10B4"/>
  </w:style>
  <w:style w:type="paragraph" w:customStyle="1" w:styleId="font1">
    <w:name w:val="font1"/>
    <w:basedOn w:val="Normal"/>
    <w:rsid w:val="000D10B4"/>
    <w:pPr>
      <w:spacing w:before="100" w:beforeAutospacing="1" w:after="100" w:afterAutospacing="1"/>
    </w:pPr>
    <w:rPr>
      <w:rFonts w:ascii="宋体" w:hAnsi="宋体" w:cs="宋体"/>
      <w:noProof w:val="0"/>
      <w:sz w:val="24"/>
      <w:szCs w:val="24"/>
      <w:lang w:val="en-US"/>
    </w:rPr>
  </w:style>
  <w:style w:type="paragraph" w:customStyle="1" w:styleId="font10">
    <w:name w:val="font10"/>
    <w:basedOn w:val="Normal"/>
    <w:rsid w:val="000D10B4"/>
    <w:pPr>
      <w:spacing w:before="100" w:beforeAutospacing="1" w:after="100" w:afterAutospacing="1"/>
    </w:pPr>
    <w:rPr>
      <w:rFonts w:ascii="宋体" w:hAnsi="宋体" w:cs="宋体"/>
      <w:noProof w:val="0"/>
      <w:sz w:val="18"/>
      <w:szCs w:val="18"/>
      <w:lang w:val="en-US"/>
    </w:rPr>
  </w:style>
  <w:style w:type="paragraph" w:customStyle="1" w:styleId="Achievement">
    <w:name w:val="Achievement"/>
    <w:basedOn w:val="Normal"/>
    <w:autoRedefine/>
    <w:rsid w:val="000D10B4"/>
    <w:pPr>
      <w:overflowPunct w:val="0"/>
      <w:autoSpaceDE w:val="0"/>
      <w:autoSpaceDN w:val="0"/>
      <w:adjustRightInd w:val="0"/>
      <w:spacing w:after="60" w:line="220" w:lineRule="atLeast"/>
      <w:ind w:left="240" w:right="-360" w:hanging="240"/>
      <w:textAlignment w:val="baseline"/>
    </w:pPr>
    <w:rPr>
      <w:rFonts w:ascii="Verdana" w:hAnsi="Verdana" w:cs="Arial"/>
      <w:noProof w:val="0"/>
      <w:spacing w:val="-2"/>
      <w:sz w:val="18"/>
      <w:szCs w:val="18"/>
      <w:lang w:eastAsia="en-US"/>
    </w:rPr>
  </w:style>
  <w:style w:type="paragraph" w:styleId="TOAHeading">
    <w:name w:val="toa heading"/>
    <w:basedOn w:val="Normal"/>
    <w:next w:val="Normal"/>
    <w:rsid w:val="000D10B4"/>
    <w:pPr>
      <w:overflowPunct w:val="0"/>
      <w:autoSpaceDE w:val="0"/>
      <w:autoSpaceDN w:val="0"/>
      <w:adjustRightInd w:val="0"/>
      <w:spacing w:before="120" w:after="180"/>
      <w:ind w:left="851"/>
      <w:textAlignment w:val="baseline"/>
    </w:pPr>
    <w:rPr>
      <w:rFonts w:ascii="Verdana" w:hAnsi="Verdana" w:cs="Arial"/>
      <w:b/>
      <w:noProof w:val="0"/>
      <w:spacing w:val="-2"/>
      <w:sz w:val="24"/>
      <w:szCs w:val="18"/>
      <w:lang w:eastAsia="en-US"/>
    </w:rPr>
  </w:style>
  <w:style w:type="paragraph" w:customStyle="1" w:styleId="NNETabelVenstreBold">
    <w:name w:val="NNE TabelVenstreBold"/>
    <w:basedOn w:val="Normal"/>
    <w:rsid w:val="000D10B4"/>
    <w:pPr>
      <w:overflowPunct w:val="0"/>
      <w:autoSpaceDE w:val="0"/>
      <w:autoSpaceDN w:val="0"/>
      <w:adjustRightInd w:val="0"/>
      <w:spacing w:before="40" w:after="40"/>
      <w:textAlignment w:val="baseline"/>
    </w:pPr>
    <w:rPr>
      <w:rFonts w:ascii="Verdana" w:hAnsi="Verdana"/>
      <w:b/>
      <w:bCs/>
      <w:noProof w:val="0"/>
      <w:sz w:val="18"/>
      <w:szCs w:val="18"/>
      <w:lang w:eastAsia="en-US"/>
    </w:rPr>
  </w:style>
  <w:style w:type="paragraph" w:customStyle="1" w:styleId="NNETabelTekst">
    <w:name w:val="NNE TabelTekst"/>
    <w:basedOn w:val="Normal"/>
    <w:link w:val="NNETabelTekstChar"/>
    <w:rsid w:val="000D10B4"/>
    <w:pPr>
      <w:overflowPunct w:val="0"/>
      <w:autoSpaceDE w:val="0"/>
      <w:autoSpaceDN w:val="0"/>
      <w:adjustRightInd w:val="0"/>
      <w:spacing w:before="40" w:after="40"/>
      <w:ind w:left="851"/>
      <w:textAlignment w:val="baseline"/>
    </w:pPr>
    <w:rPr>
      <w:rFonts w:ascii="Verdana" w:hAnsi="Verdana"/>
      <w:bCs/>
      <w:noProof w:val="0"/>
      <w:sz w:val="18"/>
      <w:szCs w:val="18"/>
      <w:lang w:eastAsia="en-US"/>
    </w:rPr>
  </w:style>
  <w:style w:type="character" w:customStyle="1" w:styleId="NNETabelTekstChar">
    <w:name w:val="NNE TabelTekst Char"/>
    <w:link w:val="NNETabelTekst"/>
    <w:rsid w:val="000D10B4"/>
    <w:rPr>
      <w:rFonts w:ascii="Verdana" w:hAnsi="Verdana"/>
      <w:bCs/>
      <w:sz w:val="18"/>
      <w:szCs w:val="18"/>
      <w:lang w:val="en-GB" w:eastAsia="en-US"/>
    </w:rPr>
  </w:style>
  <w:style w:type="paragraph" w:customStyle="1" w:styleId="NNETabelTekstCharCharChar">
    <w:name w:val="NNE TabelTekst Char Char Char"/>
    <w:basedOn w:val="Normal"/>
    <w:link w:val="NNETabelTekstCharCharCharChar1"/>
    <w:rsid w:val="000D10B4"/>
    <w:pPr>
      <w:overflowPunct w:val="0"/>
      <w:autoSpaceDE w:val="0"/>
      <w:autoSpaceDN w:val="0"/>
      <w:adjustRightInd w:val="0"/>
      <w:spacing w:before="40" w:after="40"/>
      <w:textAlignment w:val="baseline"/>
    </w:pPr>
    <w:rPr>
      <w:rFonts w:eastAsia="Times New Roman"/>
      <w:bCs/>
      <w:noProof w:val="0"/>
      <w:lang w:val="da-DK" w:eastAsia="en-US"/>
    </w:rPr>
  </w:style>
  <w:style w:type="character" w:customStyle="1" w:styleId="NNETabelTekstCharCharCharChar1">
    <w:name w:val="NNE TabelTekst Char Char Char Char1"/>
    <w:link w:val="NNETabelTekstCharCharChar"/>
    <w:rsid w:val="000D10B4"/>
    <w:rPr>
      <w:rFonts w:ascii="Arial" w:eastAsia="Times New Roman" w:hAnsi="Arial"/>
      <w:bCs/>
      <w:lang w:val="da-DK" w:eastAsia="en-US"/>
    </w:rPr>
  </w:style>
  <w:style w:type="table" w:customStyle="1" w:styleId="TableGrid2">
    <w:name w:val="Table Grid2"/>
    <w:basedOn w:val="TableNormal"/>
    <w:next w:val="TableGrid"/>
    <w:rsid w:val="000D10B4"/>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ndrag">
    <w:name w:val="Normal indrag"/>
    <w:basedOn w:val="Normal"/>
    <w:rsid w:val="000D10B4"/>
    <w:pPr>
      <w:spacing w:before="60" w:after="120"/>
      <w:ind w:left="709"/>
    </w:pPr>
    <w:rPr>
      <w:rFonts w:eastAsia="Times New Roman"/>
      <w:noProof w:val="0"/>
      <w:sz w:val="22"/>
      <w:lang w:val="sv-SE" w:eastAsia="en-US"/>
    </w:rPr>
  </w:style>
  <w:style w:type="paragraph" w:customStyle="1" w:styleId="xClassification2">
    <w:name w:val="xClassification2"/>
    <w:basedOn w:val="Normal"/>
    <w:rsid w:val="000D10B4"/>
    <w:pPr>
      <w:spacing w:before="120" w:after="240"/>
    </w:pPr>
    <w:rPr>
      <w:b/>
      <w:sz w:val="22"/>
      <w:lang w:val="en-US" w:eastAsia="en-US"/>
    </w:rPr>
  </w:style>
  <w:style w:type="paragraph" w:customStyle="1" w:styleId="xGuidingText">
    <w:name w:val="xGuiding Text"/>
    <w:basedOn w:val="Normal"/>
    <w:rsid w:val="000D10B4"/>
    <w:pPr>
      <w:spacing w:before="120"/>
    </w:pPr>
    <w:rPr>
      <w:b/>
      <w:sz w:val="18"/>
      <w:lang w:val="en-US" w:eastAsia="en-US"/>
    </w:rPr>
  </w:style>
  <w:style w:type="paragraph" w:customStyle="1" w:styleId="Paragraph4">
    <w:name w:val="Paragraph 4"/>
    <w:basedOn w:val="Normal"/>
    <w:rsid w:val="000D10B4"/>
    <w:pPr>
      <w:tabs>
        <w:tab w:val="left" w:pos="2736"/>
      </w:tabs>
      <w:spacing w:after="120"/>
      <w:ind w:left="2736" w:hanging="1008"/>
    </w:pPr>
    <w:rPr>
      <w:rFonts w:ascii="Times New Roman" w:hAnsi="Times New Roman"/>
      <w:noProof w:val="0"/>
      <w:sz w:val="24"/>
      <w:lang w:val="en-US"/>
    </w:rPr>
  </w:style>
  <w:style w:type="character" w:customStyle="1" w:styleId="TOC1Char">
    <w:name w:val="TOC 1 Char"/>
    <w:link w:val="TOC1"/>
    <w:uiPriority w:val="39"/>
    <w:rsid w:val="00752057"/>
    <w:rPr>
      <w:rFonts w:asciiTheme="minorHAnsi" w:hAnsiTheme="minorHAnsi"/>
      <w:b/>
      <w:bCs/>
      <w:caps/>
      <w:noProof/>
      <w:lang w:val="en-GB"/>
    </w:rPr>
  </w:style>
  <w:style w:type="paragraph" w:customStyle="1" w:styleId="CM17">
    <w:name w:val="CM17"/>
    <w:basedOn w:val="Default"/>
    <w:next w:val="Default"/>
    <w:uiPriority w:val="99"/>
    <w:rsid w:val="000D10B4"/>
    <w:pPr>
      <w:widowControl w:val="0"/>
    </w:pPr>
    <w:rPr>
      <w:rFonts w:eastAsia="宋体"/>
      <w:color w:val="auto"/>
      <w:lang w:eastAsia="zh-CN"/>
    </w:rPr>
  </w:style>
  <w:style w:type="paragraph" w:customStyle="1" w:styleId="CM18">
    <w:name w:val="CM18"/>
    <w:basedOn w:val="Default"/>
    <w:next w:val="Default"/>
    <w:uiPriority w:val="99"/>
    <w:rsid w:val="000D10B4"/>
    <w:pPr>
      <w:widowControl w:val="0"/>
    </w:pPr>
    <w:rPr>
      <w:rFonts w:eastAsia="宋体"/>
      <w:color w:val="auto"/>
      <w:lang w:eastAsia="zh-CN"/>
    </w:rPr>
  </w:style>
  <w:style w:type="paragraph" w:customStyle="1" w:styleId="CM6">
    <w:name w:val="CM6"/>
    <w:basedOn w:val="Default"/>
    <w:next w:val="Default"/>
    <w:uiPriority w:val="99"/>
    <w:rsid w:val="000D10B4"/>
    <w:pPr>
      <w:widowControl w:val="0"/>
      <w:spacing w:line="203" w:lineRule="atLeast"/>
    </w:pPr>
    <w:rPr>
      <w:rFonts w:eastAsia="宋体"/>
      <w:color w:val="auto"/>
      <w:lang w:eastAsia="zh-CN"/>
    </w:rPr>
  </w:style>
  <w:style w:type="paragraph" w:customStyle="1" w:styleId="CM14">
    <w:name w:val="CM14"/>
    <w:basedOn w:val="Default"/>
    <w:next w:val="Default"/>
    <w:uiPriority w:val="99"/>
    <w:rsid w:val="000D10B4"/>
    <w:pPr>
      <w:widowControl w:val="0"/>
    </w:pPr>
    <w:rPr>
      <w:rFonts w:eastAsia="宋体"/>
      <w:color w:val="auto"/>
      <w:lang w:eastAsia="zh-CN"/>
    </w:rPr>
  </w:style>
  <w:style w:type="paragraph" w:customStyle="1" w:styleId="CM19">
    <w:name w:val="CM19"/>
    <w:basedOn w:val="Default"/>
    <w:next w:val="Default"/>
    <w:uiPriority w:val="99"/>
    <w:rsid w:val="000D10B4"/>
    <w:pPr>
      <w:widowControl w:val="0"/>
    </w:pPr>
    <w:rPr>
      <w:rFonts w:eastAsia="宋体"/>
      <w:color w:val="auto"/>
      <w:lang w:eastAsia="zh-CN"/>
    </w:rPr>
  </w:style>
  <w:style w:type="paragraph" w:customStyle="1" w:styleId="CM10">
    <w:name w:val="CM10"/>
    <w:basedOn w:val="Default"/>
    <w:next w:val="Default"/>
    <w:uiPriority w:val="99"/>
    <w:rsid w:val="000D10B4"/>
    <w:pPr>
      <w:widowControl w:val="0"/>
      <w:spacing w:line="320" w:lineRule="atLeast"/>
    </w:pPr>
    <w:rPr>
      <w:rFonts w:eastAsia="宋体"/>
      <w:color w:val="auto"/>
      <w:lang w:eastAsia="zh-CN"/>
    </w:rPr>
  </w:style>
  <w:style w:type="numbering" w:customStyle="1" w:styleId="NoList1">
    <w:name w:val="No List1"/>
    <w:next w:val="NoList"/>
    <w:semiHidden/>
    <w:rsid w:val="000D10B4"/>
  </w:style>
  <w:style w:type="paragraph" w:customStyle="1" w:styleId="NNETitelOverskrift">
    <w:name w:val="NNE TitelOverskrift"/>
    <w:basedOn w:val="Normal"/>
    <w:rsid w:val="000D10B4"/>
    <w:pPr>
      <w:overflowPunct w:val="0"/>
      <w:autoSpaceDE w:val="0"/>
      <w:autoSpaceDN w:val="0"/>
      <w:adjustRightInd w:val="0"/>
      <w:spacing w:before="300" w:after="300"/>
      <w:jc w:val="center"/>
      <w:textAlignment w:val="baseline"/>
    </w:pPr>
    <w:rPr>
      <w:rFonts w:ascii="Verdana" w:hAnsi="Verdana"/>
      <w:b/>
      <w:bCs/>
      <w:caps/>
      <w:noProof w:val="0"/>
      <w:sz w:val="28"/>
      <w:lang w:eastAsia="en-US"/>
    </w:rPr>
  </w:style>
  <w:style w:type="paragraph" w:customStyle="1" w:styleId="NNETabelHjreBold">
    <w:name w:val="NNE TabelHøjreBold"/>
    <w:basedOn w:val="NNETabelVenstreBold"/>
    <w:rsid w:val="000D10B4"/>
    <w:pPr>
      <w:jc w:val="right"/>
    </w:pPr>
    <w:rPr>
      <w:szCs w:val="20"/>
    </w:rPr>
  </w:style>
  <w:style w:type="paragraph" w:customStyle="1" w:styleId="NNEHeaderHjre">
    <w:name w:val="NNE HeaderHøjre"/>
    <w:basedOn w:val="Normal"/>
    <w:rsid w:val="000D10B4"/>
    <w:pPr>
      <w:overflowPunct w:val="0"/>
      <w:autoSpaceDE w:val="0"/>
      <w:autoSpaceDN w:val="0"/>
      <w:adjustRightInd w:val="0"/>
      <w:jc w:val="right"/>
      <w:textAlignment w:val="baseline"/>
    </w:pPr>
    <w:rPr>
      <w:rFonts w:ascii="Verdana" w:hAnsi="Verdana"/>
      <w:bCs/>
      <w:noProof w:val="0"/>
      <w:sz w:val="22"/>
      <w:lang w:eastAsia="en-US"/>
    </w:rPr>
  </w:style>
  <w:style w:type="paragraph" w:customStyle="1" w:styleId="NNEHeaderVenstre">
    <w:name w:val="NNE HeaderVenstre"/>
    <w:basedOn w:val="Normal"/>
    <w:rsid w:val="000D10B4"/>
    <w:pPr>
      <w:overflowPunct w:val="0"/>
      <w:autoSpaceDE w:val="0"/>
      <w:autoSpaceDN w:val="0"/>
      <w:adjustRightInd w:val="0"/>
      <w:textAlignment w:val="baseline"/>
    </w:pPr>
    <w:rPr>
      <w:rFonts w:ascii="Verdana" w:hAnsi="Verdana"/>
      <w:bCs/>
      <w:noProof w:val="0"/>
      <w:sz w:val="22"/>
      <w:lang w:eastAsia="en-US"/>
    </w:rPr>
  </w:style>
  <w:style w:type="paragraph" w:customStyle="1" w:styleId="NNEHeaderOverskrift">
    <w:name w:val="NNE HeaderOverskrift"/>
    <w:basedOn w:val="Normal"/>
    <w:rsid w:val="000D10B4"/>
    <w:pPr>
      <w:overflowPunct w:val="0"/>
      <w:autoSpaceDE w:val="0"/>
      <w:autoSpaceDN w:val="0"/>
      <w:adjustRightInd w:val="0"/>
      <w:spacing w:before="80" w:after="80"/>
      <w:jc w:val="center"/>
      <w:textAlignment w:val="baseline"/>
    </w:pPr>
    <w:rPr>
      <w:rFonts w:ascii="Verdana" w:hAnsi="Verdana"/>
      <w:b/>
      <w:bCs/>
      <w:noProof w:val="0"/>
      <w:sz w:val="32"/>
      <w:lang w:eastAsia="en-US"/>
    </w:rPr>
  </w:style>
  <w:style w:type="paragraph" w:customStyle="1" w:styleId="NNEPunktOverskrift">
    <w:name w:val="NNE PunktOverskrift"/>
    <w:basedOn w:val="Normal"/>
    <w:next w:val="Normal"/>
    <w:rsid w:val="000D10B4"/>
    <w:pPr>
      <w:overflowPunct w:val="0"/>
      <w:autoSpaceDE w:val="0"/>
      <w:autoSpaceDN w:val="0"/>
      <w:adjustRightInd w:val="0"/>
      <w:spacing w:before="60" w:after="60"/>
      <w:textAlignment w:val="baseline"/>
    </w:pPr>
    <w:rPr>
      <w:rFonts w:ascii="Verdana" w:hAnsi="Verdana"/>
      <w:b/>
      <w:bCs/>
      <w:noProof w:val="0"/>
      <w:sz w:val="22"/>
      <w:lang w:eastAsia="en-US"/>
    </w:rPr>
  </w:style>
  <w:style w:type="paragraph" w:customStyle="1" w:styleId="NNEHeaderCenter">
    <w:name w:val="NNE HeaderCenter"/>
    <w:basedOn w:val="NNEHeaderHjre"/>
    <w:rsid w:val="000D10B4"/>
    <w:pPr>
      <w:spacing w:after="120"/>
      <w:jc w:val="center"/>
    </w:pPr>
    <w:rPr>
      <w:b/>
    </w:rPr>
  </w:style>
  <w:style w:type="paragraph" w:customStyle="1" w:styleId="NNETabelHjre">
    <w:name w:val="NNE TabelHøjre"/>
    <w:basedOn w:val="NNETabelHjreBold"/>
    <w:rsid w:val="000D10B4"/>
    <w:rPr>
      <w:b w:val="0"/>
    </w:rPr>
  </w:style>
  <w:style w:type="paragraph" w:customStyle="1" w:styleId="NNETabelStor">
    <w:name w:val="NNE TabelStor"/>
    <w:basedOn w:val="NNETabelVenstreBold"/>
    <w:rsid w:val="000D10B4"/>
    <w:pPr>
      <w:spacing w:after="0"/>
    </w:pPr>
    <w:rPr>
      <w:sz w:val="28"/>
      <w:szCs w:val="20"/>
    </w:rPr>
  </w:style>
  <w:style w:type="paragraph" w:customStyle="1" w:styleId="NNEHeaderNotAfter">
    <w:name w:val="NNE HeaderNotAfter"/>
    <w:basedOn w:val="NNETabelVenstreBold"/>
    <w:rsid w:val="000D10B4"/>
    <w:pPr>
      <w:spacing w:after="0"/>
    </w:pPr>
    <w:rPr>
      <w:szCs w:val="20"/>
    </w:rPr>
  </w:style>
  <w:style w:type="paragraph" w:customStyle="1" w:styleId="NNEHeaderNotBefore">
    <w:name w:val="NNE HeaderNotBefore"/>
    <w:basedOn w:val="NNETabelVenstreBold"/>
    <w:rsid w:val="000D10B4"/>
    <w:pPr>
      <w:spacing w:before="0"/>
    </w:pPr>
    <w:rPr>
      <w:szCs w:val="20"/>
    </w:rPr>
  </w:style>
  <w:style w:type="paragraph" w:customStyle="1" w:styleId="Ole1">
    <w:name w:val="Ole1"/>
    <w:basedOn w:val="Normal"/>
    <w:next w:val="Normal"/>
    <w:rsid w:val="000D10B4"/>
    <w:pPr>
      <w:overflowPunct w:val="0"/>
      <w:autoSpaceDE w:val="0"/>
      <w:autoSpaceDN w:val="0"/>
      <w:adjustRightInd w:val="0"/>
      <w:ind w:left="283" w:hanging="283"/>
      <w:textAlignment w:val="baseline"/>
    </w:pPr>
    <w:rPr>
      <w:rFonts w:ascii="Verdana" w:hAnsi="Verdana"/>
      <w:bCs/>
      <w:noProof w:val="0"/>
      <w:sz w:val="22"/>
      <w:lang w:eastAsia="en-US"/>
    </w:rPr>
  </w:style>
  <w:style w:type="table" w:customStyle="1" w:styleId="TableGrid3">
    <w:name w:val="Table Grid3"/>
    <w:basedOn w:val="TableNormal"/>
    <w:next w:val="TableGrid"/>
    <w:rsid w:val="000D10B4"/>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NETabelVenstreCharCharChar">
    <w:name w:val="NNE TabelVenstre Char Char Char"/>
    <w:link w:val="NNETabelVenstreCharChar"/>
    <w:rsid w:val="000D10B4"/>
    <w:rPr>
      <w:rFonts w:ascii="Verdana" w:hAnsi="Verdana" w:cs="Arial"/>
      <w:bCs/>
      <w:spacing w:val="-2"/>
      <w:sz w:val="18"/>
      <w:lang w:val="da-DK" w:eastAsia="en-US"/>
    </w:rPr>
  </w:style>
  <w:style w:type="paragraph" w:customStyle="1" w:styleId="NNETabelVenstreCharChar">
    <w:name w:val="NNE TabelVenstre Char Char"/>
    <w:basedOn w:val="Normal"/>
    <w:link w:val="NNETabelVenstreCharCharChar"/>
    <w:rsid w:val="000D10B4"/>
    <w:pPr>
      <w:overflowPunct w:val="0"/>
      <w:autoSpaceDE w:val="0"/>
      <w:autoSpaceDN w:val="0"/>
      <w:adjustRightInd w:val="0"/>
      <w:spacing w:before="40" w:after="40"/>
    </w:pPr>
    <w:rPr>
      <w:rFonts w:ascii="Verdana" w:hAnsi="Verdana" w:cs="Arial"/>
      <w:bCs/>
      <w:noProof w:val="0"/>
      <w:spacing w:val="-2"/>
      <w:sz w:val="18"/>
      <w:lang w:val="da-DK" w:eastAsia="en-US"/>
    </w:rPr>
  </w:style>
  <w:style w:type="character" w:customStyle="1" w:styleId="NNETabelTekstCharCharCharChar">
    <w:name w:val="NNE TabelTekst Char Char Char Char"/>
    <w:locked/>
    <w:rsid w:val="000D10B4"/>
    <w:rPr>
      <w:rFonts w:ascii="Arial" w:hAnsi="Arial"/>
      <w:bCs/>
      <w:lang w:val="da-DK" w:eastAsia="en-US" w:bidi="ar-SA"/>
    </w:rPr>
  </w:style>
  <w:style w:type="paragraph" w:customStyle="1" w:styleId="NormalRedItalic">
    <w:name w:val="Normal Red Italic"/>
    <w:basedOn w:val="NormalRed"/>
    <w:rsid w:val="000D10B4"/>
    <w:pPr>
      <w:widowControl/>
    </w:pPr>
    <w:rPr>
      <w:i/>
      <w:kern w:val="0"/>
      <w:sz w:val="20"/>
      <w:lang w:eastAsia="en-US"/>
    </w:rPr>
  </w:style>
  <w:style w:type="paragraph" w:customStyle="1" w:styleId="Bodytextreditalic">
    <w:name w:val="Body text red italic"/>
    <w:basedOn w:val="BodyText"/>
    <w:rsid w:val="000D10B4"/>
    <w:pPr>
      <w:widowControl w:val="0"/>
      <w:tabs>
        <w:tab w:val="clear" w:pos="709"/>
        <w:tab w:val="clear" w:pos="4253"/>
      </w:tabs>
      <w:spacing w:after="0" w:line="240" w:lineRule="auto"/>
      <w:ind w:left="360"/>
    </w:pPr>
    <w:rPr>
      <w:rFonts w:ascii="Times New Roman" w:hAnsi="Times New Roman"/>
      <w:i/>
      <w:noProof w:val="0"/>
      <w:color w:val="FF0000"/>
      <w:sz w:val="20"/>
      <w:lang w:val="en-US" w:eastAsia="en-US"/>
    </w:rPr>
  </w:style>
  <w:style w:type="paragraph" w:customStyle="1" w:styleId="NormalIndented1">
    <w:name w:val="Normal Indented 1"/>
    <w:basedOn w:val="Header"/>
    <w:rsid w:val="000D10B4"/>
    <w:pPr>
      <w:tabs>
        <w:tab w:val="clear" w:pos="4536"/>
        <w:tab w:val="clear" w:pos="9072"/>
      </w:tabs>
      <w:spacing w:after="120"/>
      <w:ind w:left="720"/>
    </w:pPr>
    <w:rPr>
      <w:rFonts w:ascii="Times New Roman" w:hAnsi="Times New Roman"/>
      <w:bCs/>
      <w:noProof w:val="0"/>
      <w:sz w:val="24"/>
      <w:szCs w:val="24"/>
      <w:lang w:val="en-US" w:eastAsia="en-US"/>
    </w:rPr>
  </w:style>
  <w:style w:type="character" w:customStyle="1" w:styleId="def">
    <w:name w:val="def"/>
    <w:rsid w:val="000D10B4"/>
  </w:style>
  <w:style w:type="character" w:customStyle="1" w:styleId="st1">
    <w:name w:val="st1"/>
    <w:rsid w:val="000D10B4"/>
  </w:style>
  <w:style w:type="character" w:customStyle="1" w:styleId="CharChar13">
    <w:name w:val="Char Char13"/>
    <w:rsid w:val="000D10B4"/>
    <w:rPr>
      <w:sz w:val="18"/>
      <w:szCs w:val="18"/>
    </w:rPr>
  </w:style>
  <w:style w:type="character" w:customStyle="1" w:styleId="CharChar12">
    <w:name w:val="Char Char12"/>
    <w:rsid w:val="000D10B4"/>
    <w:rPr>
      <w:sz w:val="18"/>
      <w:szCs w:val="18"/>
    </w:rPr>
  </w:style>
  <w:style w:type="paragraph" w:customStyle="1" w:styleId="NumberedText">
    <w:name w:val="NumberedText"/>
    <w:basedOn w:val="Normal"/>
    <w:next w:val="Normal"/>
    <w:rsid w:val="000D10B4"/>
    <w:pPr>
      <w:numPr>
        <w:numId w:val="8"/>
      </w:numPr>
      <w:tabs>
        <w:tab w:val="left" w:pos="360"/>
      </w:tabs>
      <w:spacing w:after="60"/>
    </w:pPr>
    <w:rPr>
      <w:noProof w:val="0"/>
      <w:snapToGrid w:val="0"/>
    </w:rPr>
  </w:style>
  <w:style w:type="paragraph" w:customStyle="1" w:styleId="1fa">
    <w:name w:val="1)"/>
    <w:basedOn w:val="Normal"/>
    <w:rsid w:val="000D10B4"/>
    <w:pPr>
      <w:widowControl w:val="0"/>
      <w:tabs>
        <w:tab w:val="left" w:pos="900"/>
      </w:tabs>
      <w:spacing w:after="120"/>
      <w:ind w:left="900" w:hanging="720"/>
    </w:pPr>
    <w:rPr>
      <w:rFonts w:ascii="楷体_GB2312" w:eastAsia="楷体_GB2312" w:hAnsi="Times New Roman"/>
      <w:noProof w:val="0"/>
      <w:kern w:val="2"/>
      <w:sz w:val="28"/>
      <w:lang w:val="en-US"/>
    </w:rPr>
  </w:style>
  <w:style w:type="paragraph" w:customStyle="1" w:styleId="afff3">
    <w:name w:val="a"/>
    <w:basedOn w:val="Normal"/>
    <w:rsid w:val="000D10B4"/>
    <w:pPr>
      <w:widowControl w:val="0"/>
      <w:tabs>
        <w:tab w:val="left" w:pos="992"/>
      </w:tabs>
      <w:spacing w:after="120"/>
    </w:pPr>
    <w:rPr>
      <w:rFonts w:ascii="楷体_GB2312" w:eastAsia="楷体_GB2312" w:hAnsi="Times New Roman"/>
      <w:noProof w:val="0"/>
      <w:kern w:val="2"/>
      <w:sz w:val="28"/>
      <w:lang w:val="en-US"/>
    </w:rPr>
  </w:style>
  <w:style w:type="character" w:customStyle="1" w:styleId="keywords-mean">
    <w:name w:val="keywords-mean"/>
    <w:basedOn w:val="DefaultParagraphFont"/>
    <w:rsid w:val="000D10B4"/>
  </w:style>
  <w:style w:type="character" w:customStyle="1" w:styleId="high-light-bg4">
    <w:name w:val="high-light-bg4"/>
    <w:basedOn w:val="DefaultParagraphFont"/>
    <w:rsid w:val="000D10B4"/>
  </w:style>
  <w:style w:type="numbering" w:customStyle="1" w:styleId="2">
    <w:name w:val="样式2"/>
    <w:uiPriority w:val="99"/>
    <w:rsid w:val="000D10B4"/>
    <w:pPr>
      <w:numPr>
        <w:numId w:val="10"/>
      </w:numPr>
    </w:pPr>
  </w:style>
  <w:style w:type="character" w:customStyle="1" w:styleId="transsent">
    <w:name w:val="transsent"/>
    <w:basedOn w:val="DefaultParagraphFont"/>
    <w:rsid w:val="000D10B4"/>
  </w:style>
  <w:style w:type="character" w:customStyle="1" w:styleId="high-light-bg">
    <w:name w:val="high-light-bg"/>
    <w:basedOn w:val="DefaultParagraphFont"/>
    <w:rsid w:val="000D10B4"/>
  </w:style>
  <w:style w:type="character" w:customStyle="1" w:styleId="tran">
    <w:name w:val="tran"/>
    <w:basedOn w:val="DefaultParagraphFont"/>
    <w:rsid w:val="000D10B4"/>
  </w:style>
  <w:style w:type="paragraph" w:customStyle="1" w:styleId="src">
    <w:name w:val="src"/>
    <w:basedOn w:val="Normal"/>
    <w:qFormat/>
    <w:rsid w:val="000D10B4"/>
    <w:pPr>
      <w:spacing w:before="100" w:beforeAutospacing="1" w:after="100" w:afterAutospacing="1"/>
    </w:pPr>
    <w:rPr>
      <w:rFonts w:ascii="宋体" w:hAnsi="宋体" w:cs="宋体"/>
      <w:noProof w:val="0"/>
      <w:sz w:val="24"/>
      <w:szCs w:val="24"/>
      <w:lang w:val="en-US"/>
    </w:rPr>
  </w:style>
  <w:style w:type="numbering" w:customStyle="1" w:styleId="4">
    <w:name w:val="样式4"/>
    <w:uiPriority w:val="99"/>
    <w:rsid w:val="000D10B4"/>
    <w:pPr>
      <w:numPr>
        <w:numId w:val="11"/>
      </w:numPr>
    </w:pPr>
  </w:style>
  <w:style w:type="numbering" w:customStyle="1" w:styleId="5">
    <w:name w:val="样式5"/>
    <w:uiPriority w:val="99"/>
    <w:rsid w:val="000D10B4"/>
    <w:pPr>
      <w:numPr>
        <w:numId w:val="12"/>
      </w:numPr>
    </w:pPr>
  </w:style>
  <w:style w:type="character" w:customStyle="1" w:styleId="skip">
    <w:name w:val="skip"/>
    <w:basedOn w:val="DefaultParagraphFont"/>
    <w:rsid w:val="000D10B4"/>
  </w:style>
  <w:style w:type="character" w:customStyle="1" w:styleId="basic-word">
    <w:name w:val="basic-word"/>
    <w:basedOn w:val="DefaultParagraphFont"/>
    <w:rsid w:val="000D10B4"/>
  </w:style>
  <w:style w:type="character" w:customStyle="1" w:styleId="tgt">
    <w:name w:val="tgt"/>
    <w:basedOn w:val="DefaultParagraphFont"/>
    <w:rsid w:val="000D10B4"/>
  </w:style>
  <w:style w:type="table" w:customStyle="1" w:styleId="211">
    <w:name w:val="网格型21"/>
    <w:basedOn w:val="TableNormal"/>
    <w:next w:val="TableGrid"/>
    <w:uiPriority w:val="59"/>
    <w:qFormat/>
    <w:rsid w:val="000D10B4"/>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网格型22"/>
    <w:basedOn w:val="TableNormal"/>
    <w:next w:val="TableGrid"/>
    <w:uiPriority w:val="59"/>
    <w:qFormat/>
    <w:rsid w:val="000D10B4"/>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TABLE-HEAD">
    <w:name w:val="CH-TABLE-HEAD"/>
    <w:basedOn w:val="CH-TABLE"/>
    <w:link w:val="CH-TABLE-HEADChar"/>
    <w:qFormat/>
    <w:rsid w:val="000D10B4"/>
    <w:pPr>
      <w:jc w:val="center"/>
    </w:pPr>
    <w:rPr>
      <w:b/>
      <w:bCs/>
    </w:rPr>
  </w:style>
  <w:style w:type="character" w:customStyle="1" w:styleId="CH-TABLE-HEADChar">
    <w:name w:val="CH-TABLE-HEAD Char"/>
    <w:basedOn w:val="CH-TABLEChar"/>
    <w:link w:val="CH-TABLE-HEAD"/>
    <w:rsid w:val="000D10B4"/>
    <w:rPr>
      <w:rFonts w:ascii="微软雅黑" w:eastAsia="微软雅黑" w:hAnsi="微软雅黑" w:cs="宋体"/>
      <w:b/>
      <w:bCs/>
      <w:noProof/>
      <w:color w:val="000000"/>
      <w:kern w:val="2"/>
      <w:sz w:val="21"/>
      <w:szCs w:val="21"/>
      <w:lang w:val="en-GB"/>
    </w:rPr>
  </w:style>
  <w:style w:type="character" w:customStyle="1" w:styleId="UnresolvedMention2">
    <w:name w:val="Unresolved Mention2"/>
    <w:basedOn w:val="DefaultParagraphFont"/>
    <w:uiPriority w:val="99"/>
    <w:semiHidden/>
    <w:unhideWhenUsed/>
    <w:rsid w:val="000D10B4"/>
    <w:rPr>
      <w:color w:val="605E5C"/>
      <w:shd w:val="clear" w:color="auto" w:fill="E1DFDD"/>
    </w:rPr>
  </w:style>
  <w:style w:type="paragraph" w:customStyle="1" w:styleId="CH-">
    <w:name w:val="CH-正文点"/>
    <w:basedOn w:val="CH-1"/>
    <w:link w:val="CH-Char0"/>
    <w:qFormat/>
    <w:rsid w:val="000D10B4"/>
    <w:pPr>
      <w:numPr>
        <w:ilvl w:val="1"/>
        <w:numId w:val="13"/>
      </w:numPr>
      <w:tabs>
        <w:tab w:val="left" w:pos="630"/>
      </w:tabs>
      <w:ind w:left="0" w:firstLineChars="0" w:firstLine="432"/>
    </w:pPr>
  </w:style>
  <w:style w:type="paragraph" w:customStyle="1" w:styleId="a0">
    <w:name w:val="图标题"/>
    <w:basedOn w:val="ListParagraph"/>
    <w:next w:val="Style5"/>
    <w:link w:val="Char8"/>
    <w:qFormat/>
    <w:rsid w:val="000D10B4"/>
    <w:pPr>
      <w:keepLines/>
      <w:numPr>
        <w:numId w:val="14"/>
      </w:numPr>
      <w:spacing w:after="240" w:line="240" w:lineRule="auto"/>
      <w:jc w:val="center"/>
    </w:pPr>
    <w:rPr>
      <w:rFonts w:ascii="微软雅黑" w:eastAsia="微软雅黑" w:hAnsi="微软雅黑" w:cs="Arial"/>
      <w:sz w:val="20"/>
    </w:rPr>
  </w:style>
  <w:style w:type="character" w:customStyle="1" w:styleId="CH-Char0">
    <w:name w:val="CH-正文点 Char"/>
    <w:basedOn w:val="CH-Char"/>
    <w:link w:val="CH-"/>
    <w:rsid w:val="000D10B4"/>
    <w:rPr>
      <w:rFonts w:ascii="微软雅黑" w:eastAsia="微软雅黑" w:hAnsi="微软雅黑"/>
      <w:noProof/>
      <w:sz w:val="22"/>
      <w:szCs w:val="18"/>
    </w:rPr>
  </w:style>
  <w:style w:type="character" w:customStyle="1" w:styleId="Char8">
    <w:name w:val="图标题 Char"/>
    <w:basedOn w:val="DefaultParagraphFont"/>
    <w:link w:val="a0"/>
    <w:rsid w:val="000D10B4"/>
    <w:rPr>
      <w:rFonts w:ascii="微软雅黑" w:eastAsia="微软雅黑" w:hAnsi="微软雅黑" w:cs="Arial"/>
      <w:noProof/>
      <w:szCs w:val="22"/>
    </w:rPr>
  </w:style>
  <w:style w:type="paragraph" w:customStyle="1" w:styleId="afff4">
    <w:name w:val="图"/>
    <w:basedOn w:val="Normal"/>
    <w:next w:val="a0"/>
    <w:link w:val="Char9"/>
    <w:qFormat/>
    <w:rsid w:val="000D10B4"/>
    <w:pPr>
      <w:spacing w:before="120"/>
      <w:jc w:val="center"/>
    </w:pPr>
    <w:rPr>
      <w:rFonts w:eastAsia="微软雅黑"/>
      <w:lang w:val="en-US"/>
    </w:rPr>
  </w:style>
  <w:style w:type="character" w:customStyle="1" w:styleId="Char9">
    <w:name w:val="图 Char"/>
    <w:basedOn w:val="DefaultParagraphFont"/>
    <w:link w:val="afff4"/>
    <w:rsid w:val="000D10B4"/>
    <w:rPr>
      <w:rFonts w:ascii="Arial" w:eastAsia="微软雅黑" w:hAnsi="Arial"/>
      <w:noProof/>
    </w:rPr>
  </w:style>
  <w:style w:type="paragraph" w:customStyle="1" w:styleId="Style5">
    <w:name w:val="Style5"/>
    <w:basedOn w:val="Normal"/>
    <w:link w:val="Style5Char"/>
    <w:qFormat/>
    <w:rsid w:val="000D10B4"/>
    <w:pPr>
      <w:ind w:firstLineChars="200" w:firstLine="440"/>
    </w:pPr>
    <w:rPr>
      <w:rFonts w:ascii="微软雅黑" w:eastAsia="微软雅黑" w:hAnsi="微软雅黑" w:cs="仿宋"/>
      <w:sz w:val="22"/>
      <w:szCs w:val="18"/>
    </w:rPr>
  </w:style>
  <w:style w:type="character" w:customStyle="1" w:styleId="Style5Char">
    <w:name w:val="Style5 Char"/>
    <w:basedOn w:val="DefaultParagraphFont"/>
    <w:link w:val="Style5"/>
    <w:rsid w:val="000D10B4"/>
    <w:rPr>
      <w:rFonts w:ascii="微软雅黑" w:eastAsia="微软雅黑" w:hAnsi="微软雅黑" w:cs="仿宋"/>
      <w:noProof/>
      <w:sz w:val="22"/>
      <w:szCs w:val="18"/>
      <w:lang w:val="en-GB"/>
    </w:rPr>
  </w:style>
  <w:style w:type="paragraph" w:customStyle="1" w:styleId="Style8">
    <w:name w:val="Style8"/>
    <w:basedOn w:val="ListParagraph"/>
    <w:link w:val="Style8Char"/>
    <w:autoRedefine/>
    <w:qFormat/>
    <w:rsid w:val="00A0708A"/>
    <w:pPr>
      <w:numPr>
        <w:numId w:val="15"/>
      </w:numPr>
      <w:adjustRightInd w:val="0"/>
      <w:spacing w:after="0" w:line="240" w:lineRule="auto"/>
      <w:contextualSpacing w:val="0"/>
    </w:pPr>
    <w:rPr>
      <w:rFonts w:ascii="微软雅黑" w:eastAsia="微软雅黑" w:hAnsi="微软雅黑"/>
    </w:rPr>
  </w:style>
  <w:style w:type="character" w:customStyle="1" w:styleId="Style8Char">
    <w:name w:val="Style8 Char"/>
    <w:basedOn w:val="DefaultParagraphFont"/>
    <w:link w:val="Style8"/>
    <w:rsid w:val="00A0708A"/>
    <w:rPr>
      <w:rFonts w:ascii="微软雅黑" w:eastAsia="微软雅黑" w:hAnsi="微软雅黑"/>
      <w:noProof/>
      <w:sz w:val="22"/>
      <w:szCs w:val="22"/>
    </w:rPr>
  </w:style>
  <w:style w:type="paragraph" w:customStyle="1" w:styleId="CH--">
    <w:name w:val="CH-正文-小序号"/>
    <w:basedOn w:val="Style8"/>
    <w:link w:val="CH--Char"/>
    <w:qFormat/>
    <w:rsid w:val="000D10B4"/>
  </w:style>
  <w:style w:type="paragraph" w:customStyle="1" w:styleId="CH-2">
    <w:name w:val="CH-图"/>
    <w:basedOn w:val="CH-1"/>
    <w:next w:val="CH-3"/>
    <w:link w:val="CH-Char1"/>
    <w:qFormat/>
    <w:rsid w:val="000F55B3"/>
    <w:pPr>
      <w:spacing w:before="120"/>
      <w:ind w:firstLineChars="0" w:firstLine="0"/>
      <w:jc w:val="center"/>
    </w:pPr>
  </w:style>
  <w:style w:type="character" w:customStyle="1" w:styleId="CH--Char">
    <w:name w:val="CH-正文-小序号 Char"/>
    <w:basedOn w:val="Style8Char"/>
    <w:link w:val="CH--"/>
    <w:rsid w:val="000D10B4"/>
    <w:rPr>
      <w:rFonts w:ascii="微软雅黑" w:eastAsia="微软雅黑" w:hAnsi="微软雅黑"/>
      <w:noProof/>
      <w:sz w:val="22"/>
      <w:szCs w:val="22"/>
    </w:rPr>
  </w:style>
  <w:style w:type="paragraph" w:customStyle="1" w:styleId="CH-3">
    <w:name w:val="CH-图标题"/>
    <w:basedOn w:val="a0"/>
    <w:next w:val="CH-2"/>
    <w:link w:val="CH-Char2"/>
    <w:qFormat/>
    <w:rsid w:val="00D40326"/>
    <w:pPr>
      <w:ind w:left="0" w:firstLine="0"/>
    </w:pPr>
    <w:rPr>
      <w:lang w:val="en-GB"/>
    </w:rPr>
  </w:style>
  <w:style w:type="character" w:customStyle="1" w:styleId="CH-Char1">
    <w:name w:val="CH-图 Char"/>
    <w:basedOn w:val="CH-Char"/>
    <w:link w:val="CH-2"/>
    <w:rsid w:val="000F55B3"/>
    <w:rPr>
      <w:rFonts w:ascii="微软雅黑" w:eastAsia="微软雅黑" w:hAnsi="微软雅黑"/>
      <w:noProof/>
      <w:sz w:val="22"/>
      <w:szCs w:val="18"/>
      <w:lang w:val="en-GB"/>
    </w:rPr>
  </w:style>
  <w:style w:type="paragraph" w:customStyle="1" w:styleId="Style6">
    <w:name w:val="Style6"/>
    <w:basedOn w:val="ListParagraph"/>
    <w:link w:val="Style6Char"/>
    <w:qFormat/>
    <w:rsid w:val="000D10B4"/>
    <w:pPr>
      <w:numPr>
        <w:numId w:val="16"/>
      </w:numPr>
      <w:tabs>
        <w:tab w:val="left" w:pos="709"/>
      </w:tabs>
      <w:spacing w:after="0" w:line="240" w:lineRule="auto"/>
      <w:ind w:firstLine="0"/>
    </w:pPr>
    <w:rPr>
      <w:rFonts w:ascii="微软雅黑" w:eastAsia="微软雅黑" w:hAnsi="微软雅黑"/>
    </w:rPr>
  </w:style>
  <w:style w:type="character" w:customStyle="1" w:styleId="CH-Char2">
    <w:name w:val="CH-图标题 Char"/>
    <w:basedOn w:val="Char8"/>
    <w:link w:val="CH-3"/>
    <w:rsid w:val="00D40326"/>
    <w:rPr>
      <w:rFonts w:ascii="微软雅黑" w:eastAsia="微软雅黑" w:hAnsi="微软雅黑" w:cs="Arial"/>
      <w:noProof/>
      <w:szCs w:val="22"/>
      <w:lang w:val="en-GB"/>
    </w:rPr>
  </w:style>
  <w:style w:type="character" w:customStyle="1" w:styleId="Style6Char">
    <w:name w:val="Style6 Char"/>
    <w:basedOn w:val="DefaultParagraphFont"/>
    <w:link w:val="Style6"/>
    <w:rsid w:val="000D10B4"/>
    <w:rPr>
      <w:rFonts w:ascii="微软雅黑" w:eastAsia="微软雅黑" w:hAnsi="微软雅黑"/>
      <w:noProof/>
      <w:sz w:val="22"/>
      <w:szCs w:val="22"/>
    </w:rPr>
  </w:style>
  <w:style w:type="character" w:customStyle="1" w:styleId="NormalIndentChar">
    <w:name w:val="Normal Indent Char"/>
    <w:aliases w:val="ind:txt Char,表正文 Char,正文非缩进 Char,正文不缩进 Char1,ALT+Z Char,缩进 Char,标题四 Char,正文双线 Char1,正文双线 Char Char,特点 Char,段1 Char,正文编号 Char,四号 Char,首行缩进 Char,四号 Char Char Char Char Char Char,正文缩进1 Char,正文（首行缩进两字）1 Char,表正文1 Char,正文非缩进1 Char,特点1 Char"/>
    <w:link w:val="NormalIndent"/>
    <w:locked/>
    <w:rsid w:val="000D10B4"/>
    <w:rPr>
      <w:noProof/>
      <w:kern w:val="2"/>
      <w:sz w:val="21"/>
    </w:rPr>
  </w:style>
  <w:style w:type="numbering" w:customStyle="1" w:styleId="NoList2">
    <w:name w:val="No List2"/>
    <w:next w:val="NoList"/>
    <w:uiPriority w:val="99"/>
    <w:semiHidden/>
    <w:unhideWhenUsed/>
    <w:rsid w:val="000D10B4"/>
  </w:style>
  <w:style w:type="paragraph" w:customStyle="1" w:styleId="CharCharCharCharCharCharChar4">
    <w:name w:val="Char Char Char Char Char Char Char4"/>
    <w:basedOn w:val="Normal"/>
    <w:rsid w:val="000D10B4"/>
    <w:pPr>
      <w:widowControl w:val="0"/>
      <w:ind w:firstLineChars="200" w:firstLine="200"/>
    </w:pPr>
    <w:rPr>
      <w:rFonts w:ascii="Times New Roman" w:eastAsia="微软雅黑" w:hAnsi="Times New Roman"/>
      <w:kern w:val="2"/>
      <w:sz w:val="21"/>
      <w:szCs w:val="21"/>
      <w:lang w:val="en-US"/>
    </w:rPr>
  </w:style>
  <w:style w:type="character" w:customStyle="1" w:styleId="UnresolvedMention20">
    <w:name w:val="Unresolved Mention2"/>
    <w:basedOn w:val="DefaultParagraphFont"/>
    <w:uiPriority w:val="99"/>
    <w:semiHidden/>
    <w:unhideWhenUsed/>
    <w:rsid w:val="000D10B4"/>
    <w:rPr>
      <w:color w:val="605E5C"/>
      <w:shd w:val="clear" w:color="auto" w:fill="E1DFDD"/>
    </w:rPr>
  </w:style>
  <w:style w:type="character" w:customStyle="1" w:styleId="Chara">
    <w:name w:val="表标题 Char"/>
    <w:basedOn w:val="DefaultParagraphFont"/>
    <w:link w:val="a"/>
    <w:locked/>
    <w:rsid w:val="000D10B4"/>
    <w:rPr>
      <w:rFonts w:ascii="微软雅黑" w:eastAsia="微软雅黑" w:hAnsi="微软雅黑"/>
      <w:noProof/>
    </w:rPr>
  </w:style>
  <w:style w:type="paragraph" w:customStyle="1" w:styleId="a">
    <w:name w:val="表标题"/>
    <w:basedOn w:val="ListParagraph"/>
    <w:link w:val="Chara"/>
    <w:qFormat/>
    <w:rsid w:val="000D10B4"/>
    <w:pPr>
      <w:numPr>
        <w:numId w:val="17"/>
      </w:numPr>
      <w:spacing w:before="120" w:after="0" w:line="240" w:lineRule="auto"/>
      <w:ind w:left="0" w:firstLine="0"/>
      <w:jc w:val="center"/>
    </w:pPr>
    <w:rPr>
      <w:rFonts w:ascii="微软雅黑" w:eastAsia="微软雅黑" w:hAnsi="微软雅黑"/>
      <w:sz w:val="20"/>
      <w:szCs w:val="20"/>
    </w:rPr>
  </w:style>
  <w:style w:type="paragraph" w:customStyle="1" w:styleId="afff5">
    <w:name w:val="基准标题"/>
    <w:basedOn w:val="Normal"/>
    <w:next w:val="BodyText"/>
    <w:autoRedefine/>
    <w:qFormat/>
    <w:rsid w:val="000D10B4"/>
    <w:pPr>
      <w:tabs>
        <w:tab w:val="right" w:pos="8640"/>
      </w:tabs>
      <w:spacing w:after="50" w:line="360" w:lineRule="exact"/>
      <w:ind w:firstLineChars="200" w:firstLine="200"/>
    </w:pPr>
    <w:rPr>
      <w:rFonts w:cs="Arial"/>
      <w:b/>
      <w:bCs/>
      <w:noProof w:val="0"/>
      <w:spacing w:val="-2"/>
      <w:sz w:val="24"/>
      <w:szCs w:val="21"/>
      <w:lang w:val="en-US" w:bidi="he-IL"/>
    </w:rPr>
  </w:style>
  <w:style w:type="paragraph" w:customStyle="1" w:styleId="zw5">
    <w:name w:val="zw5"/>
    <w:basedOn w:val="Normal"/>
    <w:qFormat/>
    <w:rsid w:val="000D10B4"/>
    <w:pPr>
      <w:widowControl w:val="0"/>
      <w:spacing w:afterLines="50" w:after="156" w:line="280" w:lineRule="exact"/>
      <w:ind w:leftChars="230" w:left="483" w:firstLineChars="200" w:firstLine="200"/>
    </w:pPr>
    <w:rPr>
      <w:rFonts w:cs="Arial"/>
      <w:noProof w:val="0"/>
      <w:kern w:val="2"/>
      <w:sz w:val="24"/>
      <w:szCs w:val="21"/>
      <w:lang w:val="en-US"/>
    </w:rPr>
  </w:style>
  <w:style w:type="character" w:customStyle="1" w:styleId="trans">
    <w:name w:val="trans"/>
    <w:basedOn w:val="DefaultParagraphFont"/>
    <w:qFormat/>
    <w:rsid w:val="000D10B4"/>
  </w:style>
  <w:style w:type="character" w:customStyle="1" w:styleId="word">
    <w:name w:val="word"/>
    <w:basedOn w:val="DefaultParagraphFont"/>
    <w:qFormat/>
    <w:rsid w:val="000D10B4"/>
  </w:style>
  <w:style w:type="paragraph" w:customStyle="1" w:styleId="Normal10">
    <w:name w:val="Normal 10"/>
    <w:basedOn w:val="Normal"/>
    <w:rsid w:val="000D10B4"/>
    <w:pPr>
      <w:tabs>
        <w:tab w:val="left" w:pos="1080"/>
      </w:tabs>
      <w:ind w:firstLineChars="200" w:firstLine="200"/>
    </w:pPr>
    <w:rPr>
      <w:rFonts w:ascii="Times" w:hAnsi="Times" w:cs="Arial"/>
      <w:noProof w:val="0"/>
      <w:lang w:val="en-US" w:eastAsia="en-US"/>
    </w:rPr>
  </w:style>
  <w:style w:type="paragraph" w:customStyle="1" w:styleId="Tekstblok">
    <w:name w:val="Tekstblok"/>
    <w:basedOn w:val="Normal"/>
    <w:next w:val="Normal"/>
    <w:qFormat/>
    <w:rsid w:val="000D10B4"/>
    <w:pPr>
      <w:spacing w:line="360" w:lineRule="auto"/>
      <w:ind w:left="709" w:firstLineChars="200" w:firstLine="200"/>
    </w:pPr>
    <w:rPr>
      <w:rFonts w:eastAsia="Times New Roman"/>
      <w:noProof w:val="0"/>
      <w:lang w:val="en-US" w:eastAsia="en-US"/>
    </w:rPr>
  </w:style>
  <w:style w:type="paragraph" w:styleId="ListBullet5">
    <w:name w:val="List Bullet 5"/>
    <w:basedOn w:val="Normal"/>
    <w:autoRedefine/>
    <w:semiHidden/>
    <w:qFormat/>
    <w:rsid w:val="000D10B4"/>
    <w:pPr>
      <w:numPr>
        <w:numId w:val="18"/>
      </w:numPr>
      <w:tabs>
        <w:tab w:val="clear" w:pos="1492"/>
        <w:tab w:val="num" w:pos="1800"/>
      </w:tabs>
      <w:spacing w:before="60" w:after="60"/>
      <w:ind w:left="1800" w:firstLineChars="200" w:firstLine="200"/>
    </w:pPr>
    <w:rPr>
      <w:rFonts w:ascii="Times New Roman" w:eastAsia="Times New Roman" w:hAnsi="Times New Roman"/>
      <w:noProof w:val="0"/>
      <w:sz w:val="22"/>
      <w:lang w:eastAsia="en-US"/>
    </w:rPr>
  </w:style>
  <w:style w:type="paragraph" w:styleId="ListNumber2">
    <w:name w:val="List Number 2"/>
    <w:basedOn w:val="Normal"/>
    <w:semiHidden/>
    <w:qFormat/>
    <w:rsid w:val="000D10B4"/>
    <w:pPr>
      <w:numPr>
        <w:numId w:val="19"/>
      </w:numPr>
      <w:spacing w:before="60" w:after="60"/>
      <w:ind w:firstLineChars="200" w:firstLine="200"/>
    </w:pPr>
    <w:rPr>
      <w:rFonts w:ascii="Times New Roman" w:eastAsia="Times New Roman" w:hAnsi="Times New Roman"/>
      <w:noProof w:val="0"/>
      <w:sz w:val="22"/>
      <w:lang w:eastAsia="en-US"/>
    </w:rPr>
  </w:style>
  <w:style w:type="paragraph" w:styleId="ListNumber3">
    <w:name w:val="List Number 3"/>
    <w:basedOn w:val="Normal"/>
    <w:semiHidden/>
    <w:qFormat/>
    <w:rsid w:val="000D10B4"/>
    <w:pPr>
      <w:numPr>
        <w:numId w:val="20"/>
      </w:numPr>
      <w:spacing w:before="60" w:after="60"/>
      <w:ind w:firstLineChars="200" w:firstLine="200"/>
    </w:pPr>
    <w:rPr>
      <w:rFonts w:ascii="Times New Roman" w:eastAsia="Times New Roman" w:hAnsi="Times New Roman"/>
      <w:noProof w:val="0"/>
      <w:sz w:val="22"/>
      <w:lang w:eastAsia="en-US"/>
    </w:rPr>
  </w:style>
  <w:style w:type="paragraph" w:styleId="ListNumber4">
    <w:name w:val="List Number 4"/>
    <w:basedOn w:val="Normal"/>
    <w:semiHidden/>
    <w:qFormat/>
    <w:rsid w:val="000D10B4"/>
    <w:pPr>
      <w:numPr>
        <w:numId w:val="21"/>
      </w:numPr>
      <w:spacing w:before="60" w:after="60"/>
      <w:ind w:firstLineChars="200" w:firstLine="200"/>
    </w:pPr>
    <w:rPr>
      <w:rFonts w:ascii="Times New Roman" w:eastAsia="Times New Roman" w:hAnsi="Times New Roman"/>
      <w:noProof w:val="0"/>
      <w:sz w:val="22"/>
      <w:lang w:eastAsia="en-US"/>
    </w:rPr>
  </w:style>
  <w:style w:type="paragraph" w:styleId="ListNumber5">
    <w:name w:val="List Number 5"/>
    <w:basedOn w:val="Normal"/>
    <w:semiHidden/>
    <w:qFormat/>
    <w:rsid w:val="000D10B4"/>
    <w:pPr>
      <w:numPr>
        <w:numId w:val="22"/>
      </w:numPr>
      <w:spacing w:before="60" w:after="60"/>
      <w:ind w:firstLineChars="200" w:firstLine="200"/>
    </w:pPr>
    <w:rPr>
      <w:rFonts w:ascii="Times New Roman" w:eastAsia="Times New Roman" w:hAnsi="Times New Roman"/>
      <w:noProof w:val="0"/>
      <w:sz w:val="22"/>
      <w:lang w:eastAsia="en-US"/>
    </w:rPr>
  </w:style>
  <w:style w:type="paragraph" w:customStyle="1" w:styleId="Indent1">
    <w:name w:val="Indent 1 (•)"/>
    <w:basedOn w:val="Normal"/>
    <w:qFormat/>
    <w:rsid w:val="000D10B4"/>
    <w:pPr>
      <w:numPr>
        <w:numId w:val="23"/>
      </w:numPr>
      <w:ind w:firstLineChars="200" w:hanging="294"/>
    </w:pPr>
    <w:rPr>
      <w:rFonts w:ascii="微软雅黑" w:eastAsia="微软雅黑" w:hAnsi="微软雅黑" w:cs="Arial Unicode MS"/>
      <w:noProof w:val="0"/>
      <w:lang w:val="en-US"/>
    </w:rPr>
  </w:style>
  <w:style w:type="paragraph" w:customStyle="1" w:styleId="ListHeader">
    <w:name w:val="ListHeader"/>
    <w:basedOn w:val="Normal"/>
    <w:qFormat/>
    <w:rsid w:val="000D10B4"/>
    <w:pPr>
      <w:widowControl w:val="0"/>
      <w:spacing w:before="360" w:after="180"/>
      <w:ind w:firstLineChars="200" w:firstLine="200"/>
    </w:pPr>
    <w:rPr>
      <w:rFonts w:eastAsia="Times New Roman"/>
      <w:b/>
      <w:noProof w:val="0"/>
      <w:sz w:val="32"/>
      <w:lang w:val="en-US" w:eastAsia="en-US"/>
    </w:rPr>
  </w:style>
  <w:style w:type="paragraph" w:customStyle="1" w:styleId="headingX">
    <w:name w:val="headingX"/>
    <w:basedOn w:val="Normal"/>
    <w:next w:val="Normal"/>
    <w:qFormat/>
    <w:rsid w:val="000D10B4"/>
    <w:pPr>
      <w:spacing w:before="60" w:after="60"/>
      <w:ind w:firstLineChars="200" w:firstLine="200"/>
    </w:pPr>
    <w:rPr>
      <w:rFonts w:ascii="Times New Roman" w:eastAsia="Times New Roman" w:hAnsi="Times New Roman"/>
      <w:b/>
      <w:noProof w:val="0"/>
      <w:sz w:val="22"/>
      <w:lang w:eastAsia="en-US"/>
    </w:rPr>
  </w:style>
  <w:style w:type="paragraph" w:customStyle="1" w:styleId="DHVadresregel">
    <w:name w:val="DHVadresregel"/>
    <w:basedOn w:val="Normal"/>
    <w:qFormat/>
    <w:rsid w:val="000D10B4"/>
    <w:pPr>
      <w:spacing w:line="261" w:lineRule="exact"/>
      <w:ind w:firstLineChars="200" w:firstLine="200"/>
    </w:pPr>
    <w:rPr>
      <w:rFonts w:ascii="Univers" w:eastAsia="Times New Roman" w:hAnsi="Univers"/>
      <w:sz w:val="22"/>
      <w:lang w:eastAsia="nl-NL"/>
    </w:rPr>
  </w:style>
  <w:style w:type="paragraph" w:customStyle="1" w:styleId="requirementslist">
    <w:name w:val="requirementslist"/>
    <w:basedOn w:val="Normal"/>
    <w:qFormat/>
    <w:rsid w:val="000D10B4"/>
    <w:pPr>
      <w:numPr>
        <w:numId w:val="25"/>
      </w:numPr>
      <w:spacing w:before="120" w:after="120"/>
      <w:ind w:firstLineChars="200" w:firstLine="200"/>
    </w:pPr>
    <w:rPr>
      <w:rFonts w:ascii="Times New Roman" w:eastAsia="Times New Roman" w:hAnsi="Times New Roman"/>
      <w:noProof w:val="0"/>
      <w:sz w:val="18"/>
      <w:szCs w:val="18"/>
      <w:lang w:val="en-US" w:eastAsia="en-US"/>
    </w:rPr>
  </w:style>
  <w:style w:type="paragraph" w:customStyle="1" w:styleId="Tekstblok1">
    <w:name w:val="Tekstblok 1"/>
    <w:basedOn w:val="Tekstblok"/>
    <w:qFormat/>
    <w:rsid w:val="000D10B4"/>
    <w:pPr>
      <w:ind w:left="1080"/>
    </w:pPr>
  </w:style>
  <w:style w:type="paragraph" w:customStyle="1" w:styleId="Bullit1">
    <w:name w:val="Bullit 1"/>
    <w:basedOn w:val="Tekstblok1"/>
    <w:qFormat/>
    <w:rsid w:val="000D10B4"/>
    <w:pPr>
      <w:numPr>
        <w:numId w:val="24"/>
      </w:numPr>
      <w:tabs>
        <w:tab w:val="clear" w:pos="360"/>
        <w:tab w:val="num" w:pos="1429"/>
      </w:tabs>
      <w:ind w:left="1429"/>
    </w:pPr>
  </w:style>
  <w:style w:type="paragraph" w:customStyle="1" w:styleId="Bullit">
    <w:name w:val="Bullit"/>
    <w:basedOn w:val="Tekstblok"/>
    <w:qFormat/>
    <w:rsid w:val="000D10B4"/>
    <w:pPr>
      <w:numPr>
        <w:numId w:val="26"/>
      </w:numPr>
    </w:pPr>
  </w:style>
  <w:style w:type="paragraph" w:customStyle="1" w:styleId="Tabletitle">
    <w:name w:val="Tabletitle"/>
    <w:basedOn w:val="Normal"/>
    <w:next w:val="Normal"/>
    <w:qFormat/>
    <w:rsid w:val="000D10B4"/>
    <w:pPr>
      <w:widowControl w:val="0"/>
      <w:spacing w:after="200"/>
      <w:ind w:firstLineChars="200" w:firstLine="200"/>
    </w:pPr>
    <w:rPr>
      <w:rFonts w:ascii="Times New Roman" w:eastAsia="Times New Roman" w:hAnsi="Times New Roman"/>
      <w:b/>
      <w:noProof w:val="0"/>
      <w:sz w:val="18"/>
      <w:lang w:val="en-US" w:eastAsia="en-US"/>
    </w:rPr>
  </w:style>
  <w:style w:type="paragraph" w:customStyle="1" w:styleId="IQOQBodyText">
    <w:name w:val="IQ/OQ Body Text"/>
    <w:basedOn w:val="Normal"/>
    <w:qFormat/>
    <w:rsid w:val="000D10B4"/>
    <w:pPr>
      <w:spacing w:before="60" w:after="60"/>
      <w:ind w:left="720" w:right="125" w:firstLineChars="200" w:firstLine="200"/>
    </w:pPr>
    <w:rPr>
      <w:rFonts w:ascii="Times New Roman" w:hAnsi="Times New Roman"/>
      <w:noProof w:val="0"/>
      <w:color w:val="000000"/>
      <w:sz w:val="24"/>
      <w:lang w:eastAsia="en-US"/>
    </w:rPr>
  </w:style>
  <w:style w:type="paragraph" w:customStyle="1" w:styleId="sopind2">
    <w:name w:val="sopind2"/>
    <w:basedOn w:val="Normal"/>
    <w:qFormat/>
    <w:rsid w:val="000D10B4"/>
    <w:pPr>
      <w:spacing w:before="120"/>
      <w:ind w:left="900" w:firstLineChars="200" w:hanging="720"/>
    </w:pPr>
    <w:rPr>
      <w:rFonts w:ascii="Times New Roman" w:hAnsi="Times New Roman"/>
      <w:noProof w:val="0"/>
      <w:color w:val="000000"/>
      <w:sz w:val="24"/>
      <w:lang w:eastAsia="en-US"/>
    </w:rPr>
  </w:style>
  <w:style w:type="paragraph" w:customStyle="1" w:styleId="INDENT">
    <w:name w:val="INDENT"/>
    <w:basedOn w:val="Normal"/>
    <w:qFormat/>
    <w:rsid w:val="000D10B4"/>
    <w:pPr>
      <w:keepLines/>
      <w:widowControl w:val="0"/>
      <w:spacing w:after="240"/>
      <w:ind w:left="810" w:firstLineChars="200" w:firstLine="200"/>
    </w:pPr>
    <w:rPr>
      <w:rFonts w:ascii="Times New Roman" w:hAnsi="Times New Roman"/>
      <w:noProof w:val="0"/>
      <w:color w:val="000000"/>
      <w:sz w:val="24"/>
      <w:lang w:eastAsia="en-US"/>
    </w:rPr>
  </w:style>
  <w:style w:type="paragraph" w:customStyle="1" w:styleId="Table1">
    <w:name w:val="Table1"/>
    <w:basedOn w:val="Normal"/>
    <w:qFormat/>
    <w:rsid w:val="000D10B4"/>
    <w:pPr>
      <w:keepLines/>
      <w:widowControl w:val="0"/>
      <w:tabs>
        <w:tab w:val="left" w:pos="0"/>
        <w:tab w:val="left" w:pos="1440"/>
      </w:tabs>
      <w:spacing w:before="120" w:after="120"/>
      <w:ind w:left="57" w:firstLineChars="200" w:firstLine="200"/>
    </w:pPr>
    <w:rPr>
      <w:rFonts w:ascii="Times New Roman" w:hAnsi="Times New Roman"/>
      <w:b/>
      <w:noProof w:val="0"/>
      <w:snapToGrid w:val="0"/>
      <w:color w:val="000000"/>
      <w:sz w:val="24"/>
      <w:lang w:eastAsia="en-US"/>
    </w:rPr>
  </w:style>
  <w:style w:type="paragraph" w:customStyle="1" w:styleId="Table2">
    <w:name w:val="Table2"/>
    <w:basedOn w:val="Table1"/>
    <w:qFormat/>
    <w:rsid w:val="000D10B4"/>
    <w:pPr>
      <w:jc w:val="right"/>
    </w:pPr>
    <w:rPr>
      <w:b w:val="0"/>
    </w:rPr>
  </w:style>
  <w:style w:type="character" w:customStyle="1" w:styleId="large1">
    <w:name w:val="large1"/>
    <w:basedOn w:val="DefaultParagraphFont"/>
    <w:qFormat/>
    <w:rsid w:val="000D10B4"/>
    <w:rPr>
      <w:rFonts w:ascii="宋体" w:eastAsia="宋体" w:hAnsi="宋体" w:hint="eastAsia"/>
      <w:sz w:val="22"/>
      <w:szCs w:val="22"/>
    </w:rPr>
  </w:style>
  <w:style w:type="paragraph" w:customStyle="1" w:styleId="AANCC">
    <w:name w:val="AAN/CC"/>
    <w:basedOn w:val="Normal"/>
    <w:qFormat/>
    <w:rsid w:val="000D10B4"/>
    <w:pPr>
      <w:tabs>
        <w:tab w:val="left" w:pos="700"/>
        <w:tab w:val="left" w:pos="1100"/>
        <w:tab w:val="left" w:pos="6200"/>
        <w:tab w:val="left" w:pos="6620"/>
        <w:tab w:val="left" w:pos="6940"/>
      </w:tabs>
      <w:spacing w:before="60" w:after="60"/>
      <w:ind w:firstLineChars="200" w:firstLine="200"/>
    </w:pPr>
    <w:rPr>
      <w:rFonts w:ascii="Helvetica" w:hAnsi="Helvetica"/>
      <w:noProof w:val="0"/>
      <w:sz w:val="22"/>
      <w:lang w:val="nl-NL" w:eastAsia="en-US"/>
    </w:rPr>
  </w:style>
  <w:style w:type="paragraph" w:customStyle="1" w:styleId="afff6">
    <w:name w:val="ÕýÎÄ"/>
    <w:qFormat/>
    <w:rsid w:val="000D10B4"/>
    <w:pPr>
      <w:spacing w:line="315" w:lineRule="atLeast"/>
    </w:pPr>
    <w:rPr>
      <w:sz w:val="21"/>
      <w:lang w:eastAsia="en-US"/>
    </w:rPr>
  </w:style>
  <w:style w:type="character" w:customStyle="1" w:styleId="Charb">
    <w:name w:val="批注文字 Char"/>
    <w:qFormat/>
    <w:rsid w:val="000D10B4"/>
    <w:rPr>
      <w:rFonts w:ascii="Arial" w:hAnsi="Arial" w:cs="Arial"/>
      <w:kern w:val="2"/>
      <w:sz w:val="24"/>
      <w:szCs w:val="24"/>
    </w:rPr>
  </w:style>
  <w:style w:type="paragraph" w:customStyle="1" w:styleId="afff7">
    <w:name w:val="表首行"/>
    <w:basedOn w:val="a3"/>
    <w:link w:val="Charc"/>
    <w:qFormat/>
    <w:rsid w:val="000D10B4"/>
    <w:pPr>
      <w:jc w:val="center"/>
    </w:pPr>
    <w:rPr>
      <w:noProof w:val="0"/>
      <w:sz w:val="21"/>
    </w:rPr>
  </w:style>
  <w:style w:type="paragraph" w:customStyle="1" w:styleId="afff8">
    <w:name w:val="表格行序号"/>
    <w:basedOn w:val="ListParagraph"/>
    <w:link w:val="Chard"/>
    <w:qFormat/>
    <w:rsid w:val="000D10B4"/>
    <w:pPr>
      <w:widowControl w:val="0"/>
      <w:spacing w:after="0" w:line="240" w:lineRule="auto"/>
      <w:ind w:left="0"/>
    </w:pPr>
    <w:rPr>
      <w:rFonts w:ascii="微软雅黑" w:eastAsia="微软雅黑" w:hAnsi="微软雅黑"/>
    </w:rPr>
  </w:style>
  <w:style w:type="character" w:customStyle="1" w:styleId="Charc">
    <w:name w:val="表首行 Char"/>
    <w:basedOn w:val="Char"/>
    <w:link w:val="afff7"/>
    <w:rsid w:val="000D10B4"/>
    <w:rPr>
      <w:rFonts w:ascii="微软雅黑" w:eastAsia="微软雅黑" w:hAnsi="微软雅黑"/>
      <w:noProof/>
      <w:sz w:val="21"/>
      <w:szCs w:val="21"/>
    </w:rPr>
  </w:style>
  <w:style w:type="character" w:customStyle="1" w:styleId="Chard">
    <w:name w:val="表格行序号 Char"/>
    <w:basedOn w:val="ListParagraphChar"/>
    <w:link w:val="afff8"/>
    <w:rsid w:val="000D10B4"/>
    <w:rPr>
      <w:rFonts w:ascii="微软雅黑" w:eastAsia="微软雅黑" w:hAnsi="微软雅黑"/>
      <w:noProof/>
      <w:sz w:val="22"/>
      <w:szCs w:val="22"/>
    </w:rPr>
  </w:style>
  <w:style w:type="paragraph" w:customStyle="1" w:styleId="Style3">
    <w:name w:val="Style3"/>
    <w:basedOn w:val="Normal"/>
    <w:link w:val="Style3Char"/>
    <w:qFormat/>
    <w:rsid w:val="000D10B4"/>
    <w:pPr>
      <w:spacing w:line="360" w:lineRule="auto"/>
      <w:ind w:firstLineChars="200" w:firstLine="480"/>
    </w:pPr>
    <w:rPr>
      <w:rFonts w:ascii="微软雅黑" w:eastAsia="微软雅黑" w:hAnsi="微软雅黑" w:cs="仿宋"/>
      <w:sz w:val="24"/>
    </w:rPr>
  </w:style>
  <w:style w:type="paragraph" w:customStyle="1" w:styleId="Style4">
    <w:name w:val="Style4"/>
    <w:basedOn w:val="Normal"/>
    <w:link w:val="Style4Char"/>
    <w:qFormat/>
    <w:rsid w:val="000D10B4"/>
    <w:pPr>
      <w:widowControl w:val="0"/>
      <w:numPr>
        <w:numId w:val="27"/>
      </w:numPr>
      <w:spacing w:line="360" w:lineRule="auto"/>
      <w:ind w:left="0" w:firstLineChars="200" w:firstLine="480"/>
    </w:pPr>
    <w:rPr>
      <w:rFonts w:ascii="仿宋" w:eastAsia="仿宋" w:hAnsi="仿宋" w:cs="仿宋"/>
      <w:sz w:val="24"/>
    </w:rPr>
  </w:style>
  <w:style w:type="character" w:customStyle="1" w:styleId="Style3Char">
    <w:name w:val="Style3 Char"/>
    <w:basedOn w:val="DefaultParagraphFont"/>
    <w:link w:val="Style3"/>
    <w:rsid w:val="000D10B4"/>
    <w:rPr>
      <w:rFonts w:ascii="微软雅黑" w:eastAsia="微软雅黑" w:hAnsi="微软雅黑" w:cs="仿宋"/>
      <w:noProof/>
      <w:sz w:val="24"/>
      <w:lang w:val="en-GB"/>
    </w:rPr>
  </w:style>
  <w:style w:type="character" w:customStyle="1" w:styleId="Style4Char">
    <w:name w:val="Style4 Char"/>
    <w:basedOn w:val="DefaultParagraphFont"/>
    <w:link w:val="Style4"/>
    <w:rsid w:val="000D10B4"/>
    <w:rPr>
      <w:rFonts w:ascii="仿宋" w:eastAsia="仿宋" w:hAnsi="仿宋" w:cs="仿宋"/>
      <w:noProof/>
      <w:sz w:val="24"/>
      <w:lang w:val="en-GB"/>
    </w:rPr>
  </w:style>
  <w:style w:type="paragraph" w:styleId="BodyTextFirstIndent2">
    <w:name w:val="Body Text First Indent 2"/>
    <w:basedOn w:val="BodyTextIndent"/>
    <w:link w:val="BodyTextFirstIndent2Char"/>
    <w:semiHidden/>
    <w:unhideWhenUsed/>
    <w:rsid w:val="000D10B4"/>
    <w:pPr>
      <w:ind w:left="360" w:firstLineChars="200" w:firstLine="360"/>
    </w:pPr>
    <w:rPr>
      <w:rFonts w:eastAsia="微软雅黑"/>
    </w:rPr>
  </w:style>
  <w:style w:type="character" w:customStyle="1" w:styleId="BodyTextFirstIndent2Char">
    <w:name w:val="Body Text First Indent 2 Char"/>
    <w:basedOn w:val="BodyTextIndentChar"/>
    <w:link w:val="BodyTextFirstIndent2"/>
    <w:semiHidden/>
    <w:rsid w:val="000D10B4"/>
    <w:rPr>
      <w:rFonts w:ascii="Arial" w:eastAsia="微软雅黑" w:hAnsi="Arial"/>
      <w:noProof/>
      <w:lang w:val="en-GB" w:eastAsia="en-US"/>
    </w:rPr>
  </w:style>
  <w:style w:type="paragraph" w:styleId="IndexHeading">
    <w:name w:val="index heading"/>
    <w:basedOn w:val="Normal"/>
    <w:next w:val="Index1"/>
    <w:qFormat/>
    <w:rsid w:val="000D10B4"/>
    <w:pPr>
      <w:widowControl w:val="0"/>
      <w:spacing w:after="160" w:line="259" w:lineRule="auto"/>
    </w:pPr>
    <w:rPr>
      <w:rFonts w:ascii="Calibri" w:hAnsi="Calibri"/>
      <w:noProof w:val="0"/>
      <w:kern w:val="2"/>
      <w:sz w:val="21"/>
      <w:lang w:val="en-US"/>
    </w:rPr>
  </w:style>
  <w:style w:type="numbering" w:customStyle="1" w:styleId="Style7">
    <w:name w:val="Style7"/>
    <w:uiPriority w:val="99"/>
    <w:rsid w:val="000D10B4"/>
    <w:pPr>
      <w:numPr>
        <w:numId w:val="28"/>
      </w:numPr>
    </w:pPr>
  </w:style>
  <w:style w:type="character" w:customStyle="1" w:styleId="UnresolvedMention3">
    <w:name w:val="Unresolved Mention3"/>
    <w:basedOn w:val="DefaultParagraphFont"/>
    <w:uiPriority w:val="99"/>
    <w:semiHidden/>
    <w:unhideWhenUsed/>
    <w:rsid w:val="000D10B4"/>
    <w:rPr>
      <w:color w:val="605E5C"/>
      <w:shd w:val="clear" w:color="auto" w:fill="E1DFDD"/>
    </w:rPr>
  </w:style>
  <w:style w:type="paragraph" w:customStyle="1" w:styleId="xl63">
    <w:name w:val="xl63"/>
    <w:basedOn w:val="Normal"/>
    <w:rsid w:val="000D10B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微软雅黑" w:eastAsia="微软雅黑" w:hAnsi="微软雅黑"/>
      <w:noProof w:val="0"/>
      <w:sz w:val="24"/>
      <w:szCs w:val="24"/>
      <w:lang w:val="en-US"/>
    </w:rPr>
  </w:style>
  <w:style w:type="paragraph" w:customStyle="1" w:styleId="xl64">
    <w:name w:val="xl64"/>
    <w:basedOn w:val="Normal"/>
    <w:rsid w:val="000D10B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微软雅黑" w:eastAsia="微软雅黑" w:hAnsi="微软雅黑"/>
      <w:noProof w:val="0"/>
      <w:color w:val="000000"/>
      <w:sz w:val="24"/>
      <w:szCs w:val="24"/>
      <w:lang w:val="en-US"/>
    </w:rPr>
  </w:style>
  <w:style w:type="paragraph" w:customStyle="1" w:styleId="CH-H5">
    <w:name w:val="CH-H5"/>
    <w:basedOn w:val="CH-H4"/>
    <w:next w:val="CH-1"/>
    <w:link w:val="CH-H5Char"/>
    <w:qFormat/>
    <w:rsid w:val="00D32605"/>
    <w:pPr>
      <w:numPr>
        <w:ilvl w:val="4"/>
      </w:numPr>
    </w:pPr>
  </w:style>
  <w:style w:type="paragraph" w:customStyle="1" w:styleId="CH-4">
    <w:name w:val="CH-说明"/>
    <w:basedOn w:val="Normal"/>
    <w:link w:val="CH-Char3"/>
    <w:qFormat/>
    <w:rsid w:val="000D10B4"/>
    <w:pPr>
      <w:ind w:firstLineChars="200" w:firstLine="360"/>
    </w:pPr>
    <w:rPr>
      <w:rFonts w:ascii="微软雅黑" w:eastAsia="微软雅黑" w:hAnsi="微软雅黑" w:cs="仿宋"/>
      <w:sz w:val="18"/>
      <w:szCs w:val="14"/>
    </w:rPr>
  </w:style>
  <w:style w:type="character" w:customStyle="1" w:styleId="CH-H5Char">
    <w:name w:val="CH-H5 Char"/>
    <w:basedOn w:val="CH-H4Char"/>
    <w:link w:val="CH-H5"/>
    <w:rsid w:val="00D32605"/>
    <w:rPr>
      <w:rFonts w:ascii="微软雅黑" w:eastAsia="微软雅黑" w:hAnsi="微软雅黑" w:cs="仿宋"/>
      <w:b w:val="0"/>
      <w:bCs/>
      <w:noProof/>
      <w:sz w:val="22"/>
      <w:szCs w:val="18"/>
      <w:lang w:val="en-GB"/>
    </w:rPr>
  </w:style>
  <w:style w:type="character" w:customStyle="1" w:styleId="CH-Char3">
    <w:name w:val="CH-说明 Char"/>
    <w:basedOn w:val="DefaultParagraphFont"/>
    <w:link w:val="CH-4"/>
    <w:rsid w:val="000D10B4"/>
    <w:rPr>
      <w:rFonts w:ascii="微软雅黑" w:eastAsia="微软雅黑" w:hAnsi="微软雅黑" w:cs="仿宋"/>
      <w:noProof/>
      <w:sz w:val="18"/>
      <w:szCs w:val="14"/>
      <w:lang w:val="en-GB"/>
    </w:rPr>
  </w:style>
  <w:style w:type="paragraph" w:customStyle="1" w:styleId="CH-URS-H1">
    <w:name w:val="CH-URS-H1"/>
    <w:basedOn w:val="CH-1"/>
    <w:link w:val="CH-URS-H1Char"/>
    <w:qFormat/>
    <w:rsid w:val="00E07869"/>
    <w:pPr>
      <w:numPr>
        <w:numId w:val="29"/>
      </w:numPr>
      <w:ind w:left="0" w:firstLineChars="0" w:firstLine="0"/>
    </w:pPr>
  </w:style>
  <w:style w:type="paragraph" w:customStyle="1" w:styleId="CH-URS-H2">
    <w:name w:val="CH-URS-H2"/>
    <w:basedOn w:val="CH-URS-H1"/>
    <w:link w:val="CH-URS-H2Char"/>
    <w:qFormat/>
    <w:rsid w:val="00B3761B"/>
    <w:pPr>
      <w:numPr>
        <w:ilvl w:val="1"/>
      </w:numPr>
      <w:ind w:left="432"/>
    </w:pPr>
  </w:style>
  <w:style w:type="character" w:customStyle="1" w:styleId="CH-URS-H1Char">
    <w:name w:val="CH-URS-H1 Char"/>
    <w:basedOn w:val="CH-Char"/>
    <w:link w:val="CH-URS-H1"/>
    <w:rsid w:val="00E07869"/>
    <w:rPr>
      <w:rFonts w:ascii="微软雅黑" w:eastAsia="微软雅黑" w:hAnsi="微软雅黑"/>
      <w:noProof/>
      <w:sz w:val="22"/>
      <w:szCs w:val="18"/>
    </w:rPr>
  </w:style>
  <w:style w:type="character" w:customStyle="1" w:styleId="CH-URS-H2Char">
    <w:name w:val="CH-URS-H2 Char"/>
    <w:basedOn w:val="CH-URS-H1Char"/>
    <w:link w:val="CH-URS-H2"/>
    <w:rsid w:val="00B3761B"/>
    <w:rPr>
      <w:rFonts w:ascii="微软雅黑" w:eastAsia="微软雅黑" w:hAnsi="微软雅黑"/>
      <w:noProof/>
      <w:sz w:val="22"/>
      <w:szCs w:val="18"/>
    </w:rPr>
  </w:style>
  <w:style w:type="paragraph" w:customStyle="1" w:styleId="CH-5">
    <w:name w:val="CH-正文无缩进"/>
    <w:basedOn w:val="CH-1"/>
    <w:link w:val="CH-Char4"/>
    <w:qFormat/>
    <w:rsid w:val="009F1E50"/>
    <w:pPr>
      <w:ind w:firstLineChars="0" w:firstLine="0"/>
    </w:pPr>
    <w:rPr>
      <w:sz w:val="21"/>
      <w:szCs w:val="21"/>
    </w:rPr>
  </w:style>
  <w:style w:type="character" w:customStyle="1" w:styleId="CH-Char4">
    <w:name w:val="CH-正文无缩进 Char"/>
    <w:basedOn w:val="CH-Char"/>
    <w:link w:val="CH-5"/>
    <w:rsid w:val="009F1E50"/>
    <w:rPr>
      <w:rFonts w:ascii="微软雅黑" w:eastAsia="微软雅黑" w:hAnsi="微软雅黑"/>
      <w:noProof/>
      <w:sz w:val="21"/>
      <w:szCs w:val="21"/>
      <w:lang w:val="en-GB"/>
    </w:rPr>
  </w:style>
  <w:style w:type="paragraph" w:customStyle="1" w:styleId="CH-URS-H3">
    <w:name w:val="CH-URS-H3"/>
    <w:basedOn w:val="CH-URS-H2"/>
    <w:link w:val="CH-URS-H3Char"/>
    <w:qFormat/>
    <w:rsid w:val="00B3761B"/>
    <w:pPr>
      <w:numPr>
        <w:ilvl w:val="2"/>
      </w:numPr>
      <w:ind w:left="0" w:firstLine="0"/>
    </w:pPr>
  </w:style>
  <w:style w:type="character" w:customStyle="1" w:styleId="CH-URS-H3Char">
    <w:name w:val="CH-URS-H3 Char"/>
    <w:basedOn w:val="CH-URS-H2Char"/>
    <w:link w:val="CH-URS-H3"/>
    <w:rsid w:val="00B3761B"/>
    <w:rPr>
      <w:rFonts w:ascii="微软雅黑" w:eastAsia="微软雅黑" w:hAnsi="微软雅黑"/>
      <w:noProof/>
      <w:sz w:val="22"/>
      <w:szCs w:val="18"/>
    </w:rPr>
  </w:style>
  <w:style w:type="character" w:customStyle="1" w:styleId="UnresolvedMention4">
    <w:name w:val="Unresolved Mention4"/>
    <w:basedOn w:val="DefaultParagraphFont"/>
    <w:uiPriority w:val="99"/>
    <w:semiHidden/>
    <w:unhideWhenUsed/>
    <w:rsid w:val="00944A5E"/>
    <w:rPr>
      <w:color w:val="605E5C"/>
      <w:shd w:val="clear" w:color="auto" w:fill="E1DFDD"/>
    </w:rPr>
  </w:style>
  <w:style w:type="paragraph" w:customStyle="1" w:styleId="CH-0">
    <w:name w:val="CH-正文勾"/>
    <w:basedOn w:val="CH-1"/>
    <w:link w:val="CH-Char5"/>
    <w:qFormat/>
    <w:rsid w:val="00D6223E"/>
    <w:pPr>
      <w:numPr>
        <w:numId w:val="53"/>
      </w:numPr>
      <w:ind w:left="720" w:firstLineChars="0" w:firstLine="0"/>
    </w:pPr>
  </w:style>
  <w:style w:type="character" w:customStyle="1" w:styleId="CH-Char5">
    <w:name w:val="CH-正文勾 Char"/>
    <w:basedOn w:val="CH-Char"/>
    <w:link w:val="CH-0"/>
    <w:rsid w:val="00D6223E"/>
    <w:rPr>
      <w:rFonts w:ascii="微软雅黑" w:eastAsia="微软雅黑" w:hAnsi="微软雅黑"/>
      <w:noProof/>
      <w:sz w:val="22"/>
      <w:szCs w:val="18"/>
    </w:rPr>
  </w:style>
  <w:style w:type="character" w:styleId="UnresolvedMention">
    <w:name w:val="Unresolved Mention"/>
    <w:basedOn w:val="DefaultParagraphFont"/>
    <w:uiPriority w:val="99"/>
    <w:semiHidden/>
    <w:unhideWhenUsed/>
    <w:rsid w:val="00F054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1325">
      <w:bodyDiv w:val="1"/>
      <w:marLeft w:val="0"/>
      <w:marRight w:val="0"/>
      <w:marTop w:val="0"/>
      <w:marBottom w:val="0"/>
      <w:divBdr>
        <w:top w:val="none" w:sz="0" w:space="0" w:color="auto"/>
        <w:left w:val="none" w:sz="0" w:space="0" w:color="auto"/>
        <w:bottom w:val="none" w:sz="0" w:space="0" w:color="auto"/>
        <w:right w:val="none" w:sz="0" w:space="0" w:color="auto"/>
      </w:divBdr>
    </w:div>
    <w:div w:id="56367275">
      <w:bodyDiv w:val="1"/>
      <w:marLeft w:val="0"/>
      <w:marRight w:val="0"/>
      <w:marTop w:val="0"/>
      <w:marBottom w:val="0"/>
      <w:divBdr>
        <w:top w:val="none" w:sz="0" w:space="0" w:color="auto"/>
        <w:left w:val="none" w:sz="0" w:space="0" w:color="auto"/>
        <w:bottom w:val="none" w:sz="0" w:space="0" w:color="auto"/>
        <w:right w:val="none" w:sz="0" w:space="0" w:color="auto"/>
      </w:divBdr>
    </w:div>
    <w:div w:id="58485604">
      <w:bodyDiv w:val="1"/>
      <w:marLeft w:val="0"/>
      <w:marRight w:val="0"/>
      <w:marTop w:val="0"/>
      <w:marBottom w:val="0"/>
      <w:divBdr>
        <w:top w:val="none" w:sz="0" w:space="0" w:color="auto"/>
        <w:left w:val="none" w:sz="0" w:space="0" w:color="auto"/>
        <w:bottom w:val="none" w:sz="0" w:space="0" w:color="auto"/>
        <w:right w:val="none" w:sz="0" w:space="0" w:color="auto"/>
      </w:divBdr>
    </w:div>
    <w:div w:id="111940217">
      <w:bodyDiv w:val="1"/>
      <w:marLeft w:val="0"/>
      <w:marRight w:val="0"/>
      <w:marTop w:val="0"/>
      <w:marBottom w:val="0"/>
      <w:divBdr>
        <w:top w:val="none" w:sz="0" w:space="0" w:color="auto"/>
        <w:left w:val="none" w:sz="0" w:space="0" w:color="auto"/>
        <w:bottom w:val="none" w:sz="0" w:space="0" w:color="auto"/>
        <w:right w:val="none" w:sz="0" w:space="0" w:color="auto"/>
      </w:divBdr>
    </w:div>
    <w:div w:id="125394709">
      <w:bodyDiv w:val="1"/>
      <w:marLeft w:val="0"/>
      <w:marRight w:val="0"/>
      <w:marTop w:val="0"/>
      <w:marBottom w:val="0"/>
      <w:divBdr>
        <w:top w:val="none" w:sz="0" w:space="0" w:color="auto"/>
        <w:left w:val="none" w:sz="0" w:space="0" w:color="auto"/>
        <w:bottom w:val="none" w:sz="0" w:space="0" w:color="auto"/>
        <w:right w:val="none" w:sz="0" w:space="0" w:color="auto"/>
      </w:divBdr>
    </w:div>
    <w:div w:id="169488053">
      <w:bodyDiv w:val="1"/>
      <w:marLeft w:val="0"/>
      <w:marRight w:val="0"/>
      <w:marTop w:val="0"/>
      <w:marBottom w:val="0"/>
      <w:divBdr>
        <w:top w:val="none" w:sz="0" w:space="0" w:color="auto"/>
        <w:left w:val="none" w:sz="0" w:space="0" w:color="auto"/>
        <w:bottom w:val="none" w:sz="0" w:space="0" w:color="auto"/>
        <w:right w:val="none" w:sz="0" w:space="0" w:color="auto"/>
      </w:divBdr>
    </w:div>
    <w:div w:id="201331439">
      <w:bodyDiv w:val="1"/>
      <w:marLeft w:val="0"/>
      <w:marRight w:val="0"/>
      <w:marTop w:val="0"/>
      <w:marBottom w:val="0"/>
      <w:divBdr>
        <w:top w:val="none" w:sz="0" w:space="0" w:color="auto"/>
        <w:left w:val="none" w:sz="0" w:space="0" w:color="auto"/>
        <w:bottom w:val="none" w:sz="0" w:space="0" w:color="auto"/>
        <w:right w:val="none" w:sz="0" w:space="0" w:color="auto"/>
      </w:divBdr>
    </w:div>
    <w:div w:id="208421591">
      <w:bodyDiv w:val="1"/>
      <w:marLeft w:val="0"/>
      <w:marRight w:val="0"/>
      <w:marTop w:val="0"/>
      <w:marBottom w:val="0"/>
      <w:divBdr>
        <w:top w:val="none" w:sz="0" w:space="0" w:color="auto"/>
        <w:left w:val="none" w:sz="0" w:space="0" w:color="auto"/>
        <w:bottom w:val="none" w:sz="0" w:space="0" w:color="auto"/>
        <w:right w:val="none" w:sz="0" w:space="0" w:color="auto"/>
      </w:divBdr>
    </w:div>
    <w:div w:id="212624131">
      <w:bodyDiv w:val="1"/>
      <w:marLeft w:val="0"/>
      <w:marRight w:val="0"/>
      <w:marTop w:val="0"/>
      <w:marBottom w:val="0"/>
      <w:divBdr>
        <w:top w:val="none" w:sz="0" w:space="0" w:color="auto"/>
        <w:left w:val="none" w:sz="0" w:space="0" w:color="auto"/>
        <w:bottom w:val="none" w:sz="0" w:space="0" w:color="auto"/>
        <w:right w:val="none" w:sz="0" w:space="0" w:color="auto"/>
      </w:divBdr>
    </w:div>
    <w:div w:id="276063832">
      <w:bodyDiv w:val="1"/>
      <w:marLeft w:val="0"/>
      <w:marRight w:val="0"/>
      <w:marTop w:val="0"/>
      <w:marBottom w:val="0"/>
      <w:divBdr>
        <w:top w:val="none" w:sz="0" w:space="0" w:color="auto"/>
        <w:left w:val="none" w:sz="0" w:space="0" w:color="auto"/>
        <w:bottom w:val="none" w:sz="0" w:space="0" w:color="auto"/>
        <w:right w:val="none" w:sz="0" w:space="0" w:color="auto"/>
      </w:divBdr>
    </w:div>
    <w:div w:id="283469356">
      <w:bodyDiv w:val="1"/>
      <w:marLeft w:val="0"/>
      <w:marRight w:val="0"/>
      <w:marTop w:val="0"/>
      <w:marBottom w:val="0"/>
      <w:divBdr>
        <w:top w:val="none" w:sz="0" w:space="0" w:color="auto"/>
        <w:left w:val="none" w:sz="0" w:space="0" w:color="auto"/>
        <w:bottom w:val="none" w:sz="0" w:space="0" w:color="auto"/>
        <w:right w:val="none" w:sz="0" w:space="0" w:color="auto"/>
      </w:divBdr>
    </w:div>
    <w:div w:id="289090076">
      <w:bodyDiv w:val="1"/>
      <w:marLeft w:val="0"/>
      <w:marRight w:val="0"/>
      <w:marTop w:val="0"/>
      <w:marBottom w:val="0"/>
      <w:divBdr>
        <w:top w:val="none" w:sz="0" w:space="0" w:color="auto"/>
        <w:left w:val="none" w:sz="0" w:space="0" w:color="auto"/>
        <w:bottom w:val="none" w:sz="0" w:space="0" w:color="auto"/>
        <w:right w:val="none" w:sz="0" w:space="0" w:color="auto"/>
      </w:divBdr>
    </w:div>
    <w:div w:id="345794188">
      <w:bodyDiv w:val="1"/>
      <w:marLeft w:val="0"/>
      <w:marRight w:val="0"/>
      <w:marTop w:val="0"/>
      <w:marBottom w:val="0"/>
      <w:divBdr>
        <w:top w:val="none" w:sz="0" w:space="0" w:color="auto"/>
        <w:left w:val="none" w:sz="0" w:space="0" w:color="auto"/>
        <w:bottom w:val="none" w:sz="0" w:space="0" w:color="auto"/>
        <w:right w:val="none" w:sz="0" w:space="0" w:color="auto"/>
      </w:divBdr>
    </w:div>
    <w:div w:id="357048969">
      <w:bodyDiv w:val="1"/>
      <w:marLeft w:val="0"/>
      <w:marRight w:val="0"/>
      <w:marTop w:val="0"/>
      <w:marBottom w:val="0"/>
      <w:divBdr>
        <w:top w:val="none" w:sz="0" w:space="0" w:color="auto"/>
        <w:left w:val="none" w:sz="0" w:space="0" w:color="auto"/>
        <w:bottom w:val="none" w:sz="0" w:space="0" w:color="auto"/>
        <w:right w:val="none" w:sz="0" w:space="0" w:color="auto"/>
      </w:divBdr>
      <w:divsChild>
        <w:div w:id="1442147713">
          <w:marLeft w:val="0"/>
          <w:marRight w:val="0"/>
          <w:marTop w:val="0"/>
          <w:marBottom w:val="0"/>
          <w:divBdr>
            <w:top w:val="none" w:sz="0" w:space="0" w:color="auto"/>
            <w:left w:val="none" w:sz="0" w:space="0" w:color="auto"/>
            <w:bottom w:val="none" w:sz="0" w:space="0" w:color="auto"/>
            <w:right w:val="none" w:sz="0" w:space="0" w:color="auto"/>
          </w:divBdr>
          <w:divsChild>
            <w:div w:id="267589666">
              <w:marLeft w:val="0"/>
              <w:marRight w:val="0"/>
              <w:marTop w:val="195"/>
              <w:marBottom w:val="0"/>
              <w:divBdr>
                <w:top w:val="none" w:sz="0" w:space="0" w:color="auto"/>
                <w:left w:val="none" w:sz="0" w:space="0" w:color="auto"/>
                <w:bottom w:val="none" w:sz="0" w:space="0" w:color="auto"/>
                <w:right w:val="none" w:sz="0" w:space="0" w:color="auto"/>
              </w:divBdr>
              <w:divsChild>
                <w:div w:id="745306251">
                  <w:marLeft w:val="0"/>
                  <w:marRight w:val="0"/>
                  <w:marTop w:val="0"/>
                  <w:marBottom w:val="0"/>
                  <w:divBdr>
                    <w:top w:val="none" w:sz="0" w:space="0" w:color="auto"/>
                    <w:left w:val="single" w:sz="6" w:space="0" w:color="C8C8C8"/>
                    <w:bottom w:val="single" w:sz="6" w:space="8" w:color="C8C8C8"/>
                    <w:right w:val="single" w:sz="6" w:space="0" w:color="C8C8C8"/>
                  </w:divBdr>
                  <w:divsChild>
                    <w:div w:id="1315915855">
                      <w:marLeft w:val="0"/>
                      <w:marRight w:val="0"/>
                      <w:marTop w:val="0"/>
                      <w:marBottom w:val="0"/>
                      <w:divBdr>
                        <w:top w:val="none" w:sz="0" w:space="0" w:color="auto"/>
                        <w:left w:val="none" w:sz="0" w:space="0" w:color="auto"/>
                        <w:bottom w:val="none" w:sz="0" w:space="0" w:color="auto"/>
                        <w:right w:val="none" w:sz="0" w:space="0" w:color="auto"/>
                      </w:divBdr>
                      <w:divsChild>
                        <w:div w:id="1053653289">
                          <w:marLeft w:val="0"/>
                          <w:marRight w:val="0"/>
                          <w:marTop w:val="0"/>
                          <w:marBottom w:val="0"/>
                          <w:divBdr>
                            <w:top w:val="none" w:sz="0" w:space="0" w:color="auto"/>
                            <w:left w:val="none" w:sz="0" w:space="0" w:color="auto"/>
                            <w:bottom w:val="none" w:sz="0" w:space="0" w:color="auto"/>
                            <w:right w:val="none" w:sz="0" w:space="0" w:color="auto"/>
                          </w:divBdr>
                          <w:divsChild>
                            <w:div w:id="661929650">
                              <w:marLeft w:val="0"/>
                              <w:marRight w:val="0"/>
                              <w:marTop w:val="0"/>
                              <w:marBottom w:val="0"/>
                              <w:divBdr>
                                <w:top w:val="none" w:sz="0" w:space="0" w:color="auto"/>
                                <w:left w:val="none" w:sz="0" w:space="0" w:color="auto"/>
                                <w:bottom w:val="none" w:sz="0" w:space="0" w:color="auto"/>
                                <w:right w:val="none" w:sz="0" w:space="0" w:color="auto"/>
                              </w:divBdr>
                              <w:divsChild>
                                <w:div w:id="1174304490">
                                  <w:marLeft w:val="150"/>
                                  <w:marRight w:val="0"/>
                                  <w:marTop w:val="150"/>
                                  <w:marBottom w:val="150"/>
                                  <w:divBdr>
                                    <w:top w:val="none" w:sz="0" w:space="0" w:color="auto"/>
                                    <w:left w:val="none" w:sz="0" w:space="0" w:color="auto"/>
                                    <w:bottom w:val="none" w:sz="0" w:space="0" w:color="auto"/>
                                    <w:right w:val="none" w:sz="0" w:space="0" w:color="auto"/>
                                  </w:divBdr>
                                  <w:divsChild>
                                    <w:div w:id="4051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630800">
      <w:bodyDiv w:val="1"/>
      <w:marLeft w:val="0"/>
      <w:marRight w:val="0"/>
      <w:marTop w:val="0"/>
      <w:marBottom w:val="0"/>
      <w:divBdr>
        <w:top w:val="none" w:sz="0" w:space="0" w:color="auto"/>
        <w:left w:val="none" w:sz="0" w:space="0" w:color="auto"/>
        <w:bottom w:val="none" w:sz="0" w:space="0" w:color="auto"/>
        <w:right w:val="none" w:sz="0" w:space="0" w:color="auto"/>
      </w:divBdr>
    </w:div>
    <w:div w:id="357900239">
      <w:bodyDiv w:val="1"/>
      <w:marLeft w:val="0"/>
      <w:marRight w:val="0"/>
      <w:marTop w:val="0"/>
      <w:marBottom w:val="0"/>
      <w:divBdr>
        <w:top w:val="none" w:sz="0" w:space="0" w:color="auto"/>
        <w:left w:val="none" w:sz="0" w:space="0" w:color="auto"/>
        <w:bottom w:val="none" w:sz="0" w:space="0" w:color="auto"/>
        <w:right w:val="none" w:sz="0" w:space="0" w:color="auto"/>
      </w:divBdr>
    </w:div>
    <w:div w:id="366105717">
      <w:bodyDiv w:val="1"/>
      <w:marLeft w:val="0"/>
      <w:marRight w:val="0"/>
      <w:marTop w:val="0"/>
      <w:marBottom w:val="0"/>
      <w:divBdr>
        <w:top w:val="none" w:sz="0" w:space="0" w:color="auto"/>
        <w:left w:val="none" w:sz="0" w:space="0" w:color="auto"/>
        <w:bottom w:val="none" w:sz="0" w:space="0" w:color="auto"/>
        <w:right w:val="none" w:sz="0" w:space="0" w:color="auto"/>
      </w:divBdr>
    </w:div>
    <w:div w:id="371003312">
      <w:bodyDiv w:val="1"/>
      <w:marLeft w:val="0"/>
      <w:marRight w:val="0"/>
      <w:marTop w:val="0"/>
      <w:marBottom w:val="0"/>
      <w:divBdr>
        <w:top w:val="none" w:sz="0" w:space="0" w:color="auto"/>
        <w:left w:val="none" w:sz="0" w:space="0" w:color="auto"/>
        <w:bottom w:val="none" w:sz="0" w:space="0" w:color="auto"/>
        <w:right w:val="none" w:sz="0" w:space="0" w:color="auto"/>
      </w:divBdr>
    </w:div>
    <w:div w:id="375662364">
      <w:bodyDiv w:val="1"/>
      <w:marLeft w:val="0"/>
      <w:marRight w:val="0"/>
      <w:marTop w:val="0"/>
      <w:marBottom w:val="0"/>
      <w:divBdr>
        <w:top w:val="none" w:sz="0" w:space="0" w:color="auto"/>
        <w:left w:val="none" w:sz="0" w:space="0" w:color="auto"/>
        <w:bottom w:val="none" w:sz="0" w:space="0" w:color="auto"/>
        <w:right w:val="none" w:sz="0" w:space="0" w:color="auto"/>
      </w:divBdr>
    </w:div>
    <w:div w:id="378864039">
      <w:bodyDiv w:val="1"/>
      <w:marLeft w:val="0"/>
      <w:marRight w:val="0"/>
      <w:marTop w:val="0"/>
      <w:marBottom w:val="0"/>
      <w:divBdr>
        <w:top w:val="none" w:sz="0" w:space="0" w:color="auto"/>
        <w:left w:val="none" w:sz="0" w:space="0" w:color="auto"/>
        <w:bottom w:val="none" w:sz="0" w:space="0" w:color="auto"/>
        <w:right w:val="none" w:sz="0" w:space="0" w:color="auto"/>
      </w:divBdr>
    </w:div>
    <w:div w:id="421874036">
      <w:bodyDiv w:val="1"/>
      <w:marLeft w:val="0"/>
      <w:marRight w:val="0"/>
      <w:marTop w:val="0"/>
      <w:marBottom w:val="0"/>
      <w:divBdr>
        <w:top w:val="none" w:sz="0" w:space="0" w:color="auto"/>
        <w:left w:val="none" w:sz="0" w:space="0" w:color="auto"/>
        <w:bottom w:val="none" w:sz="0" w:space="0" w:color="auto"/>
        <w:right w:val="none" w:sz="0" w:space="0" w:color="auto"/>
      </w:divBdr>
    </w:div>
    <w:div w:id="430588190">
      <w:bodyDiv w:val="1"/>
      <w:marLeft w:val="0"/>
      <w:marRight w:val="0"/>
      <w:marTop w:val="0"/>
      <w:marBottom w:val="0"/>
      <w:divBdr>
        <w:top w:val="none" w:sz="0" w:space="0" w:color="auto"/>
        <w:left w:val="none" w:sz="0" w:space="0" w:color="auto"/>
        <w:bottom w:val="none" w:sz="0" w:space="0" w:color="auto"/>
        <w:right w:val="none" w:sz="0" w:space="0" w:color="auto"/>
      </w:divBdr>
    </w:div>
    <w:div w:id="454101035">
      <w:bodyDiv w:val="1"/>
      <w:marLeft w:val="0"/>
      <w:marRight w:val="0"/>
      <w:marTop w:val="0"/>
      <w:marBottom w:val="0"/>
      <w:divBdr>
        <w:top w:val="none" w:sz="0" w:space="0" w:color="auto"/>
        <w:left w:val="none" w:sz="0" w:space="0" w:color="auto"/>
        <w:bottom w:val="none" w:sz="0" w:space="0" w:color="auto"/>
        <w:right w:val="none" w:sz="0" w:space="0" w:color="auto"/>
      </w:divBdr>
    </w:div>
    <w:div w:id="464350403">
      <w:bodyDiv w:val="1"/>
      <w:marLeft w:val="0"/>
      <w:marRight w:val="0"/>
      <w:marTop w:val="0"/>
      <w:marBottom w:val="0"/>
      <w:divBdr>
        <w:top w:val="none" w:sz="0" w:space="0" w:color="auto"/>
        <w:left w:val="none" w:sz="0" w:space="0" w:color="auto"/>
        <w:bottom w:val="none" w:sz="0" w:space="0" w:color="auto"/>
        <w:right w:val="none" w:sz="0" w:space="0" w:color="auto"/>
      </w:divBdr>
    </w:div>
    <w:div w:id="476073290">
      <w:bodyDiv w:val="1"/>
      <w:marLeft w:val="0"/>
      <w:marRight w:val="0"/>
      <w:marTop w:val="0"/>
      <w:marBottom w:val="0"/>
      <w:divBdr>
        <w:top w:val="none" w:sz="0" w:space="0" w:color="auto"/>
        <w:left w:val="none" w:sz="0" w:space="0" w:color="auto"/>
        <w:bottom w:val="none" w:sz="0" w:space="0" w:color="auto"/>
        <w:right w:val="none" w:sz="0" w:space="0" w:color="auto"/>
      </w:divBdr>
    </w:div>
    <w:div w:id="477843753">
      <w:bodyDiv w:val="1"/>
      <w:marLeft w:val="0"/>
      <w:marRight w:val="0"/>
      <w:marTop w:val="0"/>
      <w:marBottom w:val="0"/>
      <w:divBdr>
        <w:top w:val="none" w:sz="0" w:space="0" w:color="auto"/>
        <w:left w:val="none" w:sz="0" w:space="0" w:color="auto"/>
        <w:bottom w:val="none" w:sz="0" w:space="0" w:color="auto"/>
        <w:right w:val="none" w:sz="0" w:space="0" w:color="auto"/>
      </w:divBdr>
    </w:div>
    <w:div w:id="484512763">
      <w:bodyDiv w:val="1"/>
      <w:marLeft w:val="0"/>
      <w:marRight w:val="0"/>
      <w:marTop w:val="0"/>
      <w:marBottom w:val="0"/>
      <w:divBdr>
        <w:top w:val="none" w:sz="0" w:space="0" w:color="auto"/>
        <w:left w:val="none" w:sz="0" w:space="0" w:color="auto"/>
        <w:bottom w:val="none" w:sz="0" w:space="0" w:color="auto"/>
        <w:right w:val="none" w:sz="0" w:space="0" w:color="auto"/>
      </w:divBdr>
    </w:div>
    <w:div w:id="509805129">
      <w:bodyDiv w:val="1"/>
      <w:marLeft w:val="0"/>
      <w:marRight w:val="0"/>
      <w:marTop w:val="0"/>
      <w:marBottom w:val="0"/>
      <w:divBdr>
        <w:top w:val="none" w:sz="0" w:space="0" w:color="auto"/>
        <w:left w:val="none" w:sz="0" w:space="0" w:color="auto"/>
        <w:bottom w:val="none" w:sz="0" w:space="0" w:color="auto"/>
        <w:right w:val="none" w:sz="0" w:space="0" w:color="auto"/>
      </w:divBdr>
    </w:div>
    <w:div w:id="557515712">
      <w:bodyDiv w:val="1"/>
      <w:marLeft w:val="0"/>
      <w:marRight w:val="0"/>
      <w:marTop w:val="0"/>
      <w:marBottom w:val="0"/>
      <w:divBdr>
        <w:top w:val="none" w:sz="0" w:space="0" w:color="auto"/>
        <w:left w:val="none" w:sz="0" w:space="0" w:color="auto"/>
        <w:bottom w:val="none" w:sz="0" w:space="0" w:color="auto"/>
        <w:right w:val="none" w:sz="0" w:space="0" w:color="auto"/>
      </w:divBdr>
    </w:div>
    <w:div w:id="584995971">
      <w:bodyDiv w:val="1"/>
      <w:marLeft w:val="0"/>
      <w:marRight w:val="0"/>
      <w:marTop w:val="0"/>
      <w:marBottom w:val="0"/>
      <w:divBdr>
        <w:top w:val="none" w:sz="0" w:space="0" w:color="auto"/>
        <w:left w:val="none" w:sz="0" w:space="0" w:color="auto"/>
        <w:bottom w:val="none" w:sz="0" w:space="0" w:color="auto"/>
        <w:right w:val="none" w:sz="0" w:space="0" w:color="auto"/>
      </w:divBdr>
    </w:div>
    <w:div w:id="617760510">
      <w:bodyDiv w:val="1"/>
      <w:marLeft w:val="0"/>
      <w:marRight w:val="0"/>
      <w:marTop w:val="0"/>
      <w:marBottom w:val="0"/>
      <w:divBdr>
        <w:top w:val="none" w:sz="0" w:space="0" w:color="auto"/>
        <w:left w:val="none" w:sz="0" w:space="0" w:color="auto"/>
        <w:bottom w:val="none" w:sz="0" w:space="0" w:color="auto"/>
        <w:right w:val="none" w:sz="0" w:space="0" w:color="auto"/>
      </w:divBdr>
    </w:div>
    <w:div w:id="626393105">
      <w:bodyDiv w:val="1"/>
      <w:marLeft w:val="0"/>
      <w:marRight w:val="0"/>
      <w:marTop w:val="0"/>
      <w:marBottom w:val="0"/>
      <w:divBdr>
        <w:top w:val="none" w:sz="0" w:space="0" w:color="auto"/>
        <w:left w:val="none" w:sz="0" w:space="0" w:color="auto"/>
        <w:bottom w:val="none" w:sz="0" w:space="0" w:color="auto"/>
        <w:right w:val="none" w:sz="0" w:space="0" w:color="auto"/>
      </w:divBdr>
    </w:div>
    <w:div w:id="636495371">
      <w:bodyDiv w:val="1"/>
      <w:marLeft w:val="0"/>
      <w:marRight w:val="0"/>
      <w:marTop w:val="0"/>
      <w:marBottom w:val="0"/>
      <w:divBdr>
        <w:top w:val="none" w:sz="0" w:space="0" w:color="auto"/>
        <w:left w:val="none" w:sz="0" w:space="0" w:color="auto"/>
        <w:bottom w:val="none" w:sz="0" w:space="0" w:color="auto"/>
        <w:right w:val="none" w:sz="0" w:space="0" w:color="auto"/>
      </w:divBdr>
    </w:div>
    <w:div w:id="643316031">
      <w:bodyDiv w:val="1"/>
      <w:marLeft w:val="0"/>
      <w:marRight w:val="0"/>
      <w:marTop w:val="0"/>
      <w:marBottom w:val="0"/>
      <w:divBdr>
        <w:top w:val="none" w:sz="0" w:space="0" w:color="auto"/>
        <w:left w:val="none" w:sz="0" w:space="0" w:color="auto"/>
        <w:bottom w:val="none" w:sz="0" w:space="0" w:color="auto"/>
        <w:right w:val="none" w:sz="0" w:space="0" w:color="auto"/>
      </w:divBdr>
    </w:div>
    <w:div w:id="650450152">
      <w:bodyDiv w:val="1"/>
      <w:marLeft w:val="0"/>
      <w:marRight w:val="0"/>
      <w:marTop w:val="0"/>
      <w:marBottom w:val="0"/>
      <w:divBdr>
        <w:top w:val="none" w:sz="0" w:space="0" w:color="auto"/>
        <w:left w:val="none" w:sz="0" w:space="0" w:color="auto"/>
        <w:bottom w:val="none" w:sz="0" w:space="0" w:color="auto"/>
        <w:right w:val="none" w:sz="0" w:space="0" w:color="auto"/>
      </w:divBdr>
    </w:div>
    <w:div w:id="655689480">
      <w:bodyDiv w:val="1"/>
      <w:marLeft w:val="0"/>
      <w:marRight w:val="0"/>
      <w:marTop w:val="0"/>
      <w:marBottom w:val="0"/>
      <w:divBdr>
        <w:top w:val="none" w:sz="0" w:space="0" w:color="auto"/>
        <w:left w:val="none" w:sz="0" w:space="0" w:color="auto"/>
        <w:bottom w:val="none" w:sz="0" w:space="0" w:color="auto"/>
        <w:right w:val="none" w:sz="0" w:space="0" w:color="auto"/>
      </w:divBdr>
    </w:div>
    <w:div w:id="665013554">
      <w:bodyDiv w:val="1"/>
      <w:marLeft w:val="0"/>
      <w:marRight w:val="0"/>
      <w:marTop w:val="0"/>
      <w:marBottom w:val="0"/>
      <w:divBdr>
        <w:top w:val="none" w:sz="0" w:space="0" w:color="auto"/>
        <w:left w:val="none" w:sz="0" w:space="0" w:color="auto"/>
        <w:bottom w:val="none" w:sz="0" w:space="0" w:color="auto"/>
        <w:right w:val="none" w:sz="0" w:space="0" w:color="auto"/>
      </w:divBdr>
    </w:div>
    <w:div w:id="673610133">
      <w:bodyDiv w:val="1"/>
      <w:marLeft w:val="0"/>
      <w:marRight w:val="0"/>
      <w:marTop w:val="0"/>
      <w:marBottom w:val="0"/>
      <w:divBdr>
        <w:top w:val="none" w:sz="0" w:space="0" w:color="auto"/>
        <w:left w:val="none" w:sz="0" w:space="0" w:color="auto"/>
        <w:bottom w:val="none" w:sz="0" w:space="0" w:color="auto"/>
        <w:right w:val="none" w:sz="0" w:space="0" w:color="auto"/>
      </w:divBdr>
    </w:div>
    <w:div w:id="685207033">
      <w:bodyDiv w:val="1"/>
      <w:marLeft w:val="0"/>
      <w:marRight w:val="0"/>
      <w:marTop w:val="0"/>
      <w:marBottom w:val="0"/>
      <w:divBdr>
        <w:top w:val="none" w:sz="0" w:space="0" w:color="auto"/>
        <w:left w:val="none" w:sz="0" w:space="0" w:color="auto"/>
        <w:bottom w:val="none" w:sz="0" w:space="0" w:color="auto"/>
        <w:right w:val="none" w:sz="0" w:space="0" w:color="auto"/>
      </w:divBdr>
    </w:div>
    <w:div w:id="752555187">
      <w:bodyDiv w:val="1"/>
      <w:marLeft w:val="0"/>
      <w:marRight w:val="0"/>
      <w:marTop w:val="0"/>
      <w:marBottom w:val="0"/>
      <w:divBdr>
        <w:top w:val="none" w:sz="0" w:space="0" w:color="auto"/>
        <w:left w:val="none" w:sz="0" w:space="0" w:color="auto"/>
        <w:bottom w:val="none" w:sz="0" w:space="0" w:color="auto"/>
        <w:right w:val="none" w:sz="0" w:space="0" w:color="auto"/>
      </w:divBdr>
    </w:div>
    <w:div w:id="752775949">
      <w:bodyDiv w:val="1"/>
      <w:marLeft w:val="0"/>
      <w:marRight w:val="0"/>
      <w:marTop w:val="0"/>
      <w:marBottom w:val="0"/>
      <w:divBdr>
        <w:top w:val="none" w:sz="0" w:space="0" w:color="auto"/>
        <w:left w:val="none" w:sz="0" w:space="0" w:color="auto"/>
        <w:bottom w:val="none" w:sz="0" w:space="0" w:color="auto"/>
        <w:right w:val="none" w:sz="0" w:space="0" w:color="auto"/>
      </w:divBdr>
    </w:div>
    <w:div w:id="754404794">
      <w:bodyDiv w:val="1"/>
      <w:marLeft w:val="0"/>
      <w:marRight w:val="0"/>
      <w:marTop w:val="0"/>
      <w:marBottom w:val="0"/>
      <w:divBdr>
        <w:top w:val="none" w:sz="0" w:space="0" w:color="auto"/>
        <w:left w:val="none" w:sz="0" w:space="0" w:color="auto"/>
        <w:bottom w:val="none" w:sz="0" w:space="0" w:color="auto"/>
        <w:right w:val="none" w:sz="0" w:space="0" w:color="auto"/>
      </w:divBdr>
    </w:div>
    <w:div w:id="767120819">
      <w:bodyDiv w:val="1"/>
      <w:marLeft w:val="0"/>
      <w:marRight w:val="0"/>
      <w:marTop w:val="0"/>
      <w:marBottom w:val="0"/>
      <w:divBdr>
        <w:top w:val="none" w:sz="0" w:space="0" w:color="auto"/>
        <w:left w:val="none" w:sz="0" w:space="0" w:color="auto"/>
        <w:bottom w:val="none" w:sz="0" w:space="0" w:color="auto"/>
        <w:right w:val="none" w:sz="0" w:space="0" w:color="auto"/>
      </w:divBdr>
    </w:div>
    <w:div w:id="773787587">
      <w:bodyDiv w:val="1"/>
      <w:marLeft w:val="0"/>
      <w:marRight w:val="0"/>
      <w:marTop w:val="0"/>
      <w:marBottom w:val="0"/>
      <w:divBdr>
        <w:top w:val="none" w:sz="0" w:space="0" w:color="auto"/>
        <w:left w:val="none" w:sz="0" w:space="0" w:color="auto"/>
        <w:bottom w:val="none" w:sz="0" w:space="0" w:color="auto"/>
        <w:right w:val="none" w:sz="0" w:space="0" w:color="auto"/>
      </w:divBdr>
    </w:div>
    <w:div w:id="806630480">
      <w:bodyDiv w:val="1"/>
      <w:marLeft w:val="0"/>
      <w:marRight w:val="0"/>
      <w:marTop w:val="0"/>
      <w:marBottom w:val="0"/>
      <w:divBdr>
        <w:top w:val="none" w:sz="0" w:space="0" w:color="auto"/>
        <w:left w:val="none" w:sz="0" w:space="0" w:color="auto"/>
        <w:bottom w:val="none" w:sz="0" w:space="0" w:color="auto"/>
        <w:right w:val="none" w:sz="0" w:space="0" w:color="auto"/>
      </w:divBdr>
    </w:div>
    <w:div w:id="809711899">
      <w:bodyDiv w:val="1"/>
      <w:marLeft w:val="0"/>
      <w:marRight w:val="0"/>
      <w:marTop w:val="0"/>
      <w:marBottom w:val="0"/>
      <w:divBdr>
        <w:top w:val="none" w:sz="0" w:space="0" w:color="auto"/>
        <w:left w:val="none" w:sz="0" w:space="0" w:color="auto"/>
        <w:bottom w:val="none" w:sz="0" w:space="0" w:color="auto"/>
        <w:right w:val="none" w:sz="0" w:space="0" w:color="auto"/>
      </w:divBdr>
    </w:div>
    <w:div w:id="810289390">
      <w:bodyDiv w:val="1"/>
      <w:marLeft w:val="0"/>
      <w:marRight w:val="0"/>
      <w:marTop w:val="0"/>
      <w:marBottom w:val="0"/>
      <w:divBdr>
        <w:top w:val="none" w:sz="0" w:space="0" w:color="auto"/>
        <w:left w:val="none" w:sz="0" w:space="0" w:color="auto"/>
        <w:bottom w:val="none" w:sz="0" w:space="0" w:color="auto"/>
        <w:right w:val="none" w:sz="0" w:space="0" w:color="auto"/>
      </w:divBdr>
      <w:divsChild>
        <w:div w:id="829373192">
          <w:marLeft w:val="0"/>
          <w:marRight w:val="0"/>
          <w:marTop w:val="0"/>
          <w:marBottom w:val="0"/>
          <w:divBdr>
            <w:top w:val="none" w:sz="0" w:space="0" w:color="auto"/>
            <w:left w:val="none" w:sz="0" w:space="0" w:color="auto"/>
            <w:bottom w:val="none" w:sz="0" w:space="0" w:color="auto"/>
            <w:right w:val="none" w:sz="0" w:space="0" w:color="auto"/>
          </w:divBdr>
          <w:divsChild>
            <w:div w:id="38626519">
              <w:marLeft w:val="0"/>
              <w:marRight w:val="0"/>
              <w:marTop w:val="0"/>
              <w:marBottom w:val="0"/>
              <w:divBdr>
                <w:top w:val="none" w:sz="0" w:space="0" w:color="auto"/>
                <w:left w:val="none" w:sz="0" w:space="0" w:color="auto"/>
                <w:bottom w:val="none" w:sz="0" w:space="0" w:color="auto"/>
                <w:right w:val="none" w:sz="0" w:space="0" w:color="auto"/>
              </w:divBdr>
              <w:divsChild>
                <w:div w:id="2046638654">
                  <w:marLeft w:val="0"/>
                  <w:marRight w:val="0"/>
                  <w:marTop w:val="0"/>
                  <w:marBottom w:val="0"/>
                  <w:divBdr>
                    <w:top w:val="none" w:sz="0" w:space="0" w:color="auto"/>
                    <w:left w:val="none" w:sz="0" w:space="0" w:color="auto"/>
                    <w:bottom w:val="none" w:sz="0" w:space="0" w:color="auto"/>
                    <w:right w:val="none" w:sz="0" w:space="0" w:color="auto"/>
                  </w:divBdr>
                  <w:divsChild>
                    <w:div w:id="1600286257">
                      <w:marLeft w:val="0"/>
                      <w:marRight w:val="0"/>
                      <w:marTop w:val="0"/>
                      <w:marBottom w:val="0"/>
                      <w:divBdr>
                        <w:top w:val="none" w:sz="0" w:space="0" w:color="auto"/>
                        <w:left w:val="none" w:sz="0" w:space="0" w:color="auto"/>
                        <w:bottom w:val="none" w:sz="0" w:space="0" w:color="auto"/>
                        <w:right w:val="none" w:sz="0" w:space="0" w:color="auto"/>
                      </w:divBdr>
                      <w:divsChild>
                        <w:div w:id="874392531">
                          <w:marLeft w:val="0"/>
                          <w:marRight w:val="0"/>
                          <w:marTop w:val="0"/>
                          <w:marBottom w:val="0"/>
                          <w:divBdr>
                            <w:top w:val="none" w:sz="0" w:space="0" w:color="auto"/>
                            <w:left w:val="none" w:sz="0" w:space="0" w:color="auto"/>
                            <w:bottom w:val="none" w:sz="0" w:space="0" w:color="auto"/>
                            <w:right w:val="none" w:sz="0" w:space="0" w:color="auto"/>
                          </w:divBdr>
                          <w:divsChild>
                            <w:div w:id="1989823855">
                              <w:marLeft w:val="0"/>
                              <w:marRight w:val="0"/>
                              <w:marTop w:val="0"/>
                              <w:marBottom w:val="0"/>
                              <w:divBdr>
                                <w:top w:val="none" w:sz="0" w:space="0" w:color="auto"/>
                                <w:left w:val="none" w:sz="0" w:space="0" w:color="auto"/>
                                <w:bottom w:val="none" w:sz="0" w:space="0" w:color="auto"/>
                                <w:right w:val="none" w:sz="0" w:space="0" w:color="auto"/>
                              </w:divBdr>
                              <w:divsChild>
                                <w:div w:id="965963283">
                                  <w:marLeft w:val="0"/>
                                  <w:marRight w:val="0"/>
                                  <w:marTop w:val="0"/>
                                  <w:marBottom w:val="0"/>
                                  <w:divBdr>
                                    <w:top w:val="single" w:sz="6" w:space="0" w:color="F5F5F5"/>
                                    <w:left w:val="single" w:sz="6" w:space="0" w:color="F5F5F5"/>
                                    <w:bottom w:val="single" w:sz="6" w:space="0" w:color="F5F5F5"/>
                                    <w:right w:val="single" w:sz="6" w:space="0" w:color="F5F5F5"/>
                                  </w:divBdr>
                                  <w:divsChild>
                                    <w:div w:id="1631784355">
                                      <w:marLeft w:val="0"/>
                                      <w:marRight w:val="0"/>
                                      <w:marTop w:val="0"/>
                                      <w:marBottom w:val="0"/>
                                      <w:divBdr>
                                        <w:top w:val="none" w:sz="0" w:space="0" w:color="auto"/>
                                        <w:left w:val="none" w:sz="0" w:space="0" w:color="auto"/>
                                        <w:bottom w:val="none" w:sz="0" w:space="0" w:color="auto"/>
                                        <w:right w:val="none" w:sz="0" w:space="0" w:color="auto"/>
                                      </w:divBdr>
                                      <w:divsChild>
                                        <w:div w:id="48570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2470418">
      <w:bodyDiv w:val="1"/>
      <w:marLeft w:val="0"/>
      <w:marRight w:val="0"/>
      <w:marTop w:val="0"/>
      <w:marBottom w:val="0"/>
      <w:divBdr>
        <w:top w:val="none" w:sz="0" w:space="0" w:color="auto"/>
        <w:left w:val="none" w:sz="0" w:space="0" w:color="auto"/>
        <w:bottom w:val="none" w:sz="0" w:space="0" w:color="auto"/>
        <w:right w:val="none" w:sz="0" w:space="0" w:color="auto"/>
      </w:divBdr>
    </w:div>
    <w:div w:id="855003036">
      <w:bodyDiv w:val="1"/>
      <w:marLeft w:val="0"/>
      <w:marRight w:val="0"/>
      <w:marTop w:val="0"/>
      <w:marBottom w:val="0"/>
      <w:divBdr>
        <w:top w:val="none" w:sz="0" w:space="0" w:color="auto"/>
        <w:left w:val="none" w:sz="0" w:space="0" w:color="auto"/>
        <w:bottom w:val="none" w:sz="0" w:space="0" w:color="auto"/>
        <w:right w:val="none" w:sz="0" w:space="0" w:color="auto"/>
      </w:divBdr>
    </w:div>
    <w:div w:id="871965503">
      <w:bodyDiv w:val="1"/>
      <w:marLeft w:val="0"/>
      <w:marRight w:val="0"/>
      <w:marTop w:val="0"/>
      <w:marBottom w:val="0"/>
      <w:divBdr>
        <w:top w:val="none" w:sz="0" w:space="0" w:color="auto"/>
        <w:left w:val="none" w:sz="0" w:space="0" w:color="auto"/>
        <w:bottom w:val="none" w:sz="0" w:space="0" w:color="auto"/>
        <w:right w:val="none" w:sz="0" w:space="0" w:color="auto"/>
      </w:divBdr>
    </w:div>
    <w:div w:id="886990380">
      <w:bodyDiv w:val="1"/>
      <w:marLeft w:val="0"/>
      <w:marRight w:val="0"/>
      <w:marTop w:val="0"/>
      <w:marBottom w:val="0"/>
      <w:divBdr>
        <w:top w:val="none" w:sz="0" w:space="0" w:color="auto"/>
        <w:left w:val="none" w:sz="0" w:space="0" w:color="auto"/>
        <w:bottom w:val="none" w:sz="0" w:space="0" w:color="auto"/>
        <w:right w:val="none" w:sz="0" w:space="0" w:color="auto"/>
      </w:divBdr>
    </w:div>
    <w:div w:id="905603127">
      <w:bodyDiv w:val="1"/>
      <w:marLeft w:val="0"/>
      <w:marRight w:val="0"/>
      <w:marTop w:val="0"/>
      <w:marBottom w:val="0"/>
      <w:divBdr>
        <w:top w:val="none" w:sz="0" w:space="0" w:color="auto"/>
        <w:left w:val="none" w:sz="0" w:space="0" w:color="auto"/>
        <w:bottom w:val="none" w:sz="0" w:space="0" w:color="auto"/>
        <w:right w:val="none" w:sz="0" w:space="0" w:color="auto"/>
      </w:divBdr>
    </w:div>
    <w:div w:id="910583579">
      <w:bodyDiv w:val="1"/>
      <w:marLeft w:val="0"/>
      <w:marRight w:val="0"/>
      <w:marTop w:val="0"/>
      <w:marBottom w:val="0"/>
      <w:divBdr>
        <w:top w:val="none" w:sz="0" w:space="0" w:color="auto"/>
        <w:left w:val="none" w:sz="0" w:space="0" w:color="auto"/>
        <w:bottom w:val="none" w:sz="0" w:space="0" w:color="auto"/>
        <w:right w:val="none" w:sz="0" w:space="0" w:color="auto"/>
      </w:divBdr>
    </w:div>
    <w:div w:id="911087634">
      <w:bodyDiv w:val="1"/>
      <w:marLeft w:val="0"/>
      <w:marRight w:val="0"/>
      <w:marTop w:val="0"/>
      <w:marBottom w:val="0"/>
      <w:divBdr>
        <w:top w:val="none" w:sz="0" w:space="0" w:color="auto"/>
        <w:left w:val="none" w:sz="0" w:space="0" w:color="auto"/>
        <w:bottom w:val="none" w:sz="0" w:space="0" w:color="auto"/>
        <w:right w:val="none" w:sz="0" w:space="0" w:color="auto"/>
      </w:divBdr>
    </w:div>
    <w:div w:id="932400768">
      <w:bodyDiv w:val="1"/>
      <w:marLeft w:val="0"/>
      <w:marRight w:val="0"/>
      <w:marTop w:val="0"/>
      <w:marBottom w:val="0"/>
      <w:divBdr>
        <w:top w:val="none" w:sz="0" w:space="0" w:color="auto"/>
        <w:left w:val="none" w:sz="0" w:space="0" w:color="auto"/>
        <w:bottom w:val="none" w:sz="0" w:space="0" w:color="auto"/>
        <w:right w:val="none" w:sz="0" w:space="0" w:color="auto"/>
      </w:divBdr>
    </w:div>
    <w:div w:id="945697173">
      <w:bodyDiv w:val="1"/>
      <w:marLeft w:val="0"/>
      <w:marRight w:val="0"/>
      <w:marTop w:val="0"/>
      <w:marBottom w:val="0"/>
      <w:divBdr>
        <w:top w:val="none" w:sz="0" w:space="0" w:color="auto"/>
        <w:left w:val="none" w:sz="0" w:space="0" w:color="auto"/>
        <w:bottom w:val="none" w:sz="0" w:space="0" w:color="auto"/>
        <w:right w:val="none" w:sz="0" w:space="0" w:color="auto"/>
      </w:divBdr>
    </w:div>
    <w:div w:id="970011670">
      <w:bodyDiv w:val="1"/>
      <w:marLeft w:val="0"/>
      <w:marRight w:val="0"/>
      <w:marTop w:val="0"/>
      <w:marBottom w:val="0"/>
      <w:divBdr>
        <w:top w:val="none" w:sz="0" w:space="0" w:color="auto"/>
        <w:left w:val="none" w:sz="0" w:space="0" w:color="auto"/>
        <w:bottom w:val="none" w:sz="0" w:space="0" w:color="auto"/>
        <w:right w:val="none" w:sz="0" w:space="0" w:color="auto"/>
      </w:divBdr>
    </w:div>
    <w:div w:id="973024004">
      <w:bodyDiv w:val="1"/>
      <w:marLeft w:val="0"/>
      <w:marRight w:val="0"/>
      <w:marTop w:val="0"/>
      <w:marBottom w:val="0"/>
      <w:divBdr>
        <w:top w:val="none" w:sz="0" w:space="0" w:color="auto"/>
        <w:left w:val="none" w:sz="0" w:space="0" w:color="auto"/>
        <w:bottom w:val="none" w:sz="0" w:space="0" w:color="auto"/>
        <w:right w:val="none" w:sz="0" w:space="0" w:color="auto"/>
      </w:divBdr>
    </w:div>
    <w:div w:id="981468833">
      <w:bodyDiv w:val="1"/>
      <w:marLeft w:val="0"/>
      <w:marRight w:val="0"/>
      <w:marTop w:val="0"/>
      <w:marBottom w:val="0"/>
      <w:divBdr>
        <w:top w:val="none" w:sz="0" w:space="0" w:color="auto"/>
        <w:left w:val="none" w:sz="0" w:space="0" w:color="auto"/>
        <w:bottom w:val="none" w:sz="0" w:space="0" w:color="auto"/>
        <w:right w:val="none" w:sz="0" w:space="0" w:color="auto"/>
      </w:divBdr>
    </w:div>
    <w:div w:id="984118986">
      <w:bodyDiv w:val="1"/>
      <w:marLeft w:val="0"/>
      <w:marRight w:val="0"/>
      <w:marTop w:val="0"/>
      <w:marBottom w:val="0"/>
      <w:divBdr>
        <w:top w:val="none" w:sz="0" w:space="0" w:color="auto"/>
        <w:left w:val="none" w:sz="0" w:space="0" w:color="auto"/>
        <w:bottom w:val="none" w:sz="0" w:space="0" w:color="auto"/>
        <w:right w:val="none" w:sz="0" w:space="0" w:color="auto"/>
      </w:divBdr>
    </w:div>
    <w:div w:id="988677702">
      <w:bodyDiv w:val="1"/>
      <w:marLeft w:val="0"/>
      <w:marRight w:val="0"/>
      <w:marTop w:val="0"/>
      <w:marBottom w:val="0"/>
      <w:divBdr>
        <w:top w:val="none" w:sz="0" w:space="0" w:color="auto"/>
        <w:left w:val="none" w:sz="0" w:space="0" w:color="auto"/>
        <w:bottom w:val="none" w:sz="0" w:space="0" w:color="auto"/>
        <w:right w:val="none" w:sz="0" w:space="0" w:color="auto"/>
      </w:divBdr>
    </w:div>
    <w:div w:id="995257157">
      <w:bodyDiv w:val="1"/>
      <w:marLeft w:val="0"/>
      <w:marRight w:val="0"/>
      <w:marTop w:val="0"/>
      <w:marBottom w:val="0"/>
      <w:divBdr>
        <w:top w:val="none" w:sz="0" w:space="0" w:color="auto"/>
        <w:left w:val="none" w:sz="0" w:space="0" w:color="auto"/>
        <w:bottom w:val="none" w:sz="0" w:space="0" w:color="auto"/>
        <w:right w:val="none" w:sz="0" w:space="0" w:color="auto"/>
      </w:divBdr>
    </w:div>
    <w:div w:id="1001542329">
      <w:bodyDiv w:val="1"/>
      <w:marLeft w:val="0"/>
      <w:marRight w:val="0"/>
      <w:marTop w:val="0"/>
      <w:marBottom w:val="0"/>
      <w:divBdr>
        <w:top w:val="none" w:sz="0" w:space="0" w:color="auto"/>
        <w:left w:val="none" w:sz="0" w:space="0" w:color="auto"/>
        <w:bottom w:val="none" w:sz="0" w:space="0" w:color="auto"/>
        <w:right w:val="none" w:sz="0" w:space="0" w:color="auto"/>
      </w:divBdr>
    </w:div>
    <w:div w:id="1006439565">
      <w:bodyDiv w:val="1"/>
      <w:marLeft w:val="0"/>
      <w:marRight w:val="0"/>
      <w:marTop w:val="0"/>
      <w:marBottom w:val="0"/>
      <w:divBdr>
        <w:top w:val="none" w:sz="0" w:space="0" w:color="auto"/>
        <w:left w:val="none" w:sz="0" w:space="0" w:color="auto"/>
        <w:bottom w:val="none" w:sz="0" w:space="0" w:color="auto"/>
        <w:right w:val="none" w:sz="0" w:space="0" w:color="auto"/>
      </w:divBdr>
    </w:div>
    <w:div w:id="1011227773">
      <w:bodyDiv w:val="1"/>
      <w:marLeft w:val="0"/>
      <w:marRight w:val="0"/>
      <w:marTop w:val="0"/>
      <w:marBottom w:val="0"/>
      <w:divBdr>
        <w:top w:val="none" w:sz="0" w:space="0" w:color="auto"/>
        <w:left w:val="none" w:sz="0" w:space="0" w:color="auto"/>
        <w:bottom w:val="none" w:sz="0" w:space="0" w:color="auto"/>
        <w:right w:val="none" w:sz="0" w:space="0" w:color="auto"/>
      </w:divBdr>
    </w:div>
    <w:div w:id="1024136333">
      <w:bodyDiv w:val="1"/>
      <w:marLeft w:val="0"/>
      <w:marRight w:val="0"/>
      <w:marTop w:val="0"/>
      <w:marBottom w:val="0"/>
      <w:divBdr>
        <w:top w:val="none" w:sz="0" w:space="0" w:color="auto"/>
        <w:left w:val="none" w:sz="0" w:space="0" w:color="auto"/>
        <w:bottom w:val="none" w:sz="0" w:space="0" w:color="auto"/>
        <w:right w:val="none" w:sz="0" w:space="0" w:color="auto"/>
      </w:divBdr>
    </w:div>
    <w:div w:id="1025407586">
      <w:bodyDiv w:val="1"/>
      <w:marLeft w:val="0"/>
      <w:marRight w:val="0"/>
      <w:marTop w:val="0"/>
      <w:marBottom w:val="0"/>
      <w:divBdr>
        <w:top w:val="none" w:sz="0" w:space="0" w:color="auto"/>
        <w:left w:val="none" w:sz="0" w:space="0" w:color="auto"/>
        <w:bottom w:val="none" w:sz="0" w:space="0" w:color="auto"/>
        <w:right w:val="none" w:sz="0" w:space="0" w:color="auto"/>
      </w:divBdr>
    </w:div>
    <w:div w:id="1060132251">
      <w:bodyDiv w:val="1"/>
      <w:marLeft w:val="0"/>
      <w:marRight w:val="0"/>
      <w:marTop w:val="0"/>
      <w:marBottom w:val="0"/>
      <w:divBdr>
        <w:top w:val="none" w:sz="0" w:space="0" w:color="auto"/>
        <w:left w:val="none" w:sz="0" w:space="0" w:color="auto"/>
        <w:bottom w:val="none" w:sz="0" w:space="0" w:color="auto"/>
        <w:right w:val="none" w:sz="0" w:space="0" w:color="auto"/>
      </w:divBdr>
    </w:div>
    <w:div w:id="1069768969">
      <w:bodyDiv w:val="1"/>
      <w:marLeft w:val="0"/>
      <w:marRight w:val="0"/>
      <w:marTop w:val="0"/>
      <w:marBottom w:val="0"/>
      <w:divBdr>
        <w:top w:val="none" w:sz="0" w:space="0" w:color="auto"/>
        <w:left w:val="none" w:sz="0" w:space="0" w:color="auto"/>
        <w:bottom w:val="none" w:sz="0" w:space="0" w:color="auto"/>
        <w:right w:val="none" w:sz="0" w:space="0" w:color="auto"/>
      </w:divBdr>
    </w:div>
    <w:div w:id="1072697356">
      <w:bodyDiv w:val="1"/>
      <w:marLeft w:val="0"/>
      <w:marRight w:val="0"/>
      <w:marTop w:val="0"/>
      <w:marBottom w:val="0"/>
      <w:divBdr>
        <w:top w:val="none" w:sz="0" w:space="0" w:color="auto"/>
        <w:left w:val="none" w:sz="0" w:space="0" w:color="auto"/>
        <w:bottom w:val="none" w:sz="0" w:space="0" w:color="auto"/>
        <w:right w:val="none" w:sz="0" w:space="0" w:color="auto"/>
      </w:divBdr>
    </w:div>
    <w:div w:id="1086683059">
      <w:bodyDiv w:val="1"/>
      <w:marLeft w:val="0"/>
      <w:marRight w:val="0"/>
      <w:marTop w:val="0"/>
      <w:marBottom w:val="0"/>
      <w:divBdr>
        <w:top w:val="none" w:sz="0" w:space="0" w:color="auto"/>
        <w:left w:val="none" w:sz="0" w:space="0" w:color="auto"/>
        <w:bottom w:val="none" w:sz="0" w:space="0" w:color="auto"/>
        <w:right w:val="none" w:sz="0" w:space="0" w:color="auto"/>
      </w:divBdr>
    </w:div>
    <w:div w:id="1093624651">
      <w:bodyDiv w:val="1"/>
      <w:marLeft w:val="0"/>
      <w:marRight w:val="0"/>
      <w:marTop w:val="0"/>
      <w:marBottom w:val="0"/>
      <w:divBdr>
        <w:top w:val="none" w:sz="0" w:space="0" w:color="auto"/>
        <w:left w:val="none" w:sz="0" w:space="0" w:color="auto"/>
        <w:bottom w:val="none" w:sz="0" w:space="0" w:color="auto"/>
        <w:right w:val="none" w:sz="0" w:space="0" w:color="auto"/>
      </w:divBdr>
    </w:div>
    <w:div w:id="1102647096">
      <w:bodyDiv w:val="1"/>
      <w:marLeft w:val="0"/>
      <w:marRight w:val="0"/>
      <w:marTop w:val="0"/>
      <w:marBottom w:val="0"/>
      <w:divBdr>
        <w:top w:val="none" w:sz="0" w:space="0" w:color="auto"/>
        <w:left w:val="none" w:sz="0" w:space="0" w:color="auto"/>
        <w:bottom w:val="none" w:sz="0" w:space="0" w:color="auto"/>
        <w:right w:val="none" w:sz="0" w:space="0" w:color="auto"/>
      </w:divBdr>
    </w:div>
    <w:div w:id="1105347263">
      <w:bodyDiv w:val="1"/>
      <w:marLeft w:val="0"/>
      <w:marRight w:val="0"/>
      <w:marTop w:val="0"/>
      <w:marBottom w:val="0"/>
      <w:divBdr>
        <w:top w:val="none" w:sz="0" w:space="0" w:color="auto"/>
        <w:left w:val="none" w:sz="0" w:space="0" w:color="auto"/>
        <w:bottom w:val="none" w:sz="0" w:space="0" w:color="auto"/>
        <w:right w:val="none" w:sz="0" w:space="0" w:color="auto"/>
      </w:divBdr>
    </w:div>
    <w:div w:id="1107233145">
      <w:bodyDiv w:val="1"/>
      <w:marLeft w:val="0"/>
      <w:marRight w:val="0"/>
      <w:marTop w:val="0"/>
      <w:marBottom w:val="0"/>
      <w:divBdr>
        <w:top w:val="none" w:sz="0" w:space="0" w:color="auto"/>
        <w:left w:val="none" w:sz="0" w:space="0" w:color="auto"/>
        <w:bottom w:val="none" w:sz="0" w:space="0" w:color="auto"/>
        <w:right w:val="none" w:sz="0" w:space="0" w:color="auto"/>
      </w:divBdr>
    </w:div>
    <w:div w:id="1113670856">
      <w:bodyDiv w:val="1"/>
      <w:marLeft w:val="0"/>
      <w:marRight w:val="0"/>
      <w:marTop w:val="0"/>
      <w:marBottom w:val="0"/>
      <w:divBdr>
        <w:top w:val="none" w:sz="0" w:space="0" w:color="auto"/>
        <w:left w:val="none" w:sz="0" w:space="0" w:color="auto"/>
        <w:bottom w:val="none" w:sz="0" w:space="0" w:color="auto"/>
        <w:right w:val="none" w:sz="0" w:space="0" w:color="auto"/>
      </w:divBdr>
    </w:div>
    <w:div w:id="1167282203">
      <w:bodyDiv w:val="1"/>
      <w:marLeft w:val="0"/>
      <w:marRight w:val="0"/>
      <w:marTop w:val="0"/>
      <w:marBottom w:val="0"/>
      <w:divBdr>
        <w:top w:val="none" w:sz="0" w:space="0" w:color="auto"/>
        <w:left w:val="none" w:sz="0" w:space="0" w:color="auto"/>
        <w:bottom w:val="none" w:sz="0" w:space="0" w:color="auto"/>
        <w:right w:val="none" w:sz="0" w:space="0" w:color="auto"/>
      </w:divBdr>
    </w:div>
    <w:div w:id="1169757100">
      <w:bodyDiv w:val="1"/>
      <w:marLeft w:val="0"/>
      <w:marRight w:val="0"/>
      <w:marTop w:val="0"/>
      <w:marBottom w:val="0"/>
      <w:divBdr>
        <w:top w:val="none" w:sz="0" w:space="0" w:color="auto"/>
        <w:left w:val="none" w:sz="0" w:space="0" w:color="auto"/>
        <w:bottom w:val="none" w:sz="0" w:space="0" w:color="auto"/>
        <w:right w:val="none" w:sz="0" w:space="0" w:color="auto"/>
      </w:divBdr>
    </w:div>
    <w:div w:id="1192911903">
      <w:bodyDiv w:val="1"/>
      <w:marLeft w:val="0"/>
      <w:marRight w:val="0"/>
      <w:marTop w:val="0"/>
      <w:marBottom w:val="0"/>
      <w:divBdr>
        <w:top w:val="none" w:sz="0" w:space="0" w:color="auto"/>
        <w:left w:val="none" w:sz="0" w:space="0" w:color="auto"/>
        <w:bottom w:val="none" w:sz="0" w:space="0" w:color="auto"/>
        <w:right w:val="none" w:sz="0" w:space="0" w:color="auto"/>
      </w:divBdr>
    </w:div>
    <w:div w:id="1202128075">
      <w:bodyDiv w:val="1"/>
      <w:marLeft w:val="0"/>
      <w:marRight w:val="0"/>
      <w:marTop w:val="0"/>
      <w:marBottom w:val="0"/>
      <w:divBdr>
        <w:top w:val="none" w:sz="0" w:space="0" w:color="auto"/>
        <w:left w:val="none" w:sz="0" w:space="0" w:color="auto"/>
        <w:bottom w:val="none" w:sz="0" w:space="0" w:color="auto"/>
        <w:right w:val="none" w:sz="0" w:space="0" w:color="auto"/>
      </w:divBdr>
    </w:div>
    <w:div w:id="1211766365">
      <w:bodyDiv w:val="1"/>
      <w:marLeft w:val="0"/>
      <w:marRight w:val="0"/>
      <w:marTop w:val="0"/>
      <w:marBottom w:val="0"/>
      <w:divBdr>
        <w:top w:val="none" w:sz="0" w:space="0" w:color="auto"/>
        <w:left w:val="none" w:sz="0" w:space="0" w:color="auto"/>
        <w:bottom w:val="none" w:sz="0" w:space="0" w:color="auto"/>
        <w:right w:val="none" w:sz="0" w:space="0" w:color="auto"/>
      </w:divBdr>
    </w:div>
    <w:div w:id="1216621367">
      <w:bodyDiv w:val="1"/>
      <w:marLeft w:val="0"/>
      <w:marRight w:val="0"/>
      <w:marTop w:val="0"/>
      <w:marBottom w:val="0"/>
      <w:divBdr>
        <w:top w:val="none" w:sz="0" w:space="0" w:color="auto"/>
        <w:left w:val="none" w:sz="0" w:space="0" w:color="auto"/>
        <w:bottom w:val="none" w:sz="0" w:space="0" w:color="auto"/>
        <w:right w:val="none" w:sz="0" w:space="0" w:color="auto"/>
      </w:divBdr>
    </w:div>
    <w:div w:id="1221408165">
      <w:bodyDiv w:val="1"/>
      <w:marLeft w:val="0"/>
      <w:marRight w:val="0"/>
      <w:marTop w:val="0"/>
      <w:marBottom w:val="0"/>
      <w:divBdr>
        <w:top w:val="none" w:sz="0" w:space="0" w:color="auto"/>
        <w:left w:val="none" w:sz="0" w:space="0" w:color="auto"/>
        <w:bottom w:val="none" w:sz="0" w:space="0" w:color="auto"/>
        <w:right w:val="none" w:sz="0" w:space="0" w:color="auto"/>
      </w:divBdr>
    </w:div>
    <w:div w:id="1236237654">
      <w:bodyDiv w:val="1"/>
      <w:marLeft w:val="0"/>
      <w:marRight w:val="0"/>
      <w:marTop w:val="0"/>
      <w:marBottom w:val="0"/>
      <w:divBdr>
        <w:top w:val="none" w:sz="0" w:space="0" w:color="auto"/>
        <w:left w:val="none" w:sz="0" w:space="0" w:color="auto"/>
        <w:bottom w:val="none" w:sz="0" w:space="0" w:color="auto"/>
        <w:right w:val="none" w:sz="0" w:space="0" w:color="auto"/>
      </w:divBdr>
    </w:div>
    <w:div w:id="1248467469">
      <w:bodyDiv w:val="1"/>
      <w:marLeft w:val="0"/>
      <w:marRight w:val="0"/>
      <w:marTop w:val="0"/>
      <w:marBottom w:val="0"/>
      <w:divBdr>
        <w:top w:val="none" w:sz="0" w:space="0" w:color="auto"/>
        <w:left w:val="none" w:sz="0" w:space="0" w:color="auto"/>
        <w:bottom w:val="none" w:sz="0" w:space="0" w:color="auto"/>
        <w:right w:val="none" w:sz="0" w:space="0" w:color="auto"/>
      </w:divBdr>
    </w:div>
    <w:div w:id="1278442785">
      <w:bodyDiv w:val="1"/>
      <w:marLeft w:val="0"/>
      <w:marRight w:val="0"/>
      <w:marTop w:val="0"/>
      <w:marBottom w:val="0"/>
      <w:divBdr>
        <w:top w:val="none" w:sz="0" w:space="0" w:color="auto"/>
        <w:left w:val="none" w:sz="0" w:space="0" w:color="auto"/>
        <w:bottom w:val="none" w:sz="0" w:space="0" w:color="auto"/>
        <w:right w:val="none" w:sz="0" w:space="0" w:color="auto"/>
      </w:divBdr>
    </w:div>
    <w:div w:id="1291400633">
      <w:bodyDiv w:val="1"/>
      <w:marLeft w:val="0"/>
      <w:marRight w:val="0"/>
      <w:marTop w:val="0"/>
      <w:marBottom w:val="0"/>
      <w:divBdr>
        <w:top w:val="none" w:sz="0" w:space="0" w:color="auto"/>
        <w:left w:val="none" w:sz="0" w:space="0" w:color="auto"/>
        <w:bottom w:val="none" w:sz="0" w:space="0" w:color="auto"/>
        <w:right w:val="none" w:sz="0" w:space="0" w:color="auto"/>
      </w:divBdr>
    </w:div>
    <w:div w:id="1298802361">
      <w:bodyDiv w:val="1"/>
      <w:marLeft w:val="0"/>
      <w:marRight w:val="0"/>
      <w:marTop w:val="0"/>
      <w:marBottom w:val="0"/>
      <w:divBdr>
        <w:top w:val="none" w:sz="0" w:space="0" w:color="auto"/>
        <w:left w:val="none" w:sz="0" w:space="0" w:color="auto"/>
        <w:bottom w:val="none" w:sz="0" w:space="0" w:color="auto"/>
        <w:right w:val="none" w:sz="0" w:space="0" w:color="auto"/>
      </w:divBdr>
    </w:div>
    <w:div w:id="1315455321">
      <w:bodyDiv w:val="1"/>
      <w:marLeft w:val="0"/>
      <w:marRight w:val="0"/>
      <w:marTop w:val="0"/>
      <w:marBottom w:val="0"/>
      <w:divBdr>
        <w:top w:val="none" w:sz="0" w:space="0" w:color="auto"/>
        <w:left w:val="none" w:sz="0" w:space="0" w:color="auto"/>
        <w:bottom w:val="none" w:sz="0" w:space="0" w:color="auto"/>
        <w:right w:val="none" w:sz="0" w:space="0" w:color="auto"/>
      </w:divBdr>
    </w:div>
    <w:div w:id="1323772192">
      <w:bodyDiv w:val="1"/>
      <w:marLeft w:val="0"/>
      <w:marRight w:val="0"/>
      <w:marTop w:val="0"/>
      <w:marBottom w:val="0"/>
      <w:divBdr>
        <w:top w:val="none" w:sz="0" w:space="0" w:color="auto"/>
        <w:left w:val="none" w:sz="0" w:space="0" w:color="auto"/>
        <w:bottom w:val="none" w:sz="0" w:space="0" w:color="auto"/>
        <w:right w:val="none" w:sz="0" w:space="0" w:color="auto"/>
      </w:divBdr>
    </w:div>
    <w:div w:id="1330862303">
      <w:bodyDiv w:val="1"/>
      <w:marLeft w:val="0"/>
      <w:marRight w:val="0"/>
      <w:marTop w:val="0"/>
      <w:marBottom w:val="0"/>
      <w:divBdr>
        <w:top w:val="none" w:sz="0" w:space="0" w:color="auto"/>
        <w:left w:val="none" w:sz="0" w:space="0" w:color="auto"/>
        <w:bottom w:val="none" w:sz="0" w:space="0" w:color="auto"/>
        <w:right w:val="none" w:sz="0" w:space="0" w:color="auto"/>
      </w:divBdr>
    </w:div>
    <w:div w:id="1347706393">
      <w:bodyDiv w:val="1"/>
      <w:marLeft w:val="0"/>
      <w:marRight w:val="0"/>
      <w:marTop w:val="0"/>
      <w:marBottom w:val="0"/>
      <w:divBdr>
        <w:top w:val="none" w:sz="0" w:space="0" w:color="auto"/>
        <w:left w:val="none" w:sz="0" w:space="0" w:color="auto"/>
        <w:bottom w:val="none" w:sz="0" w:space="0" w:color="auto"/>
        <w:right w:val="none" w:sz="0" w:space="0" w:color="auto"/>
      </w:divBdr>
    </w:div>
    <w:div w:id="1361590882">
      <w:bodyDiv w:val="1"/>
      <w:marLeft w:val="0"/>
      <w:marRight w:val="0"/>
      <w:marTop w:val="0"/>
      <w:marBottom w:val="0"/>
      <w:divBdr>
        <w:top w:val="none" w:sz="0" w:space="0" w:color="auto"/>
        <w:left w:val="none" w:sz="0" w:space="0" w:color="auto"/>
        <w:bottom w:val="none" w:sz="0" w:space="0" w:color="auto"/>
        <w:right w:val="none" w:sz="0" w:space="0" w:color="auto"/>
      </w:divBdr>
      <w:divsChild>
        <w:div w:id="1928415733">
          <w:marLeft w:val="0"/>
          <w:marRight w:val="0"/>
          <w:marTop w:val="0"/>
          <w:marBottom w:val="0"/>
          <w:divBdr>
            <w:top w:val="none" w:sz="0" w:space="0" w:color="auto"/>
            <w:left w:val="none" w:sz="0" w:space="0" w:color="auto"/>
            <w:bottom w:val="none" w:sz="0" w:space="0" w:color="auto"/>
            <w:right w:val="none" w:sz="0" w:space="0" w:color="auto"/>
          </w:divBdr>
          <w:divsChild>
            <w:div w:id="1387022140">
              <w:marLeft w:val="0"/>
              <w:marRight w:val="0"/>
              <w:marTop w:val="0"/>
              <w:marBottom w:val="0"/>
              <w:divBdr>
                <w:top w:val="none" w:sz="0" w:space="0" w:color="auto"/>
                <w:left w:val="none" w:sz="0" w:space="0" w:color="auto"/>
                <w:bottom w:val="none" w:sz="0" w:space="0" w:color="auto"/>
                <w:right w:val="none" w:sz="0" w:space="0" w:color="auto"/>
              </w:divBdr>
              <w:divsChild>
                <w:div w:id="745494756">
                  <w:marLeft w:val="0"/>
                  <w:marRight w:val="0"/>
                  <w:marTop w:val="0"/>
                  <w:marBottom w:val="0"/>
                  <w:divBdr>
                    <w:top w:val="none" w:sz="0" w:space="0" w:color="auto"/>
                    <w:left w:val="none" w:sz="0" w:space="0" w:color="auto"/>
                    <w:bottom w:val="none" w:sz="0" w:space="0" w:color="auto"/>
                    <w:right w:val="none" w:sz="0" w:space="0" w:color="auto"/>
                  </w:divBdr>
                  <w:divsChild>
                    <w:div w:id="310984940">
                      <w:marLeft w:val="0"/>
                      <w:marRight w:val="0"/>
                      <w:marTop w:val="0"/>
                      <w:marBottom w:val="0"/>
                      <w:divBdr>
                        <w:top w:val="none" w:sz="0" w:space="0" w:color="auto"/>
                        <w:left w:val="none" w:sz="0" w:space="0" w:color="auto"/>
                        <w:bottom w:val="none" w:sz="0" w:space="0" w:color="auto"/>
                        <w:right w:val="none" w:sz="0" w:space="0" w:color="auto"/>
                      </w:divBdr>
                      <w:divsChild>
                        <w:div w:id="2011711784">
                          <w:marLeft w:val="0"/>
                          <w:marRight w:val="0"/>
                          <w:marTop w:val="0"/>
                          <w:marBottom w:val="0"/>
                          <w:divBdr>
                            <w:top w:val="none" w:sz="0" w:space="0" w:color="auto"/>
                            <w:left w:val="none" w:sz="0" w:space="0" w:color="auto"/>
                            <w:bottom w:val="none" w:sz="0" w:space="0" w:color="auto"/>
                            <w:right w:val="none" w:sz="0" w:space="0" w:color="auto"/>
                          </w:divBdr>
                          <w:divsChild>
                            <w:div w:id="1804882913">
                              <w:marLeft w:val="0"/>
                              <w:marRight w:val="0"/>
                              <w:marTop w:val="0"/>
                              <w:marBottom w:val="0"/>
                              <w:divBdr>
                                <w:top w:val="none" w:sz="0" w:space="0" w:color="auto"/>
                                <w:left w:val="none" w:sz="0" w:space="0" w:color="auto"/>
                                <w:bottom w:val="none" w:sz="0" w:space="0" w:color="auto"/>
                                <w:right w:val="none" w:sz="0" w:space="0" w:color="auto"/>
                              </w:divBdr>
                              <w:divsChild>
                                <w:div w:id="803431220">
                                  <w:marLeft w:val="0"/>
                                  <w:marRight w:val="0"/>
                                  <w:marTop w:val="0"/>
                                  <w:marBottom w:val="0"/>
                                  <w:divBdr>
                                    <w:top w:val="single" w:sz="6" w:space="0" w:color="F5F5F5"/>
                                    <w:left w:val="single" w:sz="6" w:space="0" w:color="F5F5F5"/>
                                    <w:bottom w:val="single" w:sz="6" w:space="0" w:color="F5F5F5"/>
                                    <w:right w:val="single" w:sz="6" w:space="0" w:color="F5F5F5"/>
                                  </w:divBdr>
                                  <w:divsChild>
                                    <w:div w:id="219025784">
                                      <w:marLeft w:val="0"/>
                                      <w:marRight w:val="0"/>
                                      <w:marTop w:val="0"/>
                                      <w:marBottom w:val="0"/>
                                      <w:divBdr>
                                        <w:top w:val="none" w:sz="0" w:space="0" w:color="auto"/>
                                        <w:left w:val="none" w:sz="0" w:space="0" w:color="auto"/>
                                        <w:bottom w:val="none" w:sz="0" w:space="0" w:color="auto"/>
                                        <w:right w:val="none" w:sz="0" w:space="0" w:color="auto"/>
                                      </w:divBdr>
                                      <w:divsChild>
                                        <w:div w:id="81121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358547">
      <w:bodyDiv w:val="1"/>
      <w:marLeft w:val="0"/>
      <w:marRight w:val="0"/>
      <w:marTop w:val="0"/>
      <w:marBottom w:val="0"/>
      <w:divBdr>
        <w:top w:val="none" w:sz="0" w:space="0" w:color="auto"/>
        <w:left w:val="none" w:sz="0" w:space="0" w:color="auto"/>
        <w:bottom w:val="none" w:sz="0" w:space="0" w:color="auto"/>
        <w:right w:val="none" w:sz="0" w:space="0" w:color="auto"/>
      </w:divBdr>
    </w:div>
    <w:div w:id="1371032023">
      <w:bodyDiv w:val="1"/>
      <w:marLeft w:val="0"/>
      <w:marRight w:val="0"/>
      <w:marTop w:val="0"/>
      <w:marBottom w:val="0"/>
      <w:divBdr>
        <w:top w:val="none" w:sz="0" w:space="0" w:color="auto"/>
        <w:left w:val="none" w:sz="0" w:space="0" w:color="auto"/>
        <w:bottom w:val="none" w:sz="0" w:space="0" w:color="auto"/>
        <w:right w:val="none" w:sz="0" w:space="0" w:color="auto"/>
      </w:divBdr>
    </w:div>
    <w:div w:id="1424112624">
      <w:bodyDiv w:val="1"/>
      <w:marLeft w:val="0"/>
      <w:marRight w:val="0"/>
      <w:marTop w:val="0"/>
      <w:marBottom w:val="0"/>
      <w:divBdr>
        <w:top w:val="none" w:sz="0" w:space="0" w:color="auto"/>
        <w:left w:val="none" w:sz="0" w:space="0" w:color="auto"/>
        <w:bottom w:val="none" w:sz="0" w:space="0" w:color="auto"/>
        <w:right w:val="none" w:sz="0" w:space="0" w:color="auto"/>
      </w:divBdr>
    </w:div>
    <w:div w:id="1426421837">
      <w:bodyDiv w:val="1"/>
      <w:marLeft w:val="0"/>
      <w:marRight w:val="0"/>
      <w:marTop w:val="0"/>
      <w:marBottom w:val="0"/>
      <w:divBdr>
        <w:top w:val="none" w:sz="0" w:space="0" w:color="auto"/>
        <w:left w:val="none" w:sz="0" w:space="0" w:color="auto"/>
        <w:bottom w:val="none" w:sz="0" w:space="0" w:color="auto"/>
        <w:right w:val="none" w:sz="0" w:space="0" w:color="auto"/>
      </w:divBdr>
    </w:div>
    <w:div w:id="1436946810">
      <w:bodyDiv w:val="1"/>
      <w:marLeft w:val="0"/>
      <w:marRight w:val="0"/>
      <w:marTop w:val="0"/>
      <w:marBottom w:val="0"/>
      <w:divBdr>
        <w:top w:val="none" w:sz="0" w:space="0" w:color="auto"/>
        <w:left w:val="none" w:sz="0" w:space="0" w:color="auto"/>
        <w:bottom w:val="none" w:sz="0" w:space="0" w:color="auto"/>
        <w:right w:val="none" w:sz="0" w:space="0" w:color="auto"/>
      </w:divBdr>
    </w:div>
    <w:div w:id="1481577949">
      <w:bodyDiv w:val="1"/>
      <w:marLeft w:val="0"/>
      <w:marRight w:val="0"/>
      <w:marTop w:val="0"/>
      <w:marBottom w:val="0"/>
      <w:divBdr>
        <w:top w:val="none" w:sz="0" w:space="0" w:color="auto"/>
        <w:left w:val="none" w:sz="0" w:space="0" w:color="auto"/>
        <w:bottom w:val="none" w:sz="0" w:space="0" w:color="auto"/>
        <w:right w:val="none" w:sz="0" w:space="0" w:color="auto"/>
      </w:divBdr>
    </w:div>
    <w:div w:id="1501584968">
      <w:bodyDiv w:val="1"/>
      <w:marLeft w:val="0"/>
      <w:marRight w:val="0"/>
      <w:marTop w:val="0"/>
      <w:marBottom w:val="0"/>
      <w:divBdr>
        <w:top w:val="none" w:sz="0" w:space="0" w:color="auto"/>
        <w:left w:val="none" w:sz="0" w:space="0" w:color="auto"/>
        <w:bottom w:val="none" w:sz="0" w:space="0" w:color="auto"/>
        <w:right w:val="none" w:sz="0" w:space="0" w:color="auto"/>
      </w:divBdr>
    </w:div>
    <w:div w:id="1502045111">
      <w:bodyDiv w:val="1"/>
      <w:marLeft w:val="0"/>
      <w:marRight w:val="0"/>
      <w:marTop w:val="0"/>
      <w:marBottom w:val="0"/>
      <w:divBdr>
        <w:top w:val="none" w:sz="0" w:space="0" w:color="auto"/>
        <w:left w:val="none" w:sz="0" w:space="0" w:color="auto"/>
        <w:bottom w:val="none" w:sz="0" w:space="0" w:color="auto"/>
        <w:right w:val="none" w:sz="0" w:space="0" w:color="auto"/>
      </w:divBdr>
    </w:div>
    <w:div w:id="1509566196">
      <w:bodyDiv w:val="1"/>
      <w:marLeft w:val="0"/>
      <w:marRight w:val="0"/>
      <w:marTop w:val="0"/>
      <w:marBottom w:val="0"/>
      <w:divBdr>
        <w:top w:val="none" w:sz="0" w:space="0" w:color="auto"/>
        <w:left w:val="none" w:sz="0" w:space="0" w:color="auto"/>
        <w:bottom w:val="none" w:sz="0" w:space="0" w:color="auto"/>
        <w:right w:val="none" w:sz="0" w:space="0" w:color="auto"/>
      </w:divBdr>
    </w:div>
    <w:div w:id="1514102361">
      <w:bodyDiv w:val="1"/>
      <w:marLeft w:val="0"/>
      <w:marRight w:val="0"/>
      <w:marTop w:val="0"/>
      <w:marBottom w:val="0"/>
      <w:divBdr>
        <w:top w:val="none" w:sz="0" w:space="0" w:color="auto"/>
        <w:left w:val="none" w:sz="0" w:space="0" w:color="auto"/>
        <w:bottom w:val="none" w:sz="0" w:space="0" w:color="auto"/>
        <w:right w:val="none" w:sz="0" w:space="0" w:color="auto"/>
      </w:divBdr>
    </w:div>
    <w:div w:id="1533349019">
      <w:bodyDiv w:val="1"/>
      <w:marLeft w:val="0"/>
      <w:marRight w:val="0"/>
      <w:marTop w:val="0"/>
      <w:marBottom w:val="0"/>
      <w:divBdr>
        <w:top w:val="none" w:sz="0" w:space="0" w:color="auto"/>
        <w:left w:val="none" w:sz="0" w:space="0" w:color="auto"/>
        <w:bottom w:val="none" w:sz="0" w:space="0" w:color="auto"/>
        <w:right w:val="none" w:sz="0" w:space="0" w:color="auto"/>
      </w:divBdr>
    </w:div>
    <w:div w:id="1541939379">
      <w:bodyDiv w:val="1"/>
      <w:marLeft w:val="0"/>
      <w:marRight w:val="0"/>
      <w:marTop w:val="0"/>
      <w:marBottom w:val="0"/>
      <w:divBdr>
        <w:top w:val="none" w:sz="0" w:space="0" w:color="auto"/>
        <w:left w:val="none" w:sz="0" w:space="0" w:color="auto"/>
        <w:bottom w:val="none" w:sz="0" w:space="0" w:color="auto"/>
        <w:right w:val="none" w:sz="0" w:space="0" w:color="auto"/>
      </w:divBdr>
    </w:div>
    <w:div w:id="1557937945">
      <w:bodyDiv w:val="1"/>
      <w:marLeft w:val="0"/>
      <w:marRight w:val="0"/>
      <w:marTop w:val="0"/>
      <w:marBottom w:val="0"/>
      <w:divBdr>
        <w:top w:val="none" w:sz="0" w:space="0" w:color="auto"/>
        <w:left w:val="none" w:sz="0" w:space="0" w:color="auto"/>
        <w:bottom w:val="none" w:sz="0" w:space="0" w:color="auto"/>
        <w:right w:val="none" w:sz="0" w:space="0" w:color="auto"/>
      </w:divBdr>
    </w:div>
    <w:div w:id="1573853374">
      <w:bodyDiv w:val="1"/>
      <w:marLeft w:val="0"/>
      <w:marRight w:val="0"/>
      <w:marTop w:val="0"/>
      <w:marBottom w:val="0"/>
      <w:divBdr>
        <w:top w:val="none" w:sz="0" w:space="0" w:color="auto"/>
        <w:left w:val="none" w:sz="0" w:space="0" w:color="auto"/>
        <w:bottom w:val="none" w:sz="0" w:space="0" w:color="auto"/>
        <w:right w:val="none" w:sz="0" w:space="0" w:color="auto"/>
      </w:divBdr>
    </w:div>
    <w:div w:id="1586575200">
      <w:bodyDiv w:val="1"/>
      <w:marLeft w:val="0"/>
      <w:marRight w:val="0"/>
      <w:marTop w:val="0"/>
      <w:marBottom w:val="0"/>
      <w:divBdr>
        <w:top w:val="none" w:sz="0" w:space="0" w:color="auto"/>
        <w:left w:val="none" w:sz="0" w:space="0" w:color="auto"/>
        <w:bottom w:val="none" w:sz="0" w:space="0" w:color="auto"/>
        <w:right w:val="none" w:sz="0" w:space="0" w:color="auto"/>
      </w:divBdr>
    </w:div>
    <w:div w:id="1587768796">
      <w:bodyDiv w:val="1"/>
      <w:marLeft w:val="0"/>
      <w:marRight w:val="0"/>
      <w:marTop w:val="0"/>
      <w:marBottom w:val="0"/>
      <w:divBdr>
        <w:top w:val="none" w:sz="0" w:space="0" w:color="auto"/>
        <w:left w:val="none" w:sz="0" w:space="0" w:color="auto"/>
        <w:bottom w:val="none" w:sz="0" w:space="0" w:color="auto"/>
        <w:right w:val="none" w:sz="0" w:space="0" w:color="auto"/>
      </w:divBdr>
    </w:div>
    <w:div w:id="1618486238">
      <w:bodyDiv w:val="1"/>
      <w:marLeft w:val="0"/>
      <w:marRight w:val="0"/>
      <w:marTop w:val="0"/>
      <w:marBottom w:val="0"/>
      <w:divBdr>
        <w:top w:val="none" w:sz="0" w:space="0" w:color="auto"/>
        <w:left w:val="none" w:sz="0" w:space="0" w:color="auto"/>
        <w:bottom w:val="none" w:sz="0" w:space="0" w:color="auto"/>
        <w:right w:val="none" w:sz="0" w:space="0" w:color="auto"/>
      </w:divBdr>
    </w:div>
    <w:div w:id="1619214215">
      <w:bodyDiv w:val="1"/>
      <w:marLeft w:val="0"/>
      <w:marRight w:val="0"/>
      <w:marTop w:val="0"/>
      <w:marBottom w:val="0"/>
      <w:divBdr>
        <w:top w:val="none" w:sz="0" w:space="0" w:color="auto"/>
        <w:left w:val="none" w:sz="0" w:space="0" w:color="auto"/>
        <w:bottom w:val="none" w:sz="0" w:space="0" w:color="auto"/>
        <w:right w:val="none" w:sz="0" w:space="0" w:color="auto"/>
      </w:divBdr>
    </w:div>
    <w:div w:id="1625429938">
      <w:bodyDiv w:val="1"/>
      <w:marLeft w:val="0"/>
      <w:marRight w:val="0"/>
      <w:marTop w:val="0"/>
      <w:marBottom w:val="0"/>
      <w:divBdr>
        <w:top w:val="none" w:sz="0" w:space="0" w:color="auto"/>
        <w:left w:val="none" w:sz="0" w:space="0" w:color="auto"/>
        <w:bottom w:val="none" w:sz="0" w:space="0" w:color="auto"/>
        <w:right w:val="none" w:sz="0" w:space="0" w:color="auto"/>
      </w:divBdr>
    </w:div>
    <w:div w:id="1643458765">
      <w:bodyDiv w:val="1"/>
      <w:marLeft w:val="0"/>
      <w:marRight w:val="0"/>
      <w:marTop w:val="0"/>
      <w:marBottom w:val="0"/>
      <w:divBdr>
        <w:top w:val="none" w:sz="0" w:space="0" w:color="auto"/>
        <w:left w:val="none" w:sz="0" w:space="0" w:color="auto"/>
        <w:bottom w:val="none" w:sz="0" w:space="0" w:color="auto"/>
        <w:right w:val="none" w:sz="0" w:space="0" w:color="auto"/>
      </w:divBdr>
    </w:div>
    <w:div w:id="1646277224">
      <w:bodyDiv w:val="1"/>
      <w:marLeft w:val="0"/>
      <w:marRight w:val="0"/>
      <w:marTop w:val="0"/>
      <w:marBottom w:val="0"/>
      <w:divBdr>
        <w:top w:val="none" w:sz="0" w:space="0" w:color="auto"/>
        <w:left w:val="none" w:sz="0" w:space="0" w:color="auto"/>
        <w:bottom w:val="none" w:sz="0" w:space="0" w:color="auto"/>
        <w:right w:val="none" w:sz="0" w:space="0" w:color="auto"/>
      </w:divBdr>
    </w:div>
    <w:div w:id="1676345529">
      <w:bodyDiv w:val="1"/>
      <w:marLeft w:val="0"/>
      <w:marRight w:val="0"/>
      <w:marTop w:val="0"/>
      <w:marBottom w:val="0"/>
      <w:divBdr>
        <w:top w:val="none" w:sz="0" w:space="0" w:color="auto"/>
        <w:left w:val="none" w:sz="0" w:space="0" w:color="auto"/>
        <w:bottom w:val="none" w:sz="0" w:space="0" w:color="auto"/>
        <w:right w:val="none" w:sz="0" w:space="0" w:color="auto"/>
      </w:divBdr>
    </w:div>
    <w:div w:id="1677806232">
      <w:bodyDiv w:val="1"/>
      <w:marLeft w:val="0"/>
      <w:marRight w:val="0"/>
      <w:marTop w:val="0"/>
      <w:marBottom w:val="0"/>
      <w:divBdr>
        <w:top w:val="none" w:sz="0" w:space="0" w:color="auto"/>
        <w:left w:val="none" w:sz="0" w:space="0" w:color="auto"/>
        <w:bottom w:val="none" w:sz="0" w:space="0" w:color="auto"/>
        <w:right w:val="none" w:sz="0" w:space="0" w:color="auto"/>
      </w:divBdr>
    </w:div>
    <w:div w:id="1679230273">
      <w:bodyDiv w:val="1"/>
      <w:marLeft w:val="0"/>
      <w:marRight w:val="0"/>
      <w:marTop w:val="0"/>
      <w:marBottom w:val="0"/>
      <w:divBdr>
        <w:top w:val="none" w:sz="0" w:space="0" w:color="auto"/>
        <w:left w:val="none" w:sz="0" w:space="0" w:color="auto"/>
        <w:bottom w:val="none" w:sz="0" w:space="0" w:color="auto"/>
        <w:right w:val="none" w:sz="0" w:space="0" w:color="auto"/>
      </w:divBdr>
    </w:div>
    <w:div w:id="1699427213">
      <w:bodyDiv w:val="1"/>
      <w:marLeft w:val="0"/>
      <w:marRight w:val="0"/>
      <w:marTop w:val="0"/>
      <w:marBottom w:val="0"/>
      <w:divBdr>
        <w:top w:val="none" w:sz="0" w:space="0" w:color="auto"/>
        <w:left w:val="none" w:sz="0" w:space="0" w:color="auto"/>
        <w:bottom w:val="none" w:sz="0" w:space="0" w:color="auto"/>
        <w:right w:val="none" w:sz="0" w:space="0" w:color="auto"/>
      </w:divBdr>
    </w:div>
    <w:div w:id="1710838216">
      <w:bodyDiv w:val="1"/>
      <w:marLeft w:val="0"/>
      <w:marRight w:val="0"/>
      <w:marTop w:val="0"/>
      <w:marBottom w:val="0"/>
      <w:divBdr>
        <w:top w:val="none" w:sz="0" w:space="0" w:color="auto"/>
        <w:left w:val="none" w:sz="0" w:space="0" w:color="auto"/>
        <w:bottom w:val="none" w:sz="0" w:space="0" w:color="auto"/>
        <w:right w:val="none" w:sz="0" w:space="0" w:color="auto"/>
      </w:divBdr>
    </w:div>
    <w:div w:id="1752309694">
      <w:bodyDiv w:val="1"/>
      <w:marLeft w:val="0"/>
      <w:marRight w:val="0"/>
      <w:marTop w:val="0"/>
      <w:marBottom w:val="0"/>
      <w:divBdr>
        <w:top w:val="none" w:sz="0" w:space="0" w:color="auto"/>
        <w:left w:val="none" w:sz="0" w:space="0" w:color="auto"/>
        <w:bottom w:val="none" w:sz="0" w:space="0" w:color="auto"/>
        <w:right w:val="none" w:sz="0" w:space="0" w:color="auto"/>
      </w:divBdr>
    </w:div>
    <w:div w:id="1772507020">
      <w:bodyDiv w:val="1"/>
      <w:marLeft w:val="0"/>
      <w:marRight w:val="0"/>
      <w:marTop w:val="0"/>
      <w:marBottom w:val="0"/>
      <w:divBdr>
        <w:top w:val="none" w:sz="0" w:space="0" w:color="auto"/>
        <w:left w:val="none" w:sz="0" w:space="0" w:color="auto"/>
        <w:bottom w:val="none" w:sz="0" w:space="0" w:color="auto"/>
        <w:right w:val="none" w:sz="0" w:space="0" w:color="auto"/>
      </w:divBdr>
    </w:div>
    <w:div w:id="1777481420">
      <w:bodyDiv w:val="1"/>
      <w:marLeft w:val="0"/>
      <w:marRight w:val="0"/>
      <w:marTop w:val="0"/>
      <w:marBottom w:val="0"/>
      <w:divBdr>
        <w:top w:val="none" w:sz="0" w:space="0" w:color="auto"/>
        <w:left w:val="none" w:sz="0" w:space="0" w:color="auto"/>
        <w:bottom w:val="none" w:sz="0" w:space="0" w:color="auto"/>
        <w:right w:val="none" w:sz="0" w:space="0" w:color="auto"/>
      </w:divBdr>
    </w:div>
    <w:div w:id="1786536075">
      <w:bodyDiv w:val="1"/>
      <w:marLeft w:val="0"/>
      <w:marRight w:val="0"/>
      <w:marTop w:val="0"/>
      <w:marBottom w:val="0"/>
      <w:divBdr>
        <w:top w:val="none" w:sz="0" w:space="0" w:color="auto"/>
        <w:left w:val="none" w:sz="0" w:space="0" w:color="auto"/>
        <w:bottom w:val="none" w:sz="0" w:space="0" w:color="auto"/>
        <w:right w:val="none" w:sz="0" w:space="0" w:color="auto"/>
      </w:divBdr>
    </w:div>
    <w:div w:id="1802767441">
      <w:bodyDiv w:val="1"/>
      <w:marLeft w:val="0"/>
      <w:marRight w:val="0"/>
      <w:marTop w:val="0"/>
      <w:marBottom w:val="0"/>
      <w:divBdr>
        <w:top w:val="none" w:sz="0" w:space="0" w:color="auto"/>
        <w:left w:val="none" w:sz="0" w:space="0" w:color="auto"/>
        <w:bottom w:val="none" w:sz="0" w:space="0" w:color="auto"/>
        <w:right w:val="none" w:sz="0" w:space="0" w:color="auto"/>
      </w:divBdr>
    </w:div>
    <w:div w:id="1824539501">
      <w:bodyDiv w:val="1"/>
      <w:marLeft w:val="0"/>
      <w:marRight w:val="0"/>
      <w:marTop w:val="0"/>
      <w:marBottom w:val="0"/>
      <w:divBdr>
        <w:top w:val="none" w:sz="0" w:space="0" w:color="auto"/>
        <w:left w:val="none" w:sz="0" w:space="0" w:color="auto"/>
        <w:bottom w:val="none" w:sz="0" w:space="0" w:color="auto"/>
        <w:right w:val="none" w:sz="0" w:space="0" w:color="auto"/>
      </w:divBdr>
    </w:div>
    <w:div w:id="1846281705">
      <w:bodyDiv w:val="1"/>
      <w:marLeft w:val="0"/>
      <w:marRight w:val="0"/>
      <w:marTop w:val="0"/>
      <w:marBottom w:val="0"/>
      <w:divBdr>
        <w:top w:val="none" w:sz="0" w:space="0" w:color="auto"/>
        <w:left w:val="none" w:sz="0" w:space="0" w:color="auto"/>
        <w:bottom w:val="none" w:sz="0" w:space="0" w:color="auto"/>
        <w:right w:val="none" w:sz="0" w:space="0" w:color="auto"/>
      </w:divBdr>
    </w:div>
    <w:div w:id="1854683304">
      <w:bodyDiv w:val="1"/>
      <w:marLeft w:val="0"/>
      <w:marRight w:val="0"/>
      <w:marTop w:val="0"/>
      <w:marBottom w:val="0"/>
      <w:divBdr>
        <w:top w:val="none" w:sz="0" w:space="0" w:color="auto"/>
        <w:left w:val="none" w:sz="0" w:space="0" w:color="auto"/>
        <w:bottom w:val="none" w:sz="0" w:space="0" w:color="auto"/>
        <w:right w:val="none" w:sz="0" w:space="0" w:color="auto"/>
      </w:divBdr>
    </w:div>
    <w:div w:id="1892382603">
      <w:bodyDiv w:val="1"/>
      <w:marLeft w:val="0"/>
      <w:marRight w:val="0"/>
      <w:marTop w:val="0"/>
      <w:marBottom w:val="0"/>
      <w:divBdr>
        <w:top w:val="none" w:sz="0" w:space="0" w:color="auto"/>
        <w:left w:val="none" w:sz="0" w:space="0" w:color="auto"/>
        <w:bottom w:val="none" w:sz="0" w:space="0" w:color="auto"/>
        <w:right w:val="none" w:sz="0" w:space="0" w:color="auto"/>
      </w:divBdr>
    </w:div>
    <w:div w:id="1907646797">
      <w:bodyDiv w:val="1"/>
      <w:marLeft w:val="0"/>
      <w:marRight w:val="0"/>
      <w:marTop w:val="0"/>
      <w:marBottom w:val="0"/>
      <w:divBdr>
        <w:top w:val="none" w:sz="0" w:space="0" w:color="auto"/>
        <w:left w:val="none" w:sz="0" w:space="0" w:color="auto"/>
        <w:bottom w:val="none" w:sz="0" w:space="0" w:color="auto"/>
        <w:right w:val="none" w:sz="0" w:space="0" w:color="auto"/>
      </w:divBdr>
    </w:div>
    <w:div w:id="1908804480">
      <w:bodyDiv w:val="1"/>
      <w:marLeft w:val="0"/>
      <w:marRight w:val="0"/>
      <w:marTop w:val="0"/>
      <w:marBottom w:val="0"/>
      <w:divBdr>
        <w:top w:val="none" w:sz="0" w:space="0" w:color="auto"/>
        <w:left w:val="none" w:sz="0" w:space="0" w:color="auto"/>
        <w:bottom w:val="none" w:sz="0" w:space="0" w:color="auto"/>
        <w:right w:val="none" w:sz="0" w:space="0" w:color="auto"/>
      </w:divBdr>
    </w:div>
    <w:div w:id="1925991931">
      <w:bodyDiv w:val="1"/>
      <w:marLeft w:val="0"/>
      <w:marRight w:val="0"/>
      <w:marTop w:val="0"/>
      <w:marBottom w:val="0"/>
      <w:divBdr>
        <w:top w:val="none" w:sz="0" w:space="0" w:color="auto"/>
        <w:left w:val="none" w:sz="0" w:space="0" w:color="auto"/>
        <w:bottom w:val="none" w:sz="0" w:space="0" w:color="auto"/>
        <w:right w:val="none" w:sz="0" w:space="0" w:color="auto"/>
      </w:divBdr>
    </w:div>
    <w:div w:id="1926724076">
      <w:bodyDiv w:val="1"/>
      <w:marLeft w:val="0"/>
      <w:marRight w:val="0"/>
      <w:marTop w:val="0"/>
      <w:marBottom w:val="0"/>
      <w:divBdr>
        <w:top w:val="none" w:sz="0" w:space="0" w:color="auto"/>
        <w:left w:val="none" w:sz="0" w:space="0" w:color="auto"/>
        <w:bottom w:val="none" w:sz="0" w:space="0" w:color="auto"/>
        <w:right w:val="none" w:sz="0" w:space="0" w:color="auto"/>
      </w:divBdr>
    </w:div>
    <w:div w:id="1934826052">
      <w:bodyDiv w:val="1"/>
      <w:marLeft w:val="0"/>
      <w:marRight w:val="0"/>
      <w:marTop w:val="0"/>
      <w:marBottom w:val="0"/>
      <w:divBdr>
        <w:top w:val="none" w:sz="0" w:space="0" w:color="auto"/>
        <w:left w:val="none" w:sz="0" w:space="0" w:color="auto"/>
        <w:bottom w:val="none" w:sz="0" w:space="0" w:color="auto"/>
        <w:right w:val="none" w:sz="0" w:space="0" w:color="auto"/>
      </w:divBdr>
    </w:div>
    <w:div w:id="1955744019">
      <w:bodyDiv w:val="1"/>
      <w:marLeft w:val="0"/>
      <w:marRight w:val="0"/>
      <w:marTop w:val="0"/>
      <w:marBottom w:val="0"/>
      <w:divBdr>
        <w:top w:val="none" w:sz="0" w:space="0" w:color="auto"/>
        <w:left w:val="none" w:sz="0" w:space="0" w:color="auto"/>
        <w:bottom w:val="none" w:sz="0" w:space="0" w:color="auto"/>
        <w:right w:val="none" w:sz="0" w:space="0" w:color="auto"/>
      </w:divBdr>
    </w:div>
    <w:div w:id="1971473411">
      <w:bodyDiv w:val="1"/>
      <w:marLeft w:val="0"/>
      <w:marRight w:val="0"/>
      <w:marTop w:val="0"/>
      <w:marBottom w:val="0"/>
      <w:divBdr>
        <w:top w:val="none" w:sz="0" w:space="0" w:color="auto"/>
        <w:left w:val="none" w:sz="0" w:space="0" w:color="auto"/>
        <w:bottom w:val="none" w:sz="0" w:space="0" w:color="auto"/>
        <w:right w:val="none" w:sz="0" w:space="0" w:color="auto"/>
      </w:divBdr>
    </w:div>
    <w:div w:id="1977835629">
      <w:bodyDiv w:val="1"/>
      <w:marLeft w:val="0"/>
      <w:marRight w:val="0"/>
      <w:marTop w:val="0"/>
      <w:marBottom w:val="0"/>
      <w:divBdr>
        <w:top w:val="none" w:sz="0" w:space="0" w:color="auto"/>
        <w:left w:val="none" w:sz="0" w:space="0" w:color="auto"/>
        <w:bottom w:val="none" w:sz="0" w:space="0" w:color="auto"/>
        <w:right w:val="none" w:sz="0" w:space="0" w:color="auto"/>
      </w:divBdr>
    </w:div>
    <w:div w:id="2011633970">
      <w:bodyDiv w:val="1"/>
      <w:marLeft w:val="0"/>
      <w:marRight w:val="0"/>
      <w:marTop w:val="0"/>
      <w:marBottom w:val="0"/>
      <w:divBdr>
        <w:top w:val="none" w:sz="0" w:space="0" w:color="auto"/>
        <w:left w:val="none" w:sz="0" w:space="0" w:color="auto"/>
        <w:bottom w:val="none" w:sz="0" w:space="0" w:color="auto"/>
        <w:right w:val="none" w:sz="0" w:space="0" w:color="auto"/>
      </w:divBdr>
    </w:div>
    <w:div w:id="2021005547">
      <w:bodyDiv w:val="1"/>
      <w:marLeft w:val="0"/>
      <w:marRight w:val="0"/>
      <w:marTop w:val="0"/>
      <w:marBottom w:val="0"/>
      <w:divBdr>
        <w:top w:val="none" w:sz="0" w:space="0" w:color="auto"/>
        <w:left w:val="none" w:sz="0" w:space="0" w:color="auto"/>
        <w:bottom w:val="none" w:sz="0" w:space="0" w:color="auto"/>
        <w:right w:val="none" w:sz="0" w:space="0" w:color="auto"/>
      </w:divBdr>
    </w:div>
    <w:div w:id="2029746041">
      <w:bodyDiv w:val="1"/>
      <w:marLeft w:val="0"/>
      <w:marRight w:val="0"/>
      <w:marTop w:val="0"/>
      <w:marBottom w:val="0"/>
      <w:divBdr>
        <w:top w:val="none" w:sz="0" w:space="0" w:color="auto"/>
        <w:left w:val="none" w:sz="0" w:space="0" w:color="auto"/>
        <w:bottom w:val="none" w:sz="0" w:space="0" w:color="auto"/>
        <w:right w:val="none" w:sz="0" w:space="0" w:color="auto"/>
      </w:divBdr>
    </w:div>
    <w:div w:id="2037999255">
      <w:bodyDiv w:val="1"/>
      <w:marLeft w:val="0"/>
      <w:marRight w:val="0"/>
      <w:marTop w:val="0"/>
      <w:marBottom w:val="0"/>
      <w:divBdr>
        <w:top w:val="none" w:sz="0" w:space="0" w:color="auto"/>
        <w:left w:val="none" w:sz="0" w:space="0" w:color="auto"/>
        <w:bottom w:val="none" w:sz="0" w:space="0" w:color="auto"/>
        <w:right w:val="none" w:sz="0" w:space="0" w:color="auto"/>
      </w:divBdr>
    </w:div>
    <w:div w:id="2038040220">
      <w:bodyDiv w:val="1"/>
      <w:marLeft w:val="0"/>
      <w:marRight w:val="0"/>
      <w:marTop w:val="0"/>
      <w:marBottom w:val="0"/>
      <w:divBdr>
        <w:top w:val="none" w:sz="0" w:space="0" w:color="auto"/>
        <w:left w:val="none" w:sz="0" w:space="0" w:color="auto"/>
        <w:bottom w:val="none" w:sz="0" w:space="0" w:color="auto"/>
        <w:right w:val="none" w:sz="0" w:space="0" w:color="auto"/>
      </w:divBdr>
    </w:div>
    <w:div w:id="2040885050">
      <w:bodyDiv w:val="1"/>
      <w:marLeft w:val="0"/>
      <w:marRight w:val="0"/>
      <w:marTop w:val="0"/>
      <w:marBottom w:val="0"/>
      <w:divBdr>
        <w:top w:val="none" w:sz="0" w:space="0" w:color="auto"/>
        <w:left w:val="none" w:sz="0" w:space="0" w:color="auto"/>
        <w:bottom w:val="none" w:sz="0" w:space="0" w:color="auto"/>
        <w:right w:val="none" w:sz="0" w:space="0" w:color="auto"/>
      </w:divBdr>
    </w:div>
    <w:div w:id="2042895510">
      <w:bodyDiv w:val="1"/>
      <w:marLeft w:val="0"/>
      <w:marRight w:val="0"/>
      <w:marTop w:val="0"/>
      <w:marBottom w:val="0"/>
      <w:divBdr>
        <w:top w:val="none" w:sz="0" w:space="0" w:color="auto"/>
        <w:left w:val="none" w:sz="0" w:space="0" w:color="auto"/>
        <w:bottom w:val="none" w:sz="0" w:space="0" w:color="auto"/>
        <w:right w:val="none" w:sz="0" w:space="0" w:color="auto"/>
      </w:divBdr>
    </w:div>
    <w:div w:id="2050832142">
      <w:bodyDiv w:val="1"/>
      <w:marLeft w:val="0"/>
      <w:marRight w:val="0"/>
      <w:marTop w:val="0"/>
      <w:marBottom w:val="0"/>
      <w:divBdr>
        <w:top w:val="none" w:sz="0" w:space="0" w:color="auto"/>
        <w:left w:val="none" w:sz="0" w:space="0" w:color="auto"/>
        <w:bottom w:val="none" w:sz="0" w:space="0" w:color="auto"/>
        <w:right w:val="none" w:sz="0" w:space="0" w:color="auto"/>
      </w:divBdr>
    </w:div>
    <w:div w:id="2061130066">
      <w:bodyDiv w:val="1"/>
      <w:marLeft w:val="0"/>
      <w:marRight w:val="0"/>
      <w:marTop w:val="0"/>
      <w:marBottom w:val="0"/>
      <w:divBdr>
        <w:top w:val="none" w:sz="0" w:space="0" w:color="auto"/>
        <w:left w:val="none" w:sz="0" w:space="0" w:color="auto"/>
        <w:bottom w:val="none" w:sz="0" w:space="0" w:color="auto"/>
        <w:right w:val="none" w:sz="0" w:space="0" w:color="auto"/>
      </w:divBdr>
    </w:div>
    <w:div w:id="2078283339">
      <w:bodyDiv w:val="1"/>
      <w:marLeft w:val="0"/>
      <w:marRight w:val="0"/>
      <w:marTop w:val="0"/>
      <w:marBottom w:val="0"/>
      <w:divBdr>
        <w:top w:val="none" w:sz="0" w:space="0" w:color="auto"/>
        <w:left w:val="none" w:sz="0" w:space="0" w:color="auto"/>
        <w:bottom w:val="none" w:sz="0" w:space="0" w:color="auto"/>
        <w:right w:val="none" w:sz="0" w:space="0" w:color="auto"/>
      </w:divBdr>
    </w:div>
    <w:div w:id="2120951164">
      <w:bodyDiv w:val="1"/>
      <w:marLeft w:val="0"/>
      <w:marRight w:val="0"/>
      <w:marTop w:val="0"/>
      <w:marBottom w:val="0"/>
      <w:divBdr>
        <w:top w:val="none" w:sz="0" w:space="0" w:color="auto"/>
        <w:left w:val="none" w:sz="0" w:space="0" w:color="auto"/>
        <w:bottom w:val="none" w:sz="0" w:space="0" w:color="auto"/>
        <w:right w:val="none" w:sz="0" w:space="0" w:color="auto"/>
      </w:divBdr>
    </w:div>
    <w:div w:id="214303710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7.png"/><Relationship Id="rId107" Type="http://schemas.openxmlformats.org/officeDocument/2006/relationships/image" Target="media/image81.jpeg"/><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package" Target="embeddings/Microsoft_Visio_Drawing.vsdx"/><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5.emf"/><Relationship Id="rId87" Type="http://schemas.openxmlformats.org/officeDocument/2006/relationships/image" Target="media/image62.png"/><Relationship Id="rId102" Type="http://schemas.openxmlformats.org/officeDocument/2006/relationships/image" Target="media/image76.png"/><Relationship Id="rId110" Type="http://schemas.openxmlformats.org/officeDocument/2006/relationships/header" Target="header10.xml"/><Relationship Id="rId5" Type="http://schemas.openxmlformats.org/officeDocument/2006/relationships/numbering" Target="numbering.xml"/><Relationship Id="rId61" Type="http://schemas.openxmlformats.org/officeDocument/2006/relationships/image" Target="media/image38.png"/><Relationship Id="rId82" Type="http://schemas.openxmlformats.org/officeDocument/2006/relationships/image" Target="media/image57.png"/><Relationship Id="rId90" Type="http://schemas.openxmlformats.org/officeDocument/2006/relationships/image" Target="media/image65.jpeg"/><Relationship Id="rId95" Type="http://schemas.openxmlformats.org/officeDocument/2006/relationships/image" Target="media/image70.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eader" Target="header6.xml"/><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100" Type="http://schemas.openxmlformats.org/officeDocument/2006/relationships/oleObject" Target="embeddings/Microsoft_Visio_2003-2010_Drawing2.vsd"/><Relationship Id="rId105" Type="http://schemas.openxmlformats.org/officeDocument/2006/relationships/image" Target="media/image79.png"/><Relationship Id="rId113"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emf"/><Relationship Id="rId80" Type="http://schemas.openxmlformats.org/officeDocument/2006/relationships/oleObject" Target="embeddings/Microsoft_Visio_2003-2010_Drawing1.vsd"/><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image" Target="media/image82.pn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jpeg"/><Relationship Id="rId11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oleObject" Target="embeddings/Microsoft_Visio_2003-2010_Drawing.vsd"/><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emf"/><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17.emf"/><Relationship Id="rId109" Type="http://schemas.openxmlformats.org/officeDocument/2006/relationships/image" Target="media/image83.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D0D3DA"/>
        </a:solidFill>
        <a:ln>
          <a:noFill/>
        </a:ln>
        <a:extLs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B0C31EA8DF991646B3CB233C1FE73AFB" ma:contentTypeVersion="" ma:contentTypeDescription="Create a new document." ma:contentTypeScope="" ma:versionID="6395d78428720e468bdeb26aff5607da">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4597F3-4CB9-42B6-BB5C-0F91C6470C6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88059B-8CE4-428E-88E6-78AC618385A1}">
  <ds:schemaRefs>
    <ds:schemaRef ds:uri="http://schemas.microsoft.com/sharepoint/v3/contenttype/forms"/>
  </ds:schemaRefs>
</ds:datastoreItem>
</file>

<file path=customXml/itemProps3.xml><?xml version="1.0" encoding="utf-8"?>
<ds:datastoreItem xmlns:ds="http://schemas.openxmlformats.org/officeDocument/2006/customXml" ds:itemID="{4C2BF390-6234-4621-965B-1D283BB7E51A}">
  <ds:schemaRefs>
    <ds:schemaRef ds:uri="http://schemas.openxmlformats.org/officeDocument/2006/bibliography"/>
  </ds:schemaRefs>
</ds:datastoreItem>
</file>

<file path=customXml/itemProps4.xml><?xml version="1.0" encoding="utf-8"?>
<ds:datastoreItem xmlns:ds="http://schemas.openxmlformats.org/officeDocument/2006/customXml" ds:itemID="{67D6A041-69EF-4EB8-9C8D-C754739B44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128</Pages>
  <Words>9975</Words>
  <Characters>56863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Siemens PLM Software</Company>
  <LinksUpToDate>false</LinksUpToDate>
  <CharactersWithSpaces>66705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CSV in A&amp;D</dc:subject>
  <dc:creator>hongdou liu</dc:creator>
  <cp:keywords>C_Restricted</cp:keywords>
  <cp:lastModifiedBy>Cheng, Hao (RC-CN DI PA PHARM TS)</cp:lastModifiedBy>
  <cp:revision>8</cp:revision>
  <cp:lastPrinted>2021-05-13T06:51:00Z</cp:lastPrinted>
  <dcterms:created xsi:type="dcterms:W3CDTF">2021-05-13T06:50:00Z</dcterms:created>
  <dcterms:modified xsi:type="dcterms:W3CDTF">2021-05-13T08:25:00Z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ustomer">
    <vt:lpwstr>The Spirit JINYU Biological Pharmaceutical Co., LTD</vt:lpwstr>
  </property>
  <property fmtid="{D5CDD505-2E9C-101B-9397-08002B2CF9AE}" pid="3" name="Document number">
    <vt:lpwstr>N18V2003-QILUANTI-CONSULTING</vt:lpwstr>
  </property>
  <property fmtid="{D5CDD505-2E9C-101B-9397-08002B2CF9AE}" pid="4" name="Document version">
    <vt:lpwstr>1.0</vt:lpwstr>
  </property>
  <property fmtid="{D5CDD505-2E9C-101B-9397-08002B2CF9AE}" pid="5" name="Owner">
    <vt:lpwstr>Siemens Factory Automation Engineering Ltd. (SFAE)</vt:lpwstr>
  </property>
  <property fmtid="{D5CDD505-2E9C-101B-9397-08002B2CF9AE}" pid="6" name="Project">
    <vt:lpwstr> Qilu anti MES consulting Project</vt:lpwstr>
  </property>
  <property fmtid="{D5CDD505-2E9C-101B-9397-08002B2CF9AE}" pid="7" name="Release date">
    <vt:lpwstr>2018-03-19</vt:lpwstr>
  </property>
  <property fmtid="{D5CDD505-2E9C-101B-9397-08002B2CF9AE}" pid="8" name="Title main">
    <vt:lpwstr>齐鲁安替制药有限公司八期制剂园信息化及MES咨询报告</vt:lpwstr>
  </property>
  <property fmtid="{D5CDD505-2E9C-101B-9397-08002B2CF9AE}" pid="9" name="Title sub">
    <vt:lpwstr>Template</vt:lpwstr>
  </property>
  <property fmtid="{D5CDD505-2E9C-101B-9397-08002B2CF9AE}" pid="10" name="Document Confidentiality">
    <vt:lpwstr>Restricted</vt:lpwstr>
  </property>
  <property fmtid="{D5CDD505-2E9C-101B-9397-08002B2CF9AE}" pid="11" name="_AdHocReviewCycleID">
    <vt:i4>-1612553264</vt:i4>
  </property>
  <property fmtid="{D5CDD505-2E9C-101B-9397-08002B2CF9AE}" pid="12" name="_NewReviewCycle">
    <vt:lpwstr/>
  </property>
  <property fmtid="{D5CDD505-2E9C-101B-9397-08002B2CF9AE}" pid="13" name="_EmailSubject">
    <vt:lpwstr/>
  </property>
  <property fmtid="{D5CDD505-2E9C-101B-9397-08002B2CF9AE}" pid="14" name="_AuthorEmail">
    <vt:lpwstr>hongdou.liu@siemens.com</vt:lpwstr>
  </property>
  <property fmtid="{D5CDD505-2E9C-101B-9397-08002B2CF9AE}" pid="15" name="_AuthorEmailDisplayName">
    <vt:lpwstr>Liu, Hong Dou (PD PA SE&amp;C SFAE PA PHARMA)</vt:lpwstr>
  </property>
  <property fmtid="{D5CDD505-2E9C-101B-9397-08002B2CF9AE}" pid="16" name="_PreviousAdHocReviewCycleID">
    <vt:i4>-496760093</vt:i4>
  </property>
  <property fmtid="{D5CDD505-2E9C-101B-9397-08002B2CF9AE}" pid="17" name="_ReviewingToolsShownOnce">
    <vt:lpwstr/>
  </property>
  <property fmtid="{D5CDD505-2E9C-101B-9397-08002B2CF9AE}" pid="18" name="MSIP_Label_a59b6cd5-d141-4a33-8bf1-0ca04484304f_Enabled">
    <vt:lpwstr>true</vt:lpwstr>
  </property>
  <property fmtid="{D5CDD505-2E9C-101B-9397-08002B2CF9AE}" pid="19" name="MSIP_Label_a59b6cd5-d141-4a33-8bf1-0ca04484304f_SetDate">
    <vt:lpwstr>2021-05-13T08:25:18Z</vt:lpwstr>
  </property>
  <property fmtid="{D5CDD505-2E9C-101B-9397-08002B2CF9AE}" pid="20" name="MSIP_Label_a59b6cd5-d141-4a33-8bf1-0ca04484304f_Method">
    <vt:lpwstr>Standard</vt:lpwstr>
  </property>
  <property fmtid="{D5CDD505-2E9C-101B-9397-08002B2CF9AE}" pid="21" name="MSIP_Label_a59b6cd5-d141-4a33-8bf1-0ca04484304f_Name">
    <vt:lpwstr>restricted-default</vt:lpwstr>
  </property>
  <property fmtid="{D5CDD505-2E9C-101B-9397-08002B2CF9AE}" pid="22" name="MSIP_Label_a59b6cd5-d141-4a33-8bf1-0ca04484304f_SiteId">
    <vt:lpwstr>38ae3bcd-9579-4fd4-adda-b42e1495d55a</vt:lpwstr>
  </property>
  <property fmtid="{D5CDD505-2E9C-101B-9397-08002B2CF9AE}" pid="23" name="MSIP_Label_a59b6cd5-d141-4a33-8bf1-0ca04484304f_ActionId">
    <vt:lpwstr>1b740ec3-7c80-4d97-ad4e-fc7b777e028f</vt:lpwstr>
  </property>
  <property fmtid="{D5CDD505-2E9C-101B-9397-08002B2CF9AE}" pid="24" name="MSIP_Label_a59b6cd5-d141-4a33-8bf1-0ca04484304f_ContentBits">
    <vt:lpwstr>0</vt:lpwstr>
  </property>
  <property fmtid="{D5CDD505-2E9C-101B-9397-08002B2CF9AE}" pid="25" name="Document_Confidentiality">
    <vt:lpwstr>Restricted</vt:lpwstr>
  </property>
</Properties>
</file>